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8773" w:type="dxa"/>
        <w:tblBorders>
          <w:bottom w:val="double" w:sz="4" w:space="0" w:color="auto"/>
        </w:tblBorders>
        <w:tblCellMar>
          <w:left w:w="70" w:type="dxa"/>
          <w:right w:w="70" w:type="dxa"/>
        </w:tblCellMar>
        <w:tblLook w:val="0000" w:firstRow="0" w:lastRow="0" w:firstColumn="0" w:lastColumn="0" w:noHBand="0" w:noVBand="0"/>
      </w:tblPr>
      <w:tblGrid>
        <w:gridCol w:w="2393"/>
        <w:gridCol w:w="6380"/>
      </w:tblGrid>
      <w:tr w:rsidR="00202306" w:rsidRPr="00DC0330" w14:paraId="68B59183" w14:textId="77777777" w:rsidTr="001430BE">
        <w:trPr>
          <w:trHeight w:val="2577"/>
        </w:trPr>
        <w:tc>
          <w:tcPr>
            <w:tcW w:w="2393" w:type="dxa"/>
            <w:tcBorders>
              <w:top w:val="nil"/>
              <w:left w:val="nil"/>
              <w:bottom w:val="double" w:sz="4" w:space="0" w:color="auto"/>
              <w:right w:val="nil"/>
            </w:tcBorders>
          </w:tcPr>
          <w:p w14:paraId="33B897B1" w14:textId="77777777" w:rsidR="00202306" w:rsidRPr="00202306" w:rsidRDefault="00202306" w:rsidP="00202306">
            <w:pPr>
              <w:spacing w:after="0" w:line="240" w:lineRule="auto"/>
              <w:jc w:val="center"/>
              <w:rPr>
                <w:rFonts w:eastAsia="Times New Roman" w:cs="Times New Roman"/>
                <w:b/>
                <w:bCs/>
                <w:color w:val="FF0000"/>
                <w:sz w:val="36"/>
                <w:szCs w:val="36"/>
                <w:lang w:val="pl-PL" w:eastAsia="pl-PL"/>
              </w:rPr>
            </w:pPr>
            <w:r w:rsidRPr="00202306">
              <w:rPr>
                <w:rFonts w:eastAsia="Times New Roman" w:cs="Times New Roman"/>
                <w:b/>
                <w:bCs/>
                <w:noProof/>
                <w:color w:val="FF0000"/>
                <w:sz w:val="36"/>
                <w:szCs w:val="36"/>
              </w:rPr>
              <w:drawing>
                <wp:inline distT="0" distB="0" distL="0" distR="0" wp14:anchorId="583FE2BC" wp14:editId="25EA1A38">
                  <wp:extent cx="638175" cy="1257300"/>
                  <wp:effectExtent l="0" t="0" r="9525" b="0"/>
                  <wp:docPr id="2" name="Picture 2" descr="agh_znk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descr="agh_znk_wbr_rgb_150pp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8175" cy="1257300"/>
                          </a:xfrm>
                          <a:prstGeom prst="rect">
                            <a:avLst/>
                          </a:prstGeom>
                          <a:noFill/>
                          <a:ln>
                            <a:noFill/>
                          </a:ln>
                        </pic:spPr>
                      </pic:pic>
                    </a:graphicData>
                  </a:graphic>
                </wp:inline>
              </w:drawing>
            </w:r>
          </w:p>
        </w:tc>
        <w:tc>
          <w:tcPr>
            <w:tcW w:w="6380" w:type="dxa"/>
            <w:tcBorders>
              <w:top w:val="nil"/>
              <w:left w:val="nil"/>
              <w:bottom w:val="double" w:sz="4" w:space="0" w:color="auto"/>
              <w:right w:val="nil"/>
            </w:tcBorders>
          </w:tcPr>
          <w:p w14:paraId="4BA02BC7" w14:textId="77777777" w:rsidR="00202306" w:rsidRPr="00202306" w:rsidRDefault="00202306" w:rsidP="00202306">
            <w:pPr>
              <w:spacing w:after="0" w:line="240" w:lineRule="auto"/>
              <w:ind w:right="-144" w:firstLine="17"/>
              <w:jc w:val="center"/>
              <w:rPr>
                <w:rFonts w:eastAsia="Times New Roman" w:cs="Times New Roman"/>
                <w:b/>
                <w:bCs/>
                <w:sz w:val="36"/>
                <w:szCs w:val="36"/>
                <w:lang w:val="pl-PL" w:eastAsia="pl-PL"/>
              </w:rPr>
            </w:pPr>
            <w:r w:rsidRPr="00202306">
              <w:rPr>
                <w:rFonts w:eastAsia="Times New Roman" w:cs="Times New Roman"/>
                <w:b/>
                <w:bCs/>
                <w:sz w:val="36"/>
                <w:szCs w:val="36"/>
                <w:lang w:val="pl-PL" w:eastAsia="pl-PL"/>
              </w:rPr>
              <w:t>AKADEMIA GÓRNICZO-HUTNICZA</w:t>
            </w:r>
          </w:p>
          <w:p w14:paraId="5ABC6043" w14:textId="77777777" w:rsidR="00202306" w:rsidRPr="00202306" w:rsidRDefault="00202306" w:rsidP="00202306">
            <w:pPr>
              <w:spacing w:after="0" w:line="240" w:lineRule="auto"/>
              <w:ind w:firstLine="17"/>
              <w:jc w:val="center"/>
              <w:rPr>
                <w:rFonts w:eastAsia="Times New Roman" w:cs="Times New Roman"/>
                <w:b/>
                <w:bCs/>
                <w:szCs w:val="24"/>
                <w:lang w:val="pl-PL" w:eastAsia="pl-PL"/>
              </w:rPr>
            </w:pPr>
          </w:p>
          <w:p w14:paraId="07C5C48F" w14:textId="77777777" w:rsidR="00202306" w:rsidRPr="00202306" w:rsidRDefault="00202306" w:rsidP="00202306">
            <w:pPr>
              <w:spacing w:after="0" w:line="240" w:lineRule="auto"/>
              <w:ind w:firstLine="17"/>
              <w:jc w:val="center"/>
              <w:rPr>
                <w:rFonts w:eastAsia="Times New Roman" w:cs="Times New Roman"/>
                <w:b/>
                <w:bCs/>
                <w:sz w:val="36"/>
                <w:szCs w:val="36"/>
                <w:lang w:val="pl-PL" w:eastAsia="pl-PL"/>
              </w:rPr>
            </w:pPr>
            <w:r w:rsidRPr="00202306">
              <w:rPr>
                <w:rFonts w:eastAsia="Times New Roman" w:cs="Times New Roman"/>
                <w:b/>
                <w:bCs/>
                <w:sz w:val="36"/>
                <w:szCs w:val="36"/>
                <w:lang w:val="pl-PL" w:eastAsia="pl-PL"/>
              </w:rPr>
              <w:t>im. Stanisława Staszica w Krakowie</w:t>
            </w:r>
          </w:p>
          <w:p w14:paraId="491249BC" w14:textId="77777777" w:rsidR="00202306" w:rsidRPr="00202306" w:rsidRDefault="00202306" w:rsidP="00202306">
            <w:pPr>
              <w:spacing w:after="0" w:line="240" w:lineRule="auto"/>
              <w:ind w:firstLine="17"/>
              <w:jc w:val="center"/>
              <w:rPr>
                <w:rFonts w:eastAsia="Times New Roman" w:cs="Times New Roman"/>
                <w:b/>
                <w:bCs/>
                <w:szCs w:val="24"/>
                <w:lang w:val="pl-PL" w:eastAsia="pl-PL"/>
              </w:rPr>
            </w:pPr>
          </w:p>
          <w:p w14:paraId="5DA39C71" w14:textId="77777777" w:rsidR="00202306" w:rsidRPr="00202306" w:rsidRDefault="00202306" w:rsidP="00202306">
            <w:pPr>
              <w:spacing w:after="0" w:line="240" w:lineRule="auto"/>
              <w:ind w:firstLine="17"/>
              <w:jc w:val="center"/>
              <w:rPr>
                <w:rFonts w:eastAsia="Times New Roman" w:cs="Times New Roman"/>
                <w:b/>
                <w:bCs/>
                <w:sz w:val="36"/>
                <w:szCs w:val="36"/>
                <w:lang w:val="pl-PL" w:eastAsia="pl-PL"/>
              </w:rPr>
            </w:pPr>
            <w:r w:rsidRPr="00202306">
              <w:rPr>
                <w:rFonts w:eastAsia="Times New Roman" w:cs="Times New Roman"/>
                <w:b/>
                <w:bCs/>
                <w:sz w:val="36"/>
                <w:szCs w:val="36"/>
                <w:lang w:val="pl-PL" w:eastAsia="pl-PL"/>
              </w:rPr>
              <w:t>WYDZIAŁ INŻYNIERII MECHANICZNEJ I ROBOTYKI</w:t>
            </w:r>
          </w:p>
        </w:tc>
      </w:tr>
    </w:tbl>
    <w:p w14:paraId="189C2F1A" w14:textId="77777777" w:rsidR="00202306" w:rsidRPr="00202306" w:rsidRDefault="00202306" w:rsidP="00202306">
      <w:pPr>
        <w:spacing w:after="0" w:line="240" w:lineRule="auto"/>
        <w:rPr>
          <w:rFonts w:eastAsia="Times New Roman" w:cs="Times New Roman"/>
          <w:sz w:val="36"/>
          <w:szCs w:val="36"/>
          <w:lang w:val="pl-PL" w:eastAsia="pl-PL"/>
        </w:rPr>
      </w:pPr>
    </w:p>
    <w:p w14:paraId="3AC7AA20" w14:textId="77777777" w:rsidR="00202306" w:rsidRPr="00202306" w:rsidRDefault="00202306" w:rsidP="00202306">
      <w:pPr>
        <w:spacing w:after="0" w:line="240" w:lineRule="auto"/>
        <w:rPr>
          <w:rFonts w:eastAsia="Times New Roman" w:cs="Times New Roman"/>
          <w:sz w:val="36"/>
          <w:szCs w:val="36"/>
          <w:lang w:val="pl-PL" w:eastAsia="pl-PL"/>
        </w:rPr>
      </w:pPr>
    </w:p>
    <w:p w14:paraId="18D65183" w14:textId="77777777" w:rsidR="00202306" w:rsidRPr="00202306" w:rsidRDefault="00202306" w:rsidP="00202306">
      <w:pPr>
        <w:spacing w:after="0" w:line="240" w:lineRule="auto"/>
        <w:jc w:val="center"/>
        <w:rPr>
          <w:rFonts w:eastAsia="Arial Unicode MS" w:cs="Times New Roman"/>
          <w:b/>
          <w:bCs/>
          <w:sz w:val="56"/>
          <w:szCs w:val="56"/>
          <w:lang w:val="pl-PL" w:eastAsia="pl-PL"/>
        </w:rPr>
      </w:pPr>
      <w:r w:rsidRPr="00202306">
        <w:rPr>
          <w:rFonts w:eastAsia="Times New Roman" w:cs="Times New Roman"/>
          <w:b/>
          <w:bCs/>
          <w:sz w:val="56"/>
          <w:szCs w:val="56"/>
          <w:lang w:val="pl-PL" w:eastAsia="pl-PL"/>
        </w:rPr>
        <w:t>Magisterska praca dyplomowa</w:t>
      </w:r>
    </w:p>
    <w:p w14:paraId="7101D7CB" w14:textId="77777777" w:rsidR="00202306" w:rsidRPr="00202306" w:rsidRDefault="00202306" w:rsidP="00202306">
      <w:pPr>
        <w:spacing w:after="0" w:line="240" w:lineRule="auto"/>
        <w:rPr>
          <w:rFonts w:eastAsia="Times New Roman" w:cs="Times New Roman"/>
          <w:sz w:val="28"/>
          <w:szCs w:val="28"/>
          <w:lang w:val="pl-PL" w:eastAsia="pl-PL"/>
        </w:rPr>
      </w:pPr>
    </w:p>
    <w:p w14:paraId="6EC07257" w14:textId="77777777" w:rsidR="00202306" w:rsidRPr="00202306" w:rsidRDefault="00202306" w:rsidP="00202306">
      <w:pPr>
        <w:spacing w:after="0" w:line="240" w:lineRule="auto"/>
        <w:rPr>
          <w:rFonts w:eastAsia="Times New Roman" w:cs="Times New Roman"/>
          <w:sz w:val="28"/>
          <w:szCs w:val="28"/>
          <w:lang w:val="pl-PL" w:eastAsia="pl-PL"/>
        </w:rPr>
      </w:pPr>
    </w:p>
    <w:p w14:paraId="67EF6D83" w14:textId="77777777" w:rsidR="00202306" w:rsidRPr="00202306" w:rsidRDefault="00202306" w:rsidP="00202306">
      <w:pPr>
        <w:spacing w:after="0" w:line="240" w:lineRule="auto"/>
        <w:rPr>
          <w:rFonts w:eastAsia="Times New Roman" w:cs="Times New Roman"/>
          <w:sz w:val="28"/>
          <w:szCs w:val="28"/>
          <w:lang w:val="pl-PL" w:eastAsia="pl-PL"/>
        </w:rPr>
      </w:pPr>
    </w:p>
    <w:tbl>
      <w:tblPr>
        <w:tblW w:w="0" w:type="auto"/>
        <w:jc w:val="center"/>
        <w:tblLook w:val="0000" w:firstRow="0" w:lastRow="0" w:firstColumn="0" w:lastColumn="0" w:noHBand="0" w:noVBand="0"/>
      </w:tblPr>
      <w:tblGrid>
        <w:gridCol w:w="8643"/>
      </w:tblGrid>
      <w:tr w:rsidR="00202306" w:rsidRPr="00202306" w14:paraId="7CAF6E74" w14:textId="77777777" w:rsidTr="001430BE">
        <w:trPr>
          <w:jc w:val="center"/>
        </w:trPr>
        <w:tc>
          <w:tcPr>
            <w:tcW w:w="8643" w:type="dxa"/>
            <w:tcBorders>
              <w:top w:val="nil"/>
              <w:left w:val="nil"/>
              <w:bottom w:val="nil"/>
              <w:right w:val="nil"/>
            </w:tcBorders>
          </w:tcPr>
          <w:p w14:paraId="674928CF" w14:textId="77777777" w:rsidR="00202306" w:rsidRPr="00202306" w:rsidRDefault="00306E94" w:rsidP="00202306">
            <w:pPr>
              <w:spacing w:after="0" w:line="240" w:lineRule="auto"/>
              <w:jc w:val="center"/>
              <w:rPr>
                <w:rFonts w:eastAsia="Times New Roman" w:cs="Times New Roman"/>
                <w:b/>
                <w:bCs/>
                <w:sz w:val="28"/>
                <w:szCs w:val="28"/>
                <w:lang w:val="pl-PL" w:eastAsia="pl-PL"/>
              </w:rPr>
            </w:pPr>
            <w:r>
              <w:rPr>
                <w:rFonts w:eastAsia="Times New Roman" w:cs="Times New Roman"/>
                <w:b/>
                <w:bCs/>
                <w:sz w:val="44"/>
                <w:szCs w:val="44"/>
                <w:lang w:val="pl-PL" w:eastAsia="pl-PL"/>
              </w:rPr>
              <w:t>Jakub Ściga</w:t>
            </w:r>
          </w:p>
        </w:tc>
      </w:tr>
      <w:tr w:rsidR="00202306" w:rsidRPr="00202306" w14:paraId="724FC8F9" w14:textId="77777777" w:rsidTr="001430BE">
        <w:trPr>
          <w:trHeight w:val="628"/>
          <w:jc w:val="center"/>
        </w:trPr>
        <w:tc>
          <w:tcPr>
            <w:tcW w:w="8643" w:type="dxa"/>
            <w:tcBorders>
              <w:top w:val="nil"/>
              <w:left w:val="nil"/>
              <w:bottom w:val="nil"/>
              <w:right w:val="nil"/>
            </w:tcBorders>
          </w:tcPr>
          <w:p w14:paraId="712D4F80" w14:textId="77777777" w:rsidR="00202306" w:rsidRPr="00202306" w:rsidRDefault="00202306" w:rsidP="00202306">
            <w:pPr>
              <w:spacing w:after="0" w:line="240" w:lineRule="auto"/>
              <w:jc w:val="center"/>
              <w:rPr>
                <w:rFonts w:eastAsia="Times New Roman" w:cs="Times New Roman"/>
                <w:i/>
                <w:iCs/>
                <w:sz w:val="28"/>
                <w:szCs w:val="28"/>
                <w:lang w:val="pl-PL" w:eastAsia="pl-PL"/>
              </w:rPr>
            </w:pPr>
            <w:r w:rsidRPr="00202306">
              <w:rPr>
                <w:rFonts w:eastAsia="Times New Roman" w:cs="Times New Roman"/>
                <w:i/>
                <w:iCs/>
                <w:sz w:val="28"/>
                <w:szCs w:val="28"/>
                <w:lang w:val="pl-PL" w:eastAsia="pl-PL"/>
              </w:rPr>
              <w:t>Imię i nazwisko</w:t>
            </w:r>
          </w:p>
        </w:tc>
      </w:tr>
      <w:tr w:rsidR="00202306" w:rsidRPr="00202306" w14:paraId="52B9073A" w14:textId="77777777" w:rsidTr="001430BE">
        <w:trPr>
          <w:jc w:val="center"/>
        </w:trPr>
        <w:tc>
          <w:tcPr>
            <w:tcW w:w="8643" w:type="dxa"/>
            <w:tcBorders>
              <w:top w:val="nil"/>
              <w:left w:val="nil"/>
              <w:bottom w:val="nil"/>
              <w:right w:val="nil"/>
            </w:tcBorders>
          </w:tcPr>
          <w:p w14:paraId="79DDF2D0" w14:textId="77777777" w:rsidR="00202306" w:rsidRPr="00202306" w:rsidRDefault="00306E94" w:rsidP="00202306">
            <w:pPr>
              <w:spacing w:after="0" w:line="240" w:lineRule="auto"/>
              <w:jc w:val="center"/>
              <w:rPr>
                <w:rFonts w:eastAsia="Times New Roman" w:cs="Times New Roman"/>
                <w:b/>
                <w:bCs/>
                <w:sz w:val="28"/>
                <w:szCs w:val="28"/>
                <w:lang w:val="pl-PL" w:eastAsia="pl-PL"/>
              </w:rPr>
            </w:pPr>
            <w:r>
              <w:rPr>
                <w:rFonts w:eastAsia="Times New Roman" w:cs="Times New Roman"/>
                <w:b/>
                <w:bCs/>
                <w:sz w:val="28"/>
                <w:szCs w:val="28"/>
                <w:lang w:val="pl-PL" w:eastAsia="pl-PL"/>
              </w:rPr>
              <w:t>Automatyka i Robotyka</w:t>
            </w:r>
          </w:p>
        </w:tc>
      </w:tr>
      <w:tr w:rsidR="00202306" w:rsidRPr="00202306" w14:paraId="6E1AF8D8" w14:textId="77777777" w:rsidTr="001430BE">
        <w:trPr>
          <w:trHeight w:val="798"/>
          <w:jc w:val="center"/>
        </w:trPr>
        <w:tc>
          <w:tcPr>
            <w:tcW w:w="8643" w:type="dxa"/>
            <w:tcBorders>
              <w:top w:val="nil"/>
              <w:left w:val="nil"/>
              <w:bottom w:val="nil"/>
              <w:right w:val="nil"/>
            </w:tcBorders>
          </w:tcPr>
          <w:p w14:paraId="1F572B0B" w14:textId="77777777" w:rsidR="00202306" w:rsidRPr="00202306" w:rsidRDefault="00202306" w:rsidP="00202306">
            <w:pPr>
              <w:spacing w:after="0" w:line="240" w:lineRule="auto"/>
              <w:jc w:val="center"/>
              <w:rPr>
                <w:rFonts w:eastAsia="Times New Roman" w:cs="Times New Roman"/>
                <w:sz w:val="28"/>
                <w:szCs w:val="28"/>
                <w:lang w:val="pl-PL" w:eastAsia="pl-PL"/>
              </w:rPr>
            </w:pPr>
            <w:r w:rsidRPr="00202306">
              <w:rPr>
                <w:rFonts w:eastAsia="Times New Roman" w:cs="Times New Roman"/>
                <w:i/>
                <w:iCs/>
                <w:sz w:val="28"/>
                <w:szCs w:val="28"/>
                <w:lang w:val="pl-PL" w:eastAsia="pl-PL"/>
              </w:rPr>
              <w:t>Kierunek studiów</w:t>
            </w:r>
          </w:p>
        </w:tc>
      </w:tr>
      <w:tr w:rsidR="00202306" w:rsidRPr="00DC0330" w14:paraId="191A0A69" w14:textId="77777777" w:rsidTr="001430BE">
        <w:trPr>
          <w:jc w:val="center"/>
        </w:trPr>
        <w:tc>
          <w:tcPr>
            <w:tcW w:w="8643" w:type="dxa"/>
            <w:tcBorders>
              <w:top w:val="nil"/>
              <w:left w:val="nil"/>
              <w:bottom w:val="nil"/>
              <w:right w:val="nil"/>
            </w:tcBorders>
          </w:tcPr>
          <w:p w14:paraId="1BC96AFC" w14:textId="77777777" w:rsidR="00202306" w:rsidRPr="00202306" w:rsidRDefault="00615E7C" w:rsidP="00202306">
            <w:pPr>
              <w:spacing w:after="0" w:line="240" w:lineRule="auto"/>
              <w:jc w:val="center"/>
              <w:rPr>
                <w:rFonts w:eastAsia="Times New Roman" w:cs="Times New Roman"/>
                <w:b/>
                <w:bCs/>
                <w:sz w:val="28"/>
                <w:szCs w:val="28"/>
                <w:lang w:val="pl-PL" w:eastAsia="pl-PL"/>
              </w:rPr>
            </w:pPr>
            <w:r w:rsidRPr="00615E7C">
              <w:rPr>
                <w:rFonts w:eastAsia="Times New Roman" w:cs="Times New Roman"/>
                <w:b/>
                <w:bCs/>
                <w:sz w:val="40"/>
                <w:szCs w:val="40"/>
                <w:lang w:val="pl-PL" w:eastAsia="pl-PL"/>
              </w:rPr>
              <w:t>Projekt rozproszonego sterowania układem ceramicznego pieca obrotowego.</w:t>
            </w:r>
          </w:p>
        </w:tc>
      </w:tr>
      <w:tr w:rsidR="00202306" w:rsidRPr="00202306" w14:paraId="115C7739" w14:textId="77777777" w:rsidTr="001430BE">
        <w:trPr>
          <w:jc w:val="center"/>
        </w:trPr>
        <w:tc>
          <w:tcPr>
            <w:tcW w:w="8643" w:type="dxa"/>
            <w:tcBorders>
              <w:top w:val="nil"/>
              <w:left w:val="nil"/>
              <w:bottom w:val="nil"/>
              <w:right w:val="nil"/>
            </w:tcBorders>
          </w:tcPr>
          <w:p w14:paraId="170E0EDA" w14:textId="77777777" w:rsidR="00202306" w:rsidRPr="00202306" w:rsidRDefault="00202306" w:rsidP="00202306">
            <w:pPr>
              <w:spacing w:after="0" w:line="240" w:lineRule="auto"/>
              <w:jc w:val="center"/>
              <w:rPr>
                <w:rFonts w:eastAsia="Times New Roman" w:cs="Times New Roman"/>
                <w:sz w:val="28"/>
                <w:szCs w:val="28"/>
                <w:lang w:val="pl-PL" w:eastAsia="pl-PL"/>
              </w:rPr>
            </w:pPr>
            <w:r w:rsidRPr="00202306">
              <w:rPr>
                <w:rFonts w:eastAsia="Times New Roman" w:cs="Times New Roman"/>
                <w:i/>
                <w:iCs/>
                <w:sz w:val="28"/>
                <w:szCs w:val="28"/>
                <w:lang w:val="pl-PL" w:eastAsia="pl-PL"/>
              </w:rPr>
              <w:t>Temat pracy dyplomowej</w:t>
            </w:r>
          </w:p>
        </w:tc>
      </w:tr>
    </w:tbl>
    <w:p w14:paraId="235677C3" w14:textId="77777777" w:rsidR="00202306" w:rsidRPr="00202306" w:rsidRDefault="00202306" w:rsidP="00202306">
      <w:pPr>
        <w:spacing w:after="0" w:line="240" w:lineRule="auto"/>
        <w:rPr>
          <w:rFonts w:eastAsia="Times New Roman" w:cs="Times New Roman"/>
          <w:i/>
          <w:iCs/>
          <w:sz w:val="28"/>
          <w:szCs w:val="28"/>
          <w:lang w:val="pl-PL" w:eastAsia="pl-PL"/>
        </w:rPr>
      </w:pPr>
    </w:p>
    <w:p w14:paraId="473D3434" w14:textId="77777777" w:rsidR="00202306" w:rsidRPr="00202306" w:rsidRDefault="00202306" w:rsidP="00202306">
      <w:pPr>
        <w:spacing w:after="0" w:line="240" w:lineRule="auto"/>
        <w:rPr>
          <w:rFonts w:eastAsia="Times New Roman" w:cs="Times New Roman"/>
          <w:sz w:val="28"/>
          <w:szCs w:val="28"/>
          <w:lang w:val="pl-PL" w:eastAsia="pl-PL"/>
        </w:rPr>
      </w:pPr>
    </w:p>
    <w:p w14:paraId="120889DB" w14:textId="77777777" w:rsidR="00202306" w:rsidRPr="00202306" w:rsidRDefault="00202306" w:rsidP="00202306">
      <w:pPr>
        <w:spacing w:after="0" w:line="240" w:lineRule="auto"/>
        <w:rPr>
          <w:rFonts w:eastAsia="Times New Roman" w:cs="Times New Roman"/>
          <w:sz w:val="28"/>
          <w:szCs w:val="28"/>
          <w:lang w:val="pl-PL" w:eastAsia="pl-PL"/>
        </w:rPr>
      </w:pPr>
    </w:p>
    <w:p w14:paraId="6C9D5DAA" w14:textId="77777777" w:rsidR="00202306" w:rsidRPr="00202306" w:rsidRDefault="00202306" w:rsidP="00202306">
      <w:pPr>
        <w:spacing w:after="0" w:line="240" w:lineRule="auto"/>
        <w:rPr>
          <w:rFonts w:eastAsia="Times New Roman" w:cs="Times New Roman"/>
          <w:sz w:val="28"/>
          <w:szCs w:val="28"/>
          <w:lang w:val="pl-PL" w:eastAsia="pl-PL"/>
        </w:rPr>
      </w:pPr>
    </w:p>
    <w:p w14:paraId="6C1F2B0E" w14:textId="77777777" w:rsidR="00202306" w:rsidRPr="00202306" w:rsidRDefault="00202306" w:rsidP="00202306">
      <w:pPr>
        <w:spacing w:after="0" w:line="240" w:lineRule="auto"/>
        <w:rPr>
          <w:rFonts w:eastAsia="Times New Roman" w:cs="Times New Roman"/>
          <w:sz w:val="28"/>
          <w:szCs w:val="28"/>
          <w:lang w:val="pl-PL" w:eastAsia="pl-PL"/>
        </w:rPr>
      </w:pPr>
    </w:p>
    <w:p w14:paraId="02C3B24C" w14:textId="77777777" w:rsidR="00202306" w:rsidRPr="00202306" w:rsidRDefault="00202306" w:rsidP="00202306">
      <w:pPr>
        <w:spacing w:after="0" w:line="240" w:lineRule="auto"/>
        <w:rPr>
          <w:rFonts w:eastAsia="Times New Roman" w:cs="Times New Roman"/>
          <w:sz w:val="28"/>
          <w:szCs w:val="28"/>
          <w:lang w:val="pl-PL" w:eastAsia="pl-PL"/>
        </w:rPr>
      </w:pPr>
    </w:p>
    <w:tbl>
      <w:tblPr>
        <w:tblW w:w="0" w:type="auto"/>
        <w:tblLook w:val="0000" w:firstRow="0" w:lastRow="0" w:firstColumn="0" w:lastColumn="0" w:noHBand="0" w:noVBand="0"/>
      </w:tblPr>
      <w:tblGrid>
        <w:gridCol w:w="4503"/>
        <w:gridCol w:w="1842"/>
        <w:gridCol w:w="2316"/>
      </w:tblGrid>
      <w:tr w:rsidR="00202306" w:rsidRPr="00202306" w14:paraId="33FF0418" w14:textId="77777777" w:rsidTr="001430BE">
        <w:trPr>
          <w:trHeight w:val="748"/>
        </w:trPr>
        <w:tc>
          <w:tcPr>
            <w:tcW w:w="4503" w:type="dxa"/>
            <w:tcBorders>
              <w:top w:val="nil"/>
              <w:left w:val="nil"/>
              <w:bottom w:val="nil"/>
              <w:right w:val="nil"/>
            </w:tcBorders>
            <w:vAlign w:val="bottom"/>
          </w:tcPr>
          <w:p w14:paraId="289BCAFA" w14:textId="77777777" w:rsidR="00202306" w:rsidRPr="00202306" w:rsidRDefault="00306E94" w:rsidP="00202306">
            <w:pPr>
              <w:spacing w:after="0" w:line="240" w:lineRule="auto"/>
              <w:rPr>
                <w:rFonts w:eastAsia="Times New Roman" w:cs="Times New Roman"/>
                <w:b/>
                <w:bCs/>
                <w:sz w:val="28"/>
                <w:szCs w:val="28"/>
                <w:lang w:val="pl-PL" w:eastAsia="pl-PL"/>
              </w:rPr>
            </w:pPr>
            <w:r>
              <w:rPr>
                <w:rFonts w:eastAsia="Times New Roman" w:cs="Times New Roman"/>
                <w:b/>
                <w:bCs/>
                <w:sz w:val="28"/>
                <w:szCs w:val="28"/>
                <w:lang w:val="pl-PL" w:eastAsia="pl-PL"/>
              </w:rPr>
              <w:t>Dr inż. Krzysztof Lalik</w:t>
            </w:r>
          </w:p>
        </w:tc>
        <w:tc>
          <w:tcPr>
            <w:tcW w:w="1842" w:type="dxa"/>
            <w:tcBorders>
              <w:top w:val="nil"/>
              <w:left w:val="nil"/>
              <w:bottom w:val="nil"/>
              <w:right w:val="nil"/>
            </w:tcBorders>
            <w:vAlign w:val="bottom"/>
          </w:tcPr>
          <w:p w14:paraId="7BC6A998" w14:textId="77777777" w:rsidR="00202306" w:rsidRPr="00202306" w:rsidRDefault="00202306" w:rsidP="00202306">
            <w:pPr>
              <w:spacing w:after="0" w:line="240" w:lineRule="auto"/>
              <w:rPr>
                <w:rFonts w:eastAsia="Times New Roman" w:cs="Times New Roman"/>
                <w:sz w:val="28"/>
                <w:szCs w:val="28"/>
                <w:lang w:val="pl-PL" w:eastAsia="pl-PL"/>
              </w:rPr>
            </w:pPr>
          </w:p>
        </w:tc>
        <w:tc>
          <w:tcPr>
            <w:tcW w:w="2298" w:type="dxa"/>
            <w:tcBorders>
              <w:top w:val="nil"/>
              <w:left w:val="nil"/>
              <w:bottom w:val="nil"/>
              <w:right w:val="nil"/>
            </w:tcBorders>
            <w:vAlign w:val="bottom"/>
          </w:tcPr>
          <w:p w14:paraId="0F6515B9" w14:textId="77777777" w:rsidR="00202306" w:rsidRPr="00202306" w:rsidRDefault="00202306" w:rsidP="00202306">
            <w:pPr>
              <w:spacing w:after="0" w:line="240" w:lineRule="auto"/>
              <w:rPr>
                <w:rFonts w:eastAsia="Times New Roman" w:cs="Times New Roman"/>
                <w:sz w:val="28"/>
                <w:szCs w:val="28"/>
                <w:lang w:val="pl-PL" w:eastAsia="pl-PL"/>
              </w:rPr>
            </w:pPr>
            <w:r w:rsidRPr="00202306">
              <w:rPr>
                <w:rFonts w:eastAsia="Times New Roman" w:cs="Times New Roman"/>
                <w:sz w:val="28"/>
                <w:szCs w:val="28"/>
                <w:lang w:val="pl-PL" w:eastAsia="pl-PL"/>
              </w:rPr>
              <w:t>…………………..</w:t>
            </w:r>
          </w:p>
        </w:tc>
      </w:tr>
      <w:tr w:rsidR="00202306" w:rsidRPr="00202306" w14:paraId="57043456" w14:textId="77777777" w:rsidTr="001430BE">
        <w:tc>
          <w:tcPr>
            <w:tcW w:w="4503" w:type="dxa"/>
            <w:tcBorders>
              <w:top w:val="nil"/>
              <w:left w:val="nil"/>
              <w:bottom w:val="nil"/>
              <w:right w:val="nil"/>
            </w:tcBorders>
          </w:tcPr>
          <w:p w14:paraId="594CD4CC" w14:textId="77777777" w:rsidR="00202306" w:rsidRPr="00202306" w:rsidRDefault="00202306" w:rsidP="00202306">
            <w:pPr>
              <w:spacing w:after="0" w:line="240" w:lineRule="auto"/>
              <w:jc w:val="center"/>
              <w:rPr>
                <w:rFonts w:eastAsia="Times New Roman" w:cs="Times New Roman"/>
                <w:sz w:val="28"/>
                <w:szCs w:val="28"/>
                <w:lang w:val="pl-PL" w:eastAsia="pl-PL"/>
              </w:rPr>
            </w:pPr>
            <w:r w:rsidRPr="00202306">
              <w:rPr>
                <w:rFonts w:eastAsia="Times New Roman" w:cs="Times New Roman"/>
                <w:i/>
                <w:iCs/>
                <w:sz w:val="28"/>
                <w:szCs w:val="28"/>
                <w:lang w:val="pl-PL" w:eastAsia="pl-PL"/>
              </w:rPr>
              <w:t>Promotor pracy</w:t>
            </w:r>
          </w:p>
        </w:tc>
        <w:tc>
          <w:tcPr>
            <w:tcW w:w="1842" w:type="dxa"/>
            <w:tcBorders>
              <w:top w:val="nil"/>
              <w:left w:val="nil"/>
              <w:bottom w:val="nil"/>
              <w:right w:val="nil"/>
            </w:tcBorders>
          </w:tcPr>
          <w:p w14:paraId="738C8C45" w14:textId="77777777" w:rsidR="00202306" w:rsidRPr="00202306" w:rsidRDefault="00202306" w:rsidP="00202306">
            <w:pPr>
              <w:spacing w:after="0" w:line="240" w:lineRule="auto"/>
              <w:rPr>
                <w:rFonts w:eastAsia="Times New Roman" w:cs="Times New Roman"/>
                <w:sz w:val="28"/>
                <w:szCs w:val="28"/>
                <w:lang w:val="pl-PL" w:eastAsia="pl-PL"/>
              </w:rPr>
            </w:pPr>
          </w:p>
        </w:tc>
        <w:tc>
          <w:tcPr>
            <w:tcW w:w="2298" w:type="dxa"/>
            <w:tcBorders>
              <w:top w:val="nil"/>
              <w:left w:val="nil"/>
              <w:bottom w:val="nil"/>
              <w:right w:val="nil"/>
            </w:tcBorders>
          </w:tcPr>
          <w:p w14:paraId="71EE1E10" w14:textId="77777777" w:rsidR="00202306" w:rsidRPr="00202306" w:rsidRDefault="00202306" w:rsidP="00202306">
            <w:pPr>
              <w:spacing w:after="0" w:line="240" w:lineRule="auto"/>
              <w:jc w:val="center"/>
              <w:rPr>
                <w:rFonts w:eastAsia="Times New Roman" w:cs="Times New Roman"/>
                <w:sz w:val="28"/>
                <w:szCs w:val="28"/>
                <w:lang w:val="pl-PL" w:eastAsia="pl-PL"/>
              </w:rPr>
            </w:pPr>
            <w:r w:rsidRPr="00202306">
              <w:rPr>
                <w:rFonts w:eastAsia="Times New Roman" w:cs="Times New Roman"/>
                <w:i/>
                <w:iCs/>
                <w:sz w:val="28"/>
                <w:szCs w:val="28"/>
                <w:lang w:val="pl-PL" w:eastAsia="pl-PL"/>
              </w:rPr>
              <w:t>Ocena, data, podpis Promotora</w:t>
            </w:r>
          </w:p>
        </w:tc>
      </w:tr>
    </w:tbl>
    <w:p w14:paraId="5758B011" w14:textId="77777777" w:rsidR="00202306" w:rsidRPr="00202306" w:rsidRDefault="00202306" w:rsidP="00202306">
      <w:pPr>
        <w:spacing w:after="0" w:line="240" w:lineRule="auto"/>
        <w:rPr>
          <w:rFonts w:eastAsia="Times New Roman" w:cs="Times New Roman"/>
          <w:sz w:val="28"/>
          <w:szCs w:val="28"/>
          <w:lang w:val="pl-PL" w:eastAsia="pl-PL"/>
        </w:rPr>
      </w:pPr>
    </w:p>
    <w:p w14:paraId="00675A71" w14:textId="77777777" w:rsidR="00202306" w:rsidRPr="00202306" w:rsidRDefault="00202306" w:rsidP="00202306">
      <w:pPr>
        <w:spacing w:after="0" w:line="240" w:lineRule="auto"/>
        <w:rPr>
          <w:rFonts w:eastAsia="Times New Roman" w:cs="Times New Roman"/>
          <w:sz w:val="28"/>
          <w:szCs w:val="28"/>
          <w:lang w:val="pl-PL" w:eastAsia="pl-PL"/>
        </w:rPr>
      </w:pPr>
    </w:p>
    <w:p w14:paraId="1805417F" w14:textId="77777777" w:rsidR="00202306" w:rsidRPr="00202306" w:rsidRDefault="00202306" w:rsidP="00202306">
      <w:pPr>
        <w:spacing w:after="0" w:line="240" w:lineRule="auto"/>
        <w:jc w:val="center"/>
        <w:rPr>
          <w:rFonts w:eastAsia="Times New Roman" w:cs="Times New Roman"/>
          <w:sz w:val="28"/>
          <w:szCs w:val="28"/>
          <w:lang w:val="pl-PL" w:eastAsia="pl-PL"/>
        </w:rPr>
      </w:pPr>
    </w:p>
    <w:p w14:paraId="1CAE7191" w14:textId="77777777" w:rsidR="00DC0330" w:rsidRDefault="00DC0330" w:rsidP="00202306">
      <w:pPr>
        <w:spacing w:after="0" w:line="240" w:lineRule="auto"/>
        <w:jc w:val="center"/>
        <w:rPr>
          <w:ins w:id="0" w:author="Sciga, Jakub" w:date="2018-08-18T11:58:00Z"/>
          <w:rFonts w:eastAsia="Times New Roman" w:cs="Times New Roman"/>
          <w:sz w:val="28"/>
          <w:szCs w:val="28"/>
          <w:lang w:val="pl-PL" w:eastAsia="pl-PL"/>
        </w:rPr>
        <w:sectPr w:rsidR="00DC0330" w:rsidSect="00FE4320">
          <w:headerReference w:type="default" r:id="rId9"/>
          <w:footerReference w:type="default" r:id="rId10"/>
          <w:pgSz w:w="12240" w:h="15840"/>
          <w:pgMar w:top="1418" w:right="1418" w:bottom="1418" w:left="1985" w:header="720" w:footer="720" w:gutter="0"/>
          <w:cols w:space="720"/>
          <w:titlePg/>
          <w:docGrid w:linePitch="360"/>
        </w:sectPr>
      </w:pPr>
    </w:p>
    <w:p w14:paraId="6B479402" w14:textId="77777777" w:rsidR="00202306" w:rsidRPr="00202306" w:rsidRDefault="00202306" w:rsidP="00202306">
      <w:pPr>
        <w:spacing w:after="0" w:line="240" w:lineRule="auto"/>
        <w:jc w:val="center"/>
        <w:rPr>
          <w:rFonts w:eastAsia="Times New Roman" w:cs="Times New Roman"/>
          <w:szCs w:val="24"/>
          <w:lang w:val="pl-PL" w:eastAsia="pl-PL"/>
        </w:rPr>
      </w:pPr>
      <w:r w:rsidRPr="00202306">
        <w:rPr>
          <w:rFonts w:eastAsia="Times New Roman" w:cs="Times New Roman"/>
          <w:sz w:val="28"/>
          <w:szCs w:val="28"/>
          <w:lang w:val="pl-PL" w:eastAsia="pl-PL"/>
        </w:rPr>
        <w:lastRenderedPageBreak/>
        <w:t>Kraków, rok 20</w:t>
      </w:r>
      <w:r w:rsidR="00306E94">
        <w:rPr>
          <w:rFonts w:eastAsia="Times New Roman" w:cs="Times New Roman"/>
          <w:sz w:val="28"/>
          <w:szCs w:val="28"/>
          <w:lang w:val="pl-PL" w:eastAsia="pl-PL"/>
        </w:rPr>
        <w:t>17</w:t>
      </w:r>
      <w:r w:rsidRPr="00202306">
        <w:rPr>
          <w:rFonts w:eastAsia="Times New Roman" w:cs="Times New Roman"/>
          <w:sz w:val="28"/>
          <w:szCs w:val="28"/>
          <w:lang w:val="pl-PL" w:eastAsia="pl-PL"/>
        </w:rPr>
        <w:t>/20</w:t>
      </w:r>
      <w:r w:rsidR="00306E94">
        <w:rPr>
          <w:rFonts w:eastAsia="Times New Roman" w:cs="Times New Roman"/>
          <w:sz w:val="28"/>
          <w:szCs w:val="28"/>
          <w:lang w:val="pl-PL" w:eastAsia="pl-PL"/>
        </w:rPr>
        <w:t>18</w:t>
      </w:r>
    </w:p>
    <w:p w14:paraId="3405F5F5" w14:textId="77777777" w:rsidR="00C16782" w:rsidRDefault="00C16782" w:rsidP="00CD4D22">
      <w:pPr>
        <w:jc w:val="center"/>
        <w:rPr>
          <w:rFonts w:cs="Times New Roman"/>
          <w:szCs w:val="24"/>
          <w:lang w:val="pl-PL"/>
        </w:rPr>
      </w:pPr>
    </w:p>
    <w:p w14:paraId="63B97AC3"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t>Kraków. dnia.......................</w:t>
      </w:r>
    </w:p>
    <w:p w14:paraId="5DA784F9" w14:textId="77777777" w:rsidR="00306E94" w:rsidRPr="00306E94" w:rsidRDefault="00306E94" w:rsidP="00306E94">
      <w:pPr>
        <w:spacing w:after="0" w:line="240" w:lineRule="auto"/>
        <w:rPr>
          <w:rFonts w:eastAsia="Times New Roman" w:cs="Times New Roman"/>
          <w:szCs w:val="24"/>
          <w:lang w:val="pl-PL" w:eastAsia="pl-PL"/>
        </w:rPr>
      </w:pPr>
    </w:p>
    <w:p w14:paraId="7EA52124" w14:textId="77777777" w:rsidR="00306E94" w:rsidRPr="00306E94" w:rsidRDefault="00306E94" w:rsidP="00306E94">
      <w:pPr>
        <w:spacing w:after="0" w:line="240" w:lineRule="auto"/>
        <w:rPr>
          <w:rFonts w:eastAsia="Times New Roman" w:cs="Times New Roman"/>
          <w:szCs w:val="24"/>
          <w:lang w:val="pl-PL" w:eastAsia="pl-PL"/>
        </w:rPr>
      </w:pPr>
    </w:p>
    <w:p w14:paraId="1FF5565E"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Imię i nazwisko:</w:t>
      </w:r>
      <w:r>
        <w:rPr>
          <w:rFonts w:eastAsia="Times New Roman" w:cs="Times New Roman"/>
          <w:szCs w:val="24"/>
          <w:lang w:val="pl-PL" w:eastAsia="pl-PL"/>
        </w:rPr>
        <w:tab/>
        <w:t>Jakub Ściga</w:t>
      </w:r>
    </w:p>
    <w:p w14:paraId="21FF2A65"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Nr albumu:</w:t>
      </w:r>
      <w:r>
        <w:rPr>
          <w:rFonts w:eastAsia="Times New Roman" w:cs="Times New Roman"/>
          <w:szCs w:val="24"/>
          <w:lang w:val="pl-PL" w:eastAsia="pl-PL"/>
        </w:rPr>
        <w:tab/>
      </w:r>
      <w:r>
        <w:rPr>
          <w:rFonts w:eastAsia="Times New Roman" w:cs="Times New Roman"/>
          <w:szCs w:val="24"/>
          <w:lang w:val="pl-PL" w:eastAsia="pl-PL"/>
        </w:rPr>
        <w:tab/>
        <w:t>269496</w:t>
      </w:r>
    </w:p>
    <w:p w14:paraId="550A1ACA"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Kierunek studiów:</w:t>
      </w:r>
      <w:r>
        <w:rPr>
          <w:rFonts w:eastAsia="Times New Roman" w:cs="Times New Roman"/>
          <w:szCs w:val="24"/>
          <w:lang w:val="pl-PL" w:eastAsia="pl-PL"/>
        </w:rPr>
        <w:tab/>
      </w:r>
      <w:r w:rsidRPr="00615E7C">
        <w:rPr>
          <w:rFonts w:eastAsia="Times New Roman" w:cs="Times New Roman"/>
          <w:b/>
          <w:szCs w:val="24"/>
          <w:lang w:val="pl-PL" w:eastAsia="pl-PL"/>
        </w:rPr>
        <w:t>Automatyka i Robotyka</w:t>
      </w:r>
    </w:p>
    <w:p w14:paraId="7FB296C3"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Profil dyplomowania:</w:t>
      </w:r>
      <w:r>
        <w:rPr>
          <w:rFonts w:eastAsia="Times New Roman" w:cs="Times New Roman"/>
          <w:szCs w:val="24"/>
          <w:lang w:val="pl-PL" w:eastAsia="pl-PL"/>
        </w:rPr>
        <w:tab/>
        <w:t>Automatyka i Metrologia</w:t>
      </w:r>
      <w:r w:rsidRPr="00306E94">
        <w:rPr>
          <w:rFonts w:eastAsia="Times New Roman" w:cs="Times New Roman"/>
          <w:szCs w:val="24"/>
          <w:lang w:val="pl-PL" w:eastAsia="pl-PL"/>
        </w:rPr>
        <w:t xml:space="preserve">           </w:t>
      </w:r>
    </w:p>
    <w:p w14:paraId="014EBFD0" w14:textId="77777777" w:rsidR="00306E94" w:rsidRPr="00306E94" w:rsidRDefault="00306E94" w:rsidP="00306E94">
      <w:pPr>
        <w:spacing w:after="0" w:line="240" w:lineRule="auto"/>
        <w:rPr>
          <w:rFonts w:eastAsia="Times New Roman" w:cs="Times New Roman"/>
          <w:szCs w:val="24"/>
          <w:lang w:val="pl-PL" w:eastAsia="pl-PL"/>
        </w:rPr>
      </w:pPr>
    </w:p>
    <w:p w14:paraId="45214389" w14:textId="77777777" w:rsidR="00306E94" w:rsidRPr="00306E94" w:rsidRDefault="00306E94" w:rsidP="00306E94">
      <w:pPr>
        <w:spacing w:after="0" w:line="240" w:lineRule="auto"/>
        <w:rPr>
          <w:rFonts w:eastAsia="Times New Roman" w:cs="Times New Roman"/>
          <w:szCs w:val="24"/>
          <w:lang w:val="pl-PL" w:eastAsia="pl-PL"/>
        </w:rPr>
      </w:pPr>
    </w:p>
    <w:p w14:paraId="2828C8B9" w14:textId="77777777" w:rsidR="00306E94" w:rsidRPr="00306E94" w:rsidRDefault="00306E94" w:rsidP="00306E94">
      <w:pPr>
        <w:spacing w:after="0" w:line="240" w:lineRule="auto"/>
        <w:rPr>
          <w:rFonts w:eastAsia="Times New Roman" w:cs="Times New Roman"/>
          <w:szCs w:val="24"/>
          <w:lang w:val="pl-PL" w:eastAsia="pl-PL"/>
        </w:rPr>
      </w:pPr>
    </w:p>
    <w:p w14:paraId="3FA91A01" w14:textId="77777777" w:rsidR="00306E94" w:rsidRPr="00306E94" w:rsidRDefault="00306E94" w:rsidP="00306E94">
      <w:pPr>
        <w:spacing w:after="0" w:line="240" w:lineRule="auto"/>
        <w:rPr>
          <w:rFonts w:eastAsia="Times New Roman" w:cs="Times New Roman"/>
          <w:szCs w:val="24"/>
          <w:lang w:val="pl-PL" w:eastAsia="pl-PL"/>
        </w:rPr>
      </w:pPr>
    </w:p>
    <w:p w14:paraId="55576610" w14:textId="77777777" w:rsidR="00306E94" w:rsidRPr="00306E94" w:rsidRDefault="00306E94" w:rsidP="00306E94">
      <w:pPr>
        <w:spacing w:after="0" w:line="240" w:lineRule="auto"/>
        <w:rPr>
          <w:rFonts w:eastAsia="Times New Roman" w:cs="Times New Roman"/>
          <w:b/>
          <w:bCs/>
          <w:szCs w:val="24"/>
          <w:lang w:val="pl-PL" w:eastAsia="pl-PL"/>
        </w:rPr>
      </w:pP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t xml:space="preserve">        </w:t>
      </w:r>
      <w:r w:rsidRPr="00306E94">
        <w:rPr>
          <w:rFonts w:eastAsia="Times New Roman" w:cs="Times New Roman"/>
          <w:b/>
          <w:bCs/>
          <w:szCs w:val="24"/>
          <w:lang w:val="pl-PL" w:eastAsia="pl-PL"/>
        </w:rPr>
        <w:t>OŚWIADCZENIE</w:t>
      </w:r>
    </w:p>
    <w:p w14:paraId="14F35B84" w14:textId="77777777" w:rsidR="00306E94" w:rsidRPr="00306E94" w:rsidRDefault="00306E94" w:rsidP="00306E94">
      <w:pPr>
        <w:spacing w:after="0" w:line="240" w:lineRule="auto"/>
        <w:rPr>
          <w:rFonts w:eastAsia="Times New Roman" w:cs="Times New Roman"/>
          <w:b/>
          <w:bCs/>
          <w:szCs w:val="24"/>
          <w:lang w:val="pl-PL" w:eastAsia="pl-PL"/>
        </w:rPr>
      </w:pPr>
    </w:p>
    <w:p w14:paraId="570A996A" w14:textId="77777777" w:rsidR="00306E94" w:rsidRPr="00306E94" w:rsidRDefault="00306E94" w:rsidP="00306E94">
      <w:pPr>
        <w:spacing w:after="0" w:line="240" w:lineRule="auto"/>
        <w:rPr>
          <w:rFonts w:eastAsia="Times New Roman" w:cs="Times New Roman"/>
          <w:b/>
          <w:bCs/>
          <w:szCs w:val="24"/>
          <w:lang w:val="pl-PL" w:eastAsia="pl-PL"/>
        </w:rPr>
      </w:pPr>
    </w:p>
    <w:p w14:paraId="4CAC55C4" w14:textId="77777777" w:rsidR="00306E94" w:rsidRPr="00306E94" w:rsidRDefault="00306E94" w:rsidP="00306E94">
      <w:pPr>
        <w:spacing w:after="0" w:line="240" w:lineRule="auto"/>
        <w:jc w:val="both"/>
        <w:rPr>
          <w:rFonts w:eastAsia="Times New Roman" w:cs="Times New Roman"/>
          <w:b/>
          <w:bCs/>
          <w:szCs w:val="24"/>
          <w:lang w:val="pl-PL" w:eastAsia="pl-PL"/>
        </w:rPr>
      </w:pPr>
      <w:r w:rsidRPr="00306E94">
        <w:rPr>
          <w:rFonts w:eastAsia="Times New Roman" w:cs="Times New Roman"/>
          <w:b/>
          <w:bCs/>
          <w:szCs w:val="24"/>
          <w:lang w:val="pl-PL" w:eastAsia="pl-PL"/>
        </w:rPr>
        <w:t xml:space="preserve">  Uprzedzony o odpowiedzialności karnej na podstawie art. 115 ust 1 i 2 ustawy z dnia 4 lutego 1994 r. o prawie autorskim i prawach pokrewnych (tj. Dz.U.z 2006 r. Nr 90, poz. 631 z późn.zm.) :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 o odpowiedzialności dyscyplinarnej na podstawie art. 211 ust.1 ustawy z dnia 27 lip[ca 2005 r. Prawo o szkolnictwie wyższym (tj. Dz.U. z 2012 r. poz. 572, z późn.zm.) „Za naruszenie przepisów obowiązujących w uczelni oraz za czyny uchybiające godności student ponosi odpowiedzialność dyscyplinarną przed komisją dyscyplinarną albo przed sądem koleżeńskim samorządu studenckiego, zwanym dalej „sądem koleżeńskim”, oświadczam, że niniejszą pracę dyplomową wykonałem(-am) osobiście i samodzielnie i że nie korzystałem (-am) ze źródeł innych niż wymienione w pracy”.</w:t>
      </w:r>
    </w:p>
    <w:p w14:paraId="0A632D61" w14:textId="77777777" w:rsidR="00306E94" w:rsidRPr="00306E94" w:rsidRDefault="00306E94" w:rsidP="00306E94">
      <w:pPr>
        <w:spacing w:after="0" w:line="240" w:lineRule="auto"/>
        <w:jc w:val="both"/>
        <w:rPr>
          <w:rFonts w:eastAsia="Times New Roman" w:cs="Times New Roman"/>
          <w:b/>
          <w:bCs/>
          <w:szCs w:val="24"/>
          <w:lang w:val="pl-PL" w:eastAsia="pl-PL"/>
        </w:rPr>
      </w:pPr>
    </w:p>
    <w:p w14:paraId="19D0884E" w14:textId="77777777" w:rsidR="00306E94" w:rsidRPr="00306E94" w:rsidRDefault="00306E94" w:rsidP="00306E94">
      <w:pPr>
        <w:spacing w:after="0" w:line="240" w:lineRule="auto"/>
        <w:jc w:val="both"/>
        <w:rPr>
          <w:rFonts w:eastAsia="Times New Roman" w:cs="Times New Roman"/>
          <w:b/>
          <w:bCs/>
          <w:szCs w:val="24"/>
          <w:lang w:val="pl-PL" w:eastAsia="pl-PL"/>
        </w:rPr>
      </w:pPr>
    </w:p>
    <w:p w14:paraId="7009D64D" w14:textId="77777777" w:rsidR="00306E94" w:rsidRPr="00306E94" w:rsidRDefault="00306E94" w:rsidP="00306E94">
      <w:pPr>
        <w:spacing w:after="0" w:line="240" w:lineRule="auto"/>
        <w:jc w:val="both"/>
        <w:rPr>
          <w:rFonts w:eastAsia="Times New Roman" w:cs="Times New Roman"/>
          <w:b/>
          <w:bCs/>
          <w:szCs w:val="24"/>
          <w:lang w:val="pl-PL" w:eastAsia="pl-PL"/>
        </w:rPr>
      </w:pPr>
    </w:p>
    <w:p w14:paraId="446F2A21" w14:textId="77777777" w:rsidR="00306E94" w:rsidRPr="00306E94" w:rsidRDefault="00306E94" w:rsidP="00306E94">
      <w:pPr>
        <w:spacing w:after="0" w:line="240" w:lineRule="auto"/>
        <w:jc w:val="both"/>
        <w:rPr>
          <w:rFonts w:eastAsia="Times New Roman" w:cs="Times New Roman"/>
          <w:b/>
          <w:bCs/>
          <w:szCs w:val="24"/>
          <w:lang w:val="pl-PL" w:eastAsia="pl-PL"/>
        </w:rPr>
      </w:pPr>
    </w:p>
    <w:p w14:paraId="77B00C07" w14:textId="77777777" w:rsidR="00306E94" w:rsidRPr="00306E94" w:rsidRDefault="00306E94" w:rsidP="00306E94">
      <w:pPr>
        <w:spacing w:after="0" w:line="240" w:lineRule="auto"/>
        <w:jc w:val="both"/>
        <w:rPr>
          <w:rFonts w:eastAsia="Times New Roman" w:cs="Times New Roman"/>
          <w:b/>
          <w:bCs/>
          <w:szCs w:val="24"/>
          <w:lang w:val="pl-PL" w:eastAsia="pl-PL"/>
        </w:rPr>
      </w:pPr>
      <w:r w:rsidRPr="00306E94">
        <w:rPr>
          <w:rFonts w:eastAsia="Times New Roman" w:cs="Times New Roman"/>
          <w:b/>
          <w:bCs/>
          <w:szCs w:val="24"/>
          <w:lang w:val="pl-PL" w:eastAsia="pl-PL"/>
        </w:rPr>
        <w:t xml:space="preserve">                                                                                        .....................................................</w:t>
      </w:r>
    </w:p>
    <w:p w14:paraId="37CA52CB" w14:textId="77777777" w:rsidR="00306E94" w:rsidRPr="00306E94" w:rsidRDefault="00306E94" w:rsidP="00306E94">
      <w:pPr>
        <w:spacing w:after="0" w:line="240" w:lineRule="auto"/>
        <w:jc w:val="both"/>
        <w:rPr>
          <w:rFonts w:eastAsia="Times New Roman" w:cs="Times New Roman"/>
          <w:i/>
          <w:iCs/>
          <w:szCs w:val="24"/>
          <w:lang w:val="pl-PL" w:eastAsia="pl-PL"/>
        </w:rPr>
      </w:pPr>
      <w:r w:rsidRPr="00306E94">
        <w:rPr>
          <w:rFonts w:eastAsia="Times New Roman" w:cs="Times New Roman"/>
          <w:b/>
          <w:bCs/>
          <w:szCs w:val="24"/>
          <w:lang w:val="pl-PL" w:eastAsia="pl-PL"/>
        </w:rPr>
        <w:t xml:space="preserve">                                                                                               </w:t>
      </w:r>
      <w:r w:rsidRPr="00306E94">
        <w:rPr>
          <w:rFonts w:eastAsia="Times New Roman" w:cs="Times New Roman"/>
          <w:i/>
          <w:iCs/>
          <w:szCs w:val="24"/>
          <w:lang w:val="pl-PL" w:eastAsia="pl-PL"/>
        </w:rPr>
        <w:t>podpis dyplomanta</w:t>
      </w:r>
    </w:p>
    <w:p w14:paraId="67D6FF19" w14:textId="77777777" w:rsidR="00306E94" w:rsidRDefault="00306E94">
      <w:pPr>
        <w:rPr>
          <w:rFonts w:cs="Times New Roman"/>
          <w:szCs w:val="24"/>
          <w:lang w:val="pl-PL"/>
        </w:rPr>
      </w:pPr>
      <w:r>
        <w:rPr>
          <w:rFonts w:cs="Times New Roman"/>
          <w:szCs w:val="24"/>
          <w:lang w:val="pl-PL"/>
        </w:rPr>
        <w:br w:type="page"/>
      </w:r>
    </w:p>
    <w:p w14:paraId="3E055B9E" w14:textId="77777777" w:rsidR="00DC0330" w:rsidRDefault="00DC0330" w:rsidP="00306E94">
      <w:pPr>
        <w:autoSpaceDE w:val="0"/>
        <w:autoSpaceDN w:val="0"/>
        <w:adjustRightInd w:val="0"/>
        <w:spacing w:after="0"/>
        <w:jc w:val="right"/>
        <w:rPr>
          <w:ins w:id="1" w:author="Sciga, Jakub" w:date="2018-08-18T11:59:00Z"/>
          <w:rFonts w:eastAsia="Times New Roman" w:cs="Times New Roman"/>
          <w:szCs w:val="24"/>
          <w:lang w:val="pl-PL" w:eastAsia="pl-PL"/>
        </w:rPr>
        <w:sectPr w:rsidR="00DC0330" w:rsidSect="00FE4320">
          <w:pgSz w:w="12240" w:h="15840"/>
          <w:pgMar w:top="1418" w:right="1418" w:bottom="1418" w:left="1985" w:header="720" w:footer="720" w:gutter="0"/>
          <w:cols w:space="720"/>
          <w:titlePg/>
          <w:docGrid w:linePitch="360"/>
        </w:sectPr>
      </w:pPr>
    </w:p>
    <w:p w14:paraId="6E9887B3" w14:textId="77777777" w:rsidR="00306E94" w:rsidRPr="00306E94" w:rsidRDefault="00306E94" w:rsidP="00306E94">
      <w:pPr>
        <w:autoSpaceDE w:val="0"/>
        <w:autoSpaceDN w:val="0"/>
        <w:adjustRightInd w:val="0"/>
        <w:spacing w:after="0"/>
        <w:jc w:val="right"/>
        <w:rPr>
          <w:rFonts w:eastAsia="Times New Roman" w:cs="Times New Roman"/>
          <w:szCs w:val="24"/>
          <w:lang w:val="pl-PL" w:eastAsia="pl-PL"/>
        </w:rPr>
      </w:pPr>
      <w:r w:rsidRPr="00306E94">
        <w:rPr>
          <w:rFonts w:eastAsia="Times New Roman" w:cs="Times New Roman"/>
          <w:szCs w:val="24"/>
          <w:lang w:val="pl-PL" w:eastAsia="pl-PL"/>
        </w:rPr>
        <w:lastRenderedPageBreak/>
        <w:t>Kraków, ...........……………..</w:t>
      </w:r>
    </w:p>
    <w:tbl>
      <w:tblPr>
        <w:tblW w:w="0" w:type="auto"/>
        <w:tblLook w:val="0000" w:firstRow="0" w:lastRow="0" w:firstColumn="0" w:lastColumn="0" w:noHBand="0" w:noVBand="0"/>
      </w:tblPr>
      <w:tblGrid>
        <w:gridCol w:w="2046"/>
        <w:gridCol w:w="6791"/>
      </w:tblGrid>
      <w:tr w:rsidR="00306E94" w:rsidRPr="00306E94" w14:paraId="64FA0B87" w14:textId="77777777" w:rsidTr="001430BE">
        <w:tc>
          <w:tcPr>
            <w:tcW w:w="2120" w:type="dxa"/>
            <w:tcBorders>
              <w:top w:val="nil"/>
              <w:left w:val="nil"/>
              <w:bottom w:val="nil"/>
              <w:right w:val="nil"/>
            </w:tcBorders>
          </w:tcPr>
          <w:p w14:paraId="6C9ACCEB"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Imi</w:t>
            </w:r>
            <w:r w:rsidRPr="00306E94">
              <w:rPr>
                <w:rFonts w:ascii="TimesNewRoman" w:eastAsia="TimesNewRoman" w:cs="Times New Roman"/>
                <w:szCs w:val="24"/>
                <w:lang w:val="pl-PL" w:eastAsia="pl-PL"/>
              </w:rPr>
              <w:t>ę</w:t>
            </w:r>
            <w:r w:rsidRPr="00306E94">
              <w:rPr>
                <w:rFonts w:ascii="TimesNewRoman" w:eastAsia="TimesNewRoman" w:cs="TimesNewRoman"/>
                <w:szCs w:val="24"/>
                <w:lang w:val="pl-PL" w:eastAsia="pl-PL"/>
              </w:rPr>
              <w:t xml:space="preserve"> </w:t>
            </w:r>
            <w:r w:rsidRPr="00306E94">
              <w:rPr>
                <w:rFonts w:eastAsia="Times New Roman" w:cs="Times New Roman"/>
                <w:szCs w:val="24"/>
                <w:lang w:val="pl-PL" w:eastAsia="pl-PL"/>
              </w:rPr>
              <w:t>i nazwisko:</w:t>
            </w:r>
          </w:p>
        </w:tc>
        <w:tc>
          <w:tcPr>
            <w:tcW w:w="7426" w:type="dxa"/>
            <w:tcBorders>
              <w:top w:val="nil"/>
              <w:left w:val="nil"/>
              <w:bottom w:val="nil"/>
              <w:right w:val="nil"/>
            </w:tcBorders>
          </w:tcPr>
          <w:p w14:paraId="09B44CFC"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 xml:space="preserve">          </w:t>
            </w:r>
            <w:r>
              <w:rPr>
                <w:rFonts w:eastAsia="Times New Roman" w:cs="Times New Roman"/>
                <w:szCs w:val="24"/>
                <w:lang w:val="pl-PL" w:eastAsia="pl-PL"/>
              </w:rPr>
              <w:t>Jakub Ściga</w:t>
            </w:r>
          </w:p>
        </w:tc>
      </w:tr>
      <w:tr w:rsidR="00306E94" w:rsidRPr="00306E94" w14:paraId="5A0EF670" w14:textId="77777777" w:rsidTr="001430BE">
        <w:tc>
          <w:tcPr>
            <w:tcW w:w="2120" w:type="dxa"/>
            <w:tcBorders>
              <w:top w:val="nil"/>
              <w:left w:val="nil"/>
              <w:bottom w:val="nil"/>
              <w:right w:val="nil"/>
            </w:tcBorders>
          </w:tcPr>
          <w:p w14:paraId="67992BC8"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Nr albumu:</w:t>
            </w:r>
          </w:p>
        </w:tc>
        <w:tc>
          <w:tcPr>
            <w:tcW w:w="7426" w:type="dxa"/>
            <w:tcBorders>
              <w:top w:val="nil"/>
              <w:left w:val="nil"/>
              <w:bottom w:val="nil"/>
              <w:right w:val="nil"/>
            </w:tcBorders>
          </w:tcPr>
          <w:p w14:paraId="7A318D84"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 xml:space="preserve">          </w:t>
            </w:r>
            <w:r>
              <w:rPr>
                <w:rFonts w:eastAsia="Times New Roman" w:cs="Times New Roman"/>
                <w:szCs w:val="24"/>
                <w:lang w:val="pl-PL" w:eastAsia="pl-PL"/>
              </w:rPr>
              <w:t>269496</w:t>
            </w:r>
          </w:p>
        </w:tc>
      </w:tr>
      <w:tr w:rsidR="00306E94" w:rsidRPr="00306E94" w14:paraId="4DB6B463" w14:textId="77777777" w:rsidTr="001430BE">
        <w:tc>
          <w:tcPr>
            <w:tcW w:w="2120" w:type="dxa"/>
            <w:tcBorders>
              <w:top w:val="nil"/>
              <w:left w:val="nil"/>
              <w:bottom w:val="nil"/>
              <w:right w:val="nil"/>
            </w:tcBorders>
          </w:tcPr>
          <w:p w14:paraId="0B111FB3" w14:textId="77777777" w:rsidR="00306E94" w:rsidRPr="00306E94" w:rsidRDefault="00306E94" w:rsidP="00306E94">
            <w:pPr>
              <w:autoSpaceDE w:val="0"/>
              <w:autoSpaceDN w:val="0"/>
              <w:adjustRightInd w:val="0"/>
              <w:spacing w:after="0"/>
              <w:rPr>
                <w:rFonts w:eastAsia="Times New Roman" w:cs="Times New Roman"/>
                <w:b/>
                <w:bCs/>
                <w:szCs w:val="24"/>
                <w:lang w:val="pl-PL" w:eastAsia="pl-PL"/>
              </w:rPr>
            </w:pPr>
            <w:r w:rsidRPr="00306E94">
              <w:rPr>
                <w:rFonts w:eastAsia="Times New Roman" w:cs="Times New Roman"/>
                <w:szCs w:val="24"/>
                <w:lang w:val="pl-PL" w:eastAsia="pl-PL"/>
              </w:rPr>
              <w:t xml:space="preserve">Kierunek studiów: </w:t>
            </w:r>
          </w:p>
        </w:tc>
        <w:tc>
          <w:tcPr>
            <w:tcW w:w="7426" w:type="dxa"/>
            <w:tcBorders>
              <w:top w:val="nil"/>
              <w:left w:val="nil"/>
              <w:bottom w:val="nil"/>
              <w:right w:val="nil"/>
            </w:tcBorders>
          </w:tcPr>
          <w:p w14:paraId="2AF9D6EB" w14:textId="77777777" w:rsidR="00306E94" w:rsidRPr="00306E94" w:rsidRDefault="00306E94" w:rsidP="00306E94">
            <w:pPr>
              <w:autoSpaceDE w:val="0"/>
              <w:autoSpaceDN w:val="0"/>
              <w:adjustRightInd w:val="0"/>
              <w:spacing w:after="0"/>
              <w:rPr>
                <w:rFonts w:eastAsia="Times New Roman" w:cs="Times New Roman"/>
                <w:b/>
                <w:bCs/>
                <w:szCs w:val="24"/>
                <w:lang w:val="pl-PL" w:eastAsia="pl-PL"/>
              </w:rPr>
            </w:pPr>
            <w:r w:rsidRPr="00306E94">
              <w:rPr>
                <w:rFonts w:eastAsia="Times New Roman" w:cs="Times New Roman"/>
                <w:b/>
                <w:bCs/>
                <w:szCs w:val="24"/>
                <w:lang w:val="pl-PL" w:eastAsia="pl-PL"/>
              </w:rPr>
              <w:t xml:space="preserve">          </w:t>
            </w:r>
            <w:r>
              <w:rPr>
                <w:rFonts w:eastAsia="Times New Roman" w:cs="Times New Roman"/>
                <w:b/>
                <w:bCs/>
                <w:szCs w:val="24"/>
                <w:lang w:val="pl-PL" w:eastAsia="pl-PL"/>
              </w:rPr>
              <w:t>Automatyka i Robotyka</w:t>
            </w:r>
          </w:p>
        </w:tc>
      </w:tr>
      <w:tr w:rsidR="00306E94" w:rsidRPr="00306E94" w14:paraId="616B4F23" w14:textId="77777777" w:rsidTr="001430BE">
        <w:tc>
          <w:tcPr>
            <w:tcW w:w="2120" w:type="dxa"/>
            <w:tcBorders>
              <w:top w:val="nil"/>
              <w:left w:val="nil"/>
              <w:bottom w:val="nil"/>
              <w:right w:val="nil"/>
            </w:tcBorders>
          </w:tcPr>
          <w:p w14:paraId="75330A96"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Specjalno</w:t>
            </w:r>
            <w:r w:rsidRPr="00306E94">
              <w:rPr>
                <w:rFonts w:ascii="TimesNewRoman" w:eastAsia="TimesNewRoman" w:cs="Times New Roman"/>
                <w:szCs w:val="24"/>
                <w:lang w:val="pl-PL" w:eastAsia="pl-PL"/>
              </w:rPr>
              <w:t>ść</w:t>
            </w:r>
            <w:r w:rsidRPr="00306E94">
              <w:rPr>
                <w:rFonts w:eastAsia="Times New Roman" w:cs="Times New Roman"/>
                <w:szCs w:val="24"/>
                <w:lang w:val="pl-PL" w:eastAsia="pl-PL"/>
              </w:rPr>
              <w:t>:</w:t>
            </w:r>
          </w:p>
        </w:tc>
        <w:tc>
          <w:tcPr>
            <w:tcW w:w="7426" w:type="dxa"/>
            <w:tcBorders>
              <w:top w:val="nil"/>
              <w:left w:val="nil"/>
              <w:bottom w:val="nil"/>
              <w:right w:val="nil"/>
            </w:tcBorders>
          </w:tcPr>
          <w:p w14:paraId="422A076A"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 xml:space="preserve">          </w:t>
            </w:r>
            <w:r>
              <w:rPr>
                <w:rFonts w:eastAsia="Times New Roman" w:cs="Times New Roman"/>
                <w:szCs w:val="24"/>
                <w:lang w:val="pl-PL" w:eastAsia="pl-PL"/>
              </w:rPr>
              <w:t>Automatyka i Metrologia</w:t>
            </w:r>
          </w:p>
        </w:tc>
      </w:tr>
    </w:tbl>
    <w:p w14:paraId="6CC7E58D"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p>
    <w:p w14:paraId="4BBE4B62"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p>
    <w:p w14:paraId="5E5EBD80" w14:textId="77777777" w:rsidR="00306E94" w:rsidRPr="00306E94" w:rsidRDefault="00306E94" w:rsidP="00306E94">
      <w:pPr>
        <w:autoSpaceDE w:val="0"/>
        <w:autoSpaceDN w:val="0"/>
        <w:adjustRightInd w:val="0"/>
        <w:spacing w:after="0"/>
        <w:jc w:val="center"/>
        <w:rPr>
          <w:rFonts w:eastAsia="Times New Roman" w:cs="Times New Roman"/>
          <w:b/>
          <w:bCs/>
          <w:szCs w:val="24"/>
          <w:lang w:val="pl-PL" w:eastAsia="pl-PL"/>
        </w:rPr>
      </w:pPr>
      <w:r w:rsidRPr="00306E94">
        <w:rPr>
          <w:rFonts w:eastAsia="Times New Roman" w:cs="Times New Roman"/>
          <w:b/>
          <w:bCs/>
          <w:szCs w:val="24"/>
          <w:lang w:val="pl-PL" w:eastAsia="pl-PL"/>
        </w:rPr>
        <w:t>O</w:t>
      </w:r>
      <w:r w:rsidRPr="00306E94">
        <w:rPr>
          <w:rFonts w:ascii="TimesNewRoman" w:eastAsia="TimesNewRoman" w:cs="Times New Roman"/>
          <w:b/>
          <w:bCs/>
          <w:szCs w:val="24"/>
          <w:lang w:val="pl-PL" w:eastAsia="pl-PL"/>
        </w:rPr>
        <w:t>Ś</w:t>
      </w:r>
      <w:r w:rsidRPr="00306E94">
        <w:rPr>
          <w:rFonts w:eastAsia="Times New Roman" w:cs="Times New Roman"/>
          <w:b/>
          <w:bCs/>
          <w:szCs w:val="24"/>
          <w:lang w:val="pl-PL" w:eastAsia="pl-PL"/>
        </w:rPr>
        <w:t>WIADCZENIE</w:t>
      </w:r>
    </w:p>
    <w:p w14:paraId="7398BB9A"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p>
    <w:p w14:paraId="4561F68F" w14:textId="77777777" w:rsidR="00306E94" w:rsidRPr="00306E94" w:rsidRDefault="00306E94" w:rsidP="00306E94">
      <w:pPr>
        <w:autoSpaceDE w:val="0"/>
        <w:autoSpaceDN w:val="0"/>
        <w:adjustRightInd w:val="0"/>
        <w:spacing w:after="0"/>
        <w:ind w:firstLine="720"/>
        <w:jc w:val="both"/>
        <w:rPr>
          <w:rFonts w:eastAsia="Times New Roman" w:cs="Times New Roman"/>
          <w:szCs w:val="24"/>
          <w:lang w:val="pl-PL" w:eastAsia="pl-PL"/>
        </w:rPr>
      </w:pPr>
      <w:r w:rsidRPr="00306E94">
        <w:rPr>
          <w:rFonts w:eastAsia="Times New Roman" w:cs="Times New Roman"/>
          <w:szCs w:val="24"/>
          <w:lang w:val="pl-PL" w:eastAsia="pl-PL"/>
        </w:rPr>
        <w:t>Świadomy/a odpowiedzialno</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ci karnej za po</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 xml:space="preserve">wiadczanie nieprawdy oświadczam, </w:t>
      </w:r>
      <w:r w:rsidRPr="00306E94">
        <w:rPr>
          <w:rFonts w:eastAsia="Times New Roman" w:cs="Times New Roman"/>
          <w:szCs w:val="24"/>
          <w:lang w:val="pl-PL" w:eastAsia="pl-PL"/>
        </w:rPr>
        <w:br/>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e niniejszą magisterską pracę dyplomową wykonałem/łam osobi</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 xml:space="preserve">cie i samodzielnie oraz nie korzystałem/łam ze </w:t>
      </w:r>
      <w:r w:rsidRPr="00306E94">
        <w:rPr>
          <w:rFonts w:ascii="TimesNewRoman" w:eastAsia="TimesNewRoman" w:cs="Times New Roman"/>
          <w:szCs w:val="24"/>
          <w:lang w:val="pl-PL" w:eastAsia="pl-PL"/>
        </w:rPr>
        <w:t>ź</w:t>
      </w:r>
      <w:r w:rsidRPr="00306E94">
        <w:rPr>
          <w:rFonts w:eastAsia="Times New Roman" w:cs="Times New Roman"/>
          <w:szCs w:val="24"/>
          <w:lang w:val="pl-PL" w:eastAsia="pl-PL"/>
        </w:rPr>
        <w:t>ródeł innych niż</w:t>
      </w:r>
      <w:r w:rsidRPr="00306E94">
        <w:rPr>
          <w:rFonts w:ascii="TimesNewRoman" w:eastAsia="TimesNewRoman" w:cs="TimesNewRoman"/>
          <w:szCs w:val="24"/>
          <w:lang w:val="pl-PL" w:eastAsia="pl-PL"/>
        </w:rPr>
        <w:t xml:space="preserve"> </w:t>
      </w:r>
      <w:r w:rsidRPr="00306E94">
        <w:rPr>
          <w:rFonts w:eastAsia="Times New Roman" w:cs="Times New Roman"/>
          <w:szCs w:val="24"/>
          <w:lang w:val="pl-PL" w:eastAsia="pl-PL"/>
        </w:rPr>
        <w:t>wymienione w pracy.</w:t>
      </w:r>
    </w:p>
    <w:p w14:paraId="5A3CB047" w14:textId="77777777" w:rsidR="00306E94" w:rsidRPr="00306E94" w:rsidRDefault="00306E94" w:rsidP="00306E94">
      <w:pPr>
        <w:autoSpaceDE w:val="0"/>
        <w:autoSpaceDN w:val="0"/>
        <w:adjustRightInd w:val="0"/>
        <w:spacing w:after="0"/>
        <w:jc w:val="both"/>
        <w:rPr>
          <w:rFonts w:eastAsia="Times New Roman" w:cs="Times New Roman"/>
          <w:szCs w:val="24"/>
          <w:lang w:val="pl-PL" w:eastAsia="pl-PL"/>
        </w:rPr>
      </w:pPr>
      <w:r w:rsidRPr="00306E94">
        <w:rPr>
          <w:rFonts w:eastAsia="Times New Roman" w:cs="Times New Roman"/>
          <w:szCs w:val="24"/>
          <w:lang w:val="pl-PL" w:eastAsia="pl-PL"/>
        </w:rPr>
        <w:tab/>
        <w:t>Jednocze</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nie o</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 xml:space="preserve">wiadczam, </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 xml:space="preserve">e dokumentacja oraz praca nie narusza praw autorskich </w:t>
      </w:r>
      <w:r w:rsidRPr="00306E94">
        <w:rPr>
          <w:rFonts w:eastAsia="Times New Roman" w:cs="Times New Roman"/>
          <w:szCs w:val="24"/>
          <w:lang w:val="pl-PL" w:eastAsia="pl-PL"/>
        </w:rPr>
        <w:br/>
        <w:t>w rozumieniu ustawy z dnia 4 lutego 1994 roku o prawie autorskim i prawach pokrewnych (Dz. U. z 2006 r. Nr 90 poz. 631 z pó</w:t>
      </w:r>
      <w:r w:rsidRPr="00306E94">
        <w:rPr>
          <w:rFonts w:ascii="TimesNewRoman" w:eastAsia="TimesNewRoman" w:cs="Times New Roman"/>
          <w:szCs w:val="24"/>
          <w:lang w:val="pl-PL" w:eastAsia="pl-PL"/>
        </w:rPr>
        <w:t>ź</w:t>
      </w:r>
      <w:r w:rsidRPr="00306E94">
        <w:rPr>
          <w:rFonts w:eastAsia="Times New Roman" w:cs="Times New Roman"/>
          <w:szCs w:val="24"/>
          <w:lang w:val="pl-PL" w:eastAsia="pl-PL"/>
        </w:rPr>
        <w:t>niejszymi zmianami) oraz dóbr osobistych chronionych prawem cywilnym. Nie zawiera ona równie</w:t>
      </w:r>
      <w:r w:rsidRPr="00306E94">
        <w:rPr>
          <w:rFonts w:ascii="TimesNewRoman" w:eastAsia="TimesNewRoman" w:cs="Times New Roman"/>
          <w:szCs w:val="24"/>
          <w:lang w:val="pl-PL" w:eastAsia="pl-PL"/>
        </w:rPr>
        <w:t>ż</w:t>
      </w:r>
      <w:r w:rsidRPr="00306E94">
        <w:rPr>
          <w:rFonts w:ascii="TimesNewRoman" w:eastAsia="TimesNewRoman" w:cs="TimesNewRoman"/>
          <w:szCs w:val="24"/>
          <w:lang w:val="pl-PL" w:eastAsia="pl-PL"/>
        </w:rPr>
        <w:t xml:space="preserve"> </w:t>
      </w:r>
      <w:r w:rsidRPr="00306E94">
        <w:rPr>
          <w:rFonts w:eastAsia="Times New Roman" w:cs="Times New Roman"/>
          <w:szCs w:val="24"/>
          <w:lang w:val="pl-PL" w:eastAsia="pl-PL"/>
        </w:rPr>
        <w:t>danych i informacji, które uzyskałem/łam w sposób niedozwolony. Wersja dokumentacji doł</w:t>
      </w:r>
      <w:r w:rsidRPr="00306E94">
        <w:rPr>
          <w:rFonts w:ascii="TimesNewRoman" w:eastAsia="TimesNewRoman" w:cs="Times New Roman"/>
          <w:szCs w:val="24"/>
          <w:lang w:val="pl-PL" w:eastAsia="pl-PL"/>
        </w:rPr>
        <w:t>ą</w:t>
      </w:r>
      <w:r w:rsidRPr="00306E94">
        <w:rPr>
          <w:rFonts w:eastAsia="Times New Roman" w:cs="Times New Roman"/>
          <w:szCs w:val="24"/>
          <w:lang w:val="pl-PL" w:eastAsia="pl-PL"/>
        </w:rPr>
        <w:t>czona przeze mnie na no</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niku elektronicznym jest w pełni zgodna z wydrukiem przedstawionym do recenzji.</w:t>
      </w:r>
    </w:p>
    <w:p w14:paraId="654375F2" w14:textId="77777777" w:rsidR="00306E94" w:rsidRPr="00306E94" w:rsidRDefault="00306E94" w:rsidP="00306E94">
      <w:pPr>
        <w:autoSpaceDE w:val="0"/>
        <w:autoSpaceDN w:val="0"/>
        <w:adjustRightInd w:val="0"/>
        <w:spacing w:after="0"/>
        <w:jc w:val="both"/>
        <w:rPr>
          <w:rFonts w:eastAsia="Times New Roman" w:cs="Times New Roman"/>
          <w:szCs w:val="24"/>
          <w:lang w:val="pl-PL" w:eastAsia="pl-PL"/>
        </w:rPr>
      </w:pPr>
      <w:r w:rsidRPr="00306E94">
        <w:rPr>
          <w:rFonts w:eastAsia="Times New Roman" w:cs="Times New Roman"/>
          <w:szCs w:val="24"/>
          <w:lang w:val="pl-PL" w:eastAsia="pl-PL"/>
        </w:rPr>
        <w:tab/>
        <w:t>Za</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wiadczam tak</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 xml:space="preserve">e, </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e niniejsza magisterska praca dyplomowa nie była wcze</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niej podstaw</w:t>
      </w:r>
      <w:r w:rsidRPr="00306E94">
        <w:rPr>
          <w:rFonts w:ascii="TimesNewRoman" w:eastAsia="TimesNewRoman" w:cs="Times New Roman"/>
          <w:szCs w:val="24"/>
          <w:lang w:val="pl-PL" w:eastAsia="pl-PL"/>
        </w:rPr>
        <w:t>ą</w:t>
      </w:r>
      <w:r w:rsidRPr="00306E94">
        <w:rPr>
          <w:rFonts w:ascii="TimesNewRoman" w:eastAsia="TimesNewRoman" w:cs="TimesNewRoman"/>
          <w:szCs w:val="24"/>
          <w:lang w:val="pl-PL" w:eastAsia="pl-PL"/>
        </w:rPr>
        <w:t xml:space="preserve"> </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adnej innej urz</w:t>
      </w:r>
      <w:r w:rsidRPr="00306E94">
        <w:rPr>
          <w:rFonts w:ascii="TimesNewRoman" w:eastAsia="TimesNewRoman" w:cs="Times New Roman"/>
          <w:szCs w:val="24"/>
          <w:lang w:val="pl-PL" w:eastAsia="pl-PL"/>
        </w:rPr>
        <w:t>ę</w:t>
      </w:r>
      <w:r w:rsidRPr="00306E94">
        <w:rPr>
          <w:rFonts w:eastAsia="Times New Roman" w:cs="Times New Roman"/>
          <w:szCs w:val="24"/>
          <w:lang w:val="pl-PL" w:eastAsia="pl-PL"/>
        </w:rPr>
        <w:t>dowej procedury zwi</w:t>
      </w:r>
      <w:r w:rsidRPr="00306E94">
        <w:rPr>
          <w:rFonts w:ascii="TimesNewRoman" w:eastAsia="TimesNewRoman" w:cs="Times New Roman"/>
          <w:szCs w:val="24"/>
          <w:lang w:val="pl-PL" w:eastAsia="pl-PL"/>
        </w:rPr>
        <w:t>ą</w:t>
      </w:r>
      <w:r w:rsidRPr="00306E94">
        <w:rPr>
          <w:rFonts w:eastAsia="Times New Roman" w:cs="Times New Roman"/>
          <w:szCs w:val="24"/>
          <w:lang w:val="pl-PL" w:eastAsia="pl-PL"/>
        </w:rPr>
        <w:t>zanej z nadawaniem dyplomów wy</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szej uczelni lub tytułów zawodowych.</w:t>
      </w:r>
    </w:p>
    <w:p w14:paraId="6810C32B"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p>
    <w:p w14:paraId="661C24EE"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p>
    <w:p w14:paraId="60C1B645" w14:textId="77777777" w:rsidR="00306E94" w:rsidRPr="00306E94" w:rsidRDefault="00306E94" w:rsidP="00306E94">
      <w:pPr>
        <w:autoSpaceDE w:val="0"/>
        <w:autoSpaceDN w:val="0"/>
        <w:adjustRightInd w:val="0"/>
        <w:spacing w:after="0" w:line="240" w:lineRule="auto"/>
        <w:jc w:val="right"/>
        <w:rPr>
          <w:rFonts w:eastAsia="Times New Roman" w:cs="Times New Roman"/>
          <w:szCs w:val="24"/>
          <w:lang w:val="pl-PL" w:eastAsia="pl-PL"/>
        </w:rPr>
      </w:pP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t>………………………………..</w:t>
      </w:r>
    </w:p>
    <w:p w14:paraId="027A5FEB" w14:textId="77777777" w:rsidR="00306E94" w:rsidRPr="00306E94" w:rsidRDefault="00306E94" w:rsidP="00306E94">
      <w:pPr>
        <w:autoSpaceDE w:val="0"/>
        <w:autoSpaceDN w:val="0"/>
        <w:adjustRightInd w:val="0"/>
        <w:spacing w:after="0"/>
        <w:ind w:right="662"/>
        <w:jc w:val="right"/>
        <w:rPr>
          <w:rFonts w:eastAsia="Times New Roman" w:cs="Times New Roman"/>
          <w:szCs w:val="24"/>
          <w:lang w:val="pl-PL" w:eastAsia="pl-PL"/>
        </w:rPr>
      </w:pPr>
      <w:r w:rsidRPr="00306E94">
        <w:rPr>
          <w:rFonts w:eastAsia="Times New Roman" w:cs="Times New Roman"/>
          <w:i/>
          <w:iCs/>
          <w:szCs w:val="24"/>
          <w:lang w:val="pl-PL" w:eastAsia="pl-PL"/>
        </w:rPr>
        <w:tab/>
      </w:r>
      <w:r w:rsidRPr="00306E94">
        <w:rPr>
          <w:rFonts w:eastAsia="Times New Roman" w:cs="Times New Roman"/>
          <w:i/>
          <w:iCs/>
          <w:szCs w:val="24"/>
          <w:lang w:val="pl-PL" w:eastAsia="pl-PL"/>
        </w:rPr>
        <w:tab/>
        <w:t>podpis dyplomanta</w:t>
      </w:r>
    </w:p>
    <w:p w14:paraId="2BBE6E99" w14:textId="77777777" w:rsidR="00306E94" w:rsidRPr="00306E94" w:rsidRDefault="00306E94" w:rsidP="00306E94">
      <w:pPr>
        <w:spacing w:after="0" w:line="240" w:lineRule="auto"/>
        <w:rPr>
          <w:rFonts w:eastAsia="Times New Roman" w:cs="Times New Roman"/>
          <w:szCs w:val="24"/>
          <w:lang w:val="pl-PL" w:eastAsia="pl-PL"/>
        </w:rPr>
      </w:pPr>
    </w:p>
    <w:p w14:paraId="43A5AE37" w14:textId="77777777" w:rsidR="00306E94" w:rsidRPr="00306E94" w:rsidRDefault="00306E94" w:rsidP="00306E94">
      <w:pPr>
        <w:spacing w:after="0" w:line="240" w:lineRule="auto"/>
        <w:rPr>
          <w:rFonts w:eastAsia="Times New Roman" w:cs="Times New Roman"/>
          <w:szCs w:val="24"/>
          <w:lang w:val="pl-PL" w:eastAsia="pl-PL"/>
        </w:rPr>
      </w:pPr>
    </w:p>
    <w:p w14:paraId="46193B2A" w14:textId="77777777" w:rsidR="00306E94" w:rsidRDefault="00306E94">
      <w:pPr>
        <w:rPr>
          <w:rFonts w:cs="Times New Roman"/>
          <w:szCs w:val="24"/>
          <w:lang w:val="pl-PL"/>
        </w:rPr>
      </w:pPr>
      <w:r>
        <w:rPr>
          <w:rFonts w:cs="Times New Roman"/>
          <w:szCs w:val="24"/>
          <w:lang w:val="pl-PL"/>
        </w:rPr>
        <w:br w:type="page"/>
      </w:r>
    </w:p>
    <w:p w14:paraId="50FF832A" w14:textId="77777777" w:rsidR="00DC0330" w:rsidRDefault="00DC0330" w:rsidP="00306E94">
      <w:pPr>
        <w:autoSpaceDE w:val="0"/>
        <w:autoSpaceDN w:val="0"/>
        <w:adjustRightInd w:val="0"/>
        <w:spacing w:after="0"/>
        <w:jc w:val="right"/>
        <w:rPr>
          <w:ins w:id="2" w:author="Sciga, Jakub" w:date="2018-08-18T11:59:00Z"/>
          <w:rFonts w:eastAsia="Times New Roman" w:cs="Times New Roman"/>
          <w:szCs w:val="24"/>
          <w:lang w:val="pl-PL"/>
        </w:rPr>
        <w:sectPr w:rsidR="00DC0330" w:rsidSect="00FE4320">
          <w:pgSz w:w="12240" w:h="15840"/>
          <w:pgMar w:top="1418" w:right="1418" w:bottom="1418" w:left="1985" w:header="720" w:footer="720" w:gutter="0"/>
          <w:cols w:space="720"/>
          <w:titlePg/>
          <w:docGrid w:linePitch="360"/>
        </w:sectPr>
      </w:pPr>
    </w:p>
    <w:p w14:paraId="7557B1FB" w14:textId="77777777" w:rsidR="00306E94" w:rsidRPr="00306E94" w:rsidRDefault="00306E94" w:rsidP="00306E94">
      <w:pPr>
        <w:autoSpaceDE w:val="0"/>
        <w:autoSpaceDN w:val="0"/>
        <w:adjustRightInd w:val="0"/>
        <w:spacing w:after="0"/>
        <w:jc w:val="right"/>
        <w:rPr>
          <w:rFonts w:eastAsia="Times New Roman" w:cs="Times New Roman"/>
          <w:szCs w:val="24"/>
          <w:lang w:val="pl-PL"/>
        </w:rPr>
      </w:pPr>
      <w:r w:rsidRPr="00306E94">
        <w:rPr>
          <w:rFonts w:eastAsia="Times New Roman" w:cs="Times New Roman"/>
          <w:szCs w:val="24"/>
          <w:lang w:val="pl-PL"/>
        </w:rPr>
        <w:lastRenderedPageBreak/>
        <w:t>Kraków, …………….........</w:t>
      </w:r>
    </w:p>
    <w:p w14:paraId="4053CE37" w14:textId="77777777"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Imi</w:t>
      </w:r>
      <w:r w:rsidRPr="00306E94">
        <w:rPr>
          <w:rFonts w:ascii="TimesNewRoman" w:eastAsia="TimesNewRoman" w:cs="Times New Roman"/>
          <w:szCs w:val="24"/>
          <w:lang w:val="pl-PL"/>
        </w:rPr>
        <w:t>ę</w:t>
      </w:r>
      <w:r w:rsidRPr="00306E94">
        <w:rPr>
          <w:rFonts w:ascii="TimesNewRoman" w:eastAsia="TimesNewRoman" w:cs="TimesNewRoman"/>
          <w:szCs w:val="24"/>
          <w:lang w:val="pl-PL"/>
        </w:rPr>
        <w:t xml:space="preserve"> </w:t>
      </w:r>
      <w:r w:rsidRPr="00306E94">
        <w:rPr>
          <w:rFonts w:eastAsia="Times New Roman" w:cs="Times New Roman"/>
          <w:szCs w:val="24"/>
          <w:lang w:val="pl-PL"/>
        </w:rPr>
        <w:t xml:space="preserve">i nazwisko:          </w:t>
      </w:r>
      <w:r>
        <w:rPr>
          <w:rFonts w:eastAsia="Times New Roman" w:cs="Times New Roman"/>
          <w:szCs w:val="24"/>
          <w:lang w:val="pl-PL"/>
        </w:rPr>
        <w:t>Jakub Ściga</w:t>
      </w:r>
    </w:p>
    <w:p w14:paraId="6A1ADA56" w14:textId="77777777"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 xml:space="preserve">Adres korespondencyjny:          </w:t>
      </w:r>
      <w:r>
        <w:rPr>
          <w:rFonts w:eastAsia="Times New Roman" w:cs="Times New Roman"/>
          <w:szCs w:val="24"/>
          <w:lang w:val="pl-PL"/>
        </w:rPr>
        <w:t>Chmieleniec 17/50</w:t>
      </w:r>
    </w:p>
    <w:p w14:paraId="23370496" w14:textId="77777777"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 xml:space="preserve">Temat magisterskiej pracy dyplomowej:          </w:t>
      </w:r>
      <w:r w:rsidR="00615E7C" w:rsidRPr="00615E7C">
        <w:rPr>
          <w:rFonts w:eastAsia="Times New Roman" w:cs="Times New Roman"/>
          <w:szCs w:val="24"/>
          <w:lang w:val="pl-PL"/>
        </w:rPr>
        <w:t>Projekt r</w:t>
      </w:r>
      <w:r w:rsidR="00615E7C">
        <w:rPr>
          <w:rFonts w:eastAsia="Times New Roman" w:cs="Times New Roman"/>
          <w:szCs w:val="24"/>
          <w:lang w:val="pl-PL"/>
        </w:rPr>
        <w:t xml:space="preserve">ozproszonego sterowania układem </w:t>
      </w:r>
      <w:r w:rsidR="00615E7C" w:rsidRPr="00615E7C">
        <w:rPr>
          <w:rFonts w:eastAsia="Times New Roman" w:cs="Times New Roman"/>
          <w:szCs w:val="24"/>
          <w:lang w:val="pl-PL"/>
        </w:rPr>
        <w:t>ceramicznego pieca obrotowego.</w:t>
      </w:r>
    </w:p>
    <w:p w14:paraId="10B7C530" w14:textId="77777777"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Rok uko</w:t>
      </w:r>
      <w:r w:rsidRPr="00306E94">
        <w:rPr>
          <w:rFonts w:ascii="TimesNewRoman" w:eastAsia="TimesNewRoman" w:cs="Times New Roman"/>
          <w:szCs w:val="24"/>
          <w:lang w:val="pl-PL"/>
        </w:rPr>
        <w:t>ń</w:t>
      </w:r>
      <w:r w:rsidRPr="00306E94">
        <w:rPr>
          <w:rFonts w:eastAsia="Times New Roman" w:cs="Times New Roman"/>
          <w:szCs w:val="24"/>
          <w:lang w:val="pl-PL"/>
        </w:rPr>
        <w:t xml:space="preserve">czenia:          </w:t>
      </w:r>
      <w:r>
        <w:rPr>
          <w:rFonts w:eastAsia="Times New Roman" w:cs="Times New Roman"/>
          <w:szCs w:val="24"/>
          <w:lang w:val="pl-PL"/>
        </w:rPr>
        <w:t>2018</w:t>
      </w:r>
    </w:p>
    <w:p w14:paraId="75147BFB" w14:textId="77777777"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 xml:space="preserve">Nr albumu:          </w:t>
      </w:r>
      <w:r>
        <w:rPr>
          <w:rFonts w:eastAsia="Times New Roman" w:cs="Times New Roman"/>
          <w:szCs w:val="24"/>
          <w:lang w:val="pl-PL"/>
        </w:rPr>
        <w:t>269496</w:t>
      </w:r>
    </w:p>
    <w:p w14:paraId="2DE53935" w14:textId="77777777" w:rsidR="00306E94" w:rsidRPr="00306E94" w:rsidRDefault="00306E94" w:rsidP="00306E94">
      <w:pPr>
        <w:autoSpaceDE w:val="0"/>
        <w:autoSpaceDN w:val="0"/>
        <w:adjustRightInd w:val="0"/>
        <w:spacing w:after="0"/>
        <w:rPr>
          <w:rFonts w:eastAsia="Times New Roman" w:cs="Times New Roman"/>
          <w:b/>
          <w:bCs/>
          <w:szCs w:val="24"/>
          <w:lang w:val="pl-PL"/>
        </w:rPr>
      </w:pPr>
      <w:r w:rsidRPr="00306E94">
        <w:rPr>
          <w:rFonts w:eastAsia="Times New Roman" w:cs="Times New Roman"/>
          <w:szCs w:val="24"/>
          <w:lang w:val="pl-PL"/>
        </w:rPr>
        <w:t xml:space="preserve">Kierunek studiów:          </w:t>
      </w:r>
      <w:r>
        <w:rPr>
          <w:rFonts w:eastAsia="Times New Roman" w:cs="Times New Roman"/>
          <w:szCs w:val="24"/>
          <w:lang w:val="pl-PL"/>
        </w:rPr>
        <w:t>Automatyka i Robotyka</w:t>
      </w:r>
    </w:p>
    <w:p w14:paraId="4DD064D2" w14:textId="77777777"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 xml:space="preserve">Specjalność:          </w:t>
      </w:r>
      <w:r>
        <w:rPr>
          <w:rFonts w:eastAsia="Times New Roman" w:cs="Times New Roman"/>
          <w:szCs w:val="24"/>
          <w:lang w:val="pl-PL"/>
        </w:rPr>
        <w:t>Automatyka i Metrologia</w:t>
      </w:r>
    </w:p>
    <w:p w14:paraId="4EB89977" w14:textId="77777777" w:rsidR="00306E94" w:rsidRPr="00306E94" w:rsidRDefault="00306E94" w:rsidP="00306E94">
      <w:pPr>
        <w:autoSpaceDE w:val="0"/>
        <w:autoSpaceDN w:val="0"/>
        <w:adjustRightInd w:val="0"/>
        <w:spacing w:after="0"/>
        <w:jc w:val="center"/>
        <w:rPr>
          <w:rFonts w:eastAsia="Times New Roman" w:cs="Times New Roman"/>
          <w:szCs w:val="24"/>
          <w:lang w:val="pl-PL"/>
        </w:rPr>
      </w:pPr>
    </w:p>
    <w:p w14:paraId="1AE44785" w14:textId="77777777" w:rsidR="00306E94" w:rsidRPr="00306E94" w:rsidRDefault="00306E94" w:rsidP="00306E94">
      <w:pPr>
        <w:autoSpaceDE w:val="0"/>
        <w:autoSpaceDN w:val="0"/>
        <w:adjustRightInd w:val="0"/>
        <w:spacing w:after="0"/>
        <w:jc w:val="center"/>
        <w:rPr>
          <w:rFonts w:eastAsia="Times New Roman" w:cs="Times New Roman"/>
          <w:szCs w:val="24"/>
          <w:lang w:val="pl-PL"/>
        </w:rPr>
      </w:pPr>
    </w:p>
    <w:p w14:paraId="42987243" w14:textId="77777777" w:rsidR="00306E94" w:rsidRPr="00306E94" w:rsidRDefault="00306E94" w:rsidP="00306E94">
      <w:pPr>
        <w:autoSpaceDE w:val="0"/>
        <w:autoSpaceDN w:val="0"/>
        <w:adjustRightInd w:val="0"/>
        <w:spacing w:after="0"/>
        <w:jc w:val="center"/>
        <w:rPr>
          <w:rFonts w:eastAsia="Times New Roman" w:cs="Times New Roman"/>
          <w:b/>
          <w:bCs/>
          <w:szCs w:val="24"/>
          <w:lang w:val="pl-PL"/>
        </w:rPr>
      </w:pPr>
      <w:r w:rsidRPr="00306E94">
        <w:rPr>
          <w:rFonts w:eastAsia="Times New Roman" w:cs="Times New Roman"/>
          <w:b/>
          <w:bCs/>
          <w:szCs w:val="24"/>
          <w:lang w:val="pl-PL"/>
        </w:rPr>
        <w:t>O</w:t>
      </w:r>
      <w:r w:rsidRPr="00306E94">
        <w:rPr>
          <w:rFonts w:ascii="TimesNewRoman" w:eastAsia="TimesNewRoman" w:cs="Times New Roman"/>
          <w:b/>
          <w:bCs/>
          <w:szCs w:val="24"/>
          <w:lang w:val="pl-PL"/>
        </w:rPr>
        <w:t>Ś</w:t>
      </w:r>
      <w:r w:rsidRPr="00306E94">
        <w:rPr>
          <w:rFonts w:eastAsia="Times New Roman" w:cs="Times New Roman"/>
          <w:b/>
          <w:bCs/>
          <w:szCs w:val="24"/>
          <w:lang w:val="pl-PL"/>
        </w:rPr>
        <w:t>WIADCZENIE</w:t>
      </w:r>
    </w:p>
    <w:p w14:paraId="6D644FFA" w14:textId="77777777" w:rsidR="00306E94" w:rsidRPr="00306E94" w:rsidRDefault="00306E94" w:rsidP="00306E94">
      <w:pPr>
        <w:autoSpaceDE w:val="0"/>
        <w:autoSpaceDN w:val="0"/>
        <w:adjustRightInd w:val="0"/>
        <w:spacing w:after="0"/>
        <w:jc w:val="center"/>
        <w:rPr>
          <w:rFonts w:eastAsia="Times New Roman" w:cs="Times New Roman"/>
          <w:spacing w:val="-4"/>
          <w:szCs w:val="24"/>
          <w:lang w:val="pl-PL" w:eastAsia="pl-PL"/>
        </w:rPr>
      </w:pPr>
    </w:p>
    <w:p w14:paraId="3C5D0948" w14:textId="77777777" w:rsidR="00306E94" w:rsidRPr="00306E94" w:rsidRDefault="00306E94" w:rsidP="00306E94">
      <w:pPr>
        <w:autoSpaceDE w:val="0"/>
        <w:autoSpaceDN w:val="0"/>
        <w:adjustRightInd w:val="0"/>
        <w:spacing w:after="0"/>
        <w:jc w:val="center"/>
        <w:rPr>
          <w:rFonts w:eastAsia="Times New Roman" w:cs="Times New Roman"/>
          <w:spacing w:val="-4"/>
          <w:szCs w:val="24"/>
          <w:lang w:val="pl-PL" w:eastAsia="pl-PL"/>
        </w:rPr>
      </w:pPr>
    </w:p>
    <w:p w14:paraId="5839D284" w14:textId="77777777" w:rsidR="00306E94" w:rsidRPr="00306E94" w:rsidRDefault="00306E94" w:rsidP="00306E94">
      <w:pPr>
        <w:spacing w:after="0"/>
        <w:jc w:val="both"/>
        <w:rPr>
          <w:rFonts w:eastAsia="Times New Roman" w:cs="Times New Roman"/>
          <w:szCs w:val="24"/>
          <w:lang w:val="pl-PL" w:eastAsia="pl-PL"/>
        </w:rPr>
      </w:pPr>
      <w:r w:rsidRPr="00306E94">
        <w:rPr>
          <w:rFonts w:eastAsia="Times New Roman" w:cs="Times New Roman"/>
          <w:szCs w:val="24"/>
          <w:lang w:val="pl-PL" w:eastAsia="pl-PL"/>
        </w:rPr>
        <w:t xml:space="preserve">Niniejszym oświadczam, że zachowując moje prawa autorskie, udzielam Akademii </w:t>
      </w:r>
      <w:r w:rsidRPr="00306E94">
        <w:rPr>
          <w:rFonts w:eastAsia="Times New Roman" w:cs="Times New Roman"/>
          <w:szCs w:val="24"/>
          <w:lang w:val="pl-PL" w:eastAsia="pl-PL"/>
        </w:rPr>
        <w:br/>
        <w:t>Górniczo-Hutniczej im. S. Staszica w Krakowie nieograniczonej w czasie nieodpłatnej licencji niewyłącznej do korzystania z przedstawionej dokumentacji magisterskiej pracy dyplomowej, w zakresie publicznego udostępniania i rozpowszechniania w wersji drukowanej i elektronicznej.</w:t>
      </w:r>
    </w:p>
    <w:p w14:paraId="3D4DF71B" w14:textId="77777777" w:rsidR="00306E94" w:rsidRPr="00306E94" w:rsidRDefault="00306E94" w:rsidP="00306E94">
      <w:pPr>
        <w:spacing w:after="0"/>
        <w:jc w:val="both"/>
        <w:rPr>
          <w:rFonts w:eastAsia="Times New Roman" w:cs="Times New Roman"/>
          <w:szCs w:val="24"/>
          <w:lang w:val="pl-PL" w:eastAsia="pl-PL"/>
        </w:rPr>
      </w:pPr>
    </w:p>
    <w:p w14:paraId="730DA8E3" w14:textId="77777777" w:rsidR="00306E94" w:rsidRPr="00306E94" w:rsidRDefault="00306E94" w:rsidP="00306E94">
      <w:pPr>
        <w:spacing w:after="0"/>
        <w:jc w:val="both"/>
        <w:rPr>
          <w:rFonts w:eastAsia="Times New Roman" w:cs="Times New Roman"/>
          <w:szCs w:val="24"/>
          <w:lang w:val="pl-PL" w:eastAsia="pl-PL"/>
        </w:rPr>
      </w:pPr>
    </w:p>
    <w:p w14:paraId="6E1503C0" w14:textId="77777777" w:rsidR="00306E94" w:rsidRPr="00306E94" w:rsidRDefault="00306E94" w:rsidP="00306E94">
      <w:pPr>
        <w:autoSpaceDE w:val="0"/>
        <w:autoSpaceDN w:val="0"/>
        <w:adjustRightInd w:val="0"/>
        <w:spacing w:after="0" w:line="240" w:lineRule="auto"/>
        <w:jc w:val="center"/>
        <w:rPr>
          <w:rFonts w:eastAsia="Times New Roman" w:cs="Times New Roman"/>
          <w:spacing w:val="-4"/>
          <w:szCs w:val="24"/>
          <w:lang w:val="pl-PL" w:eastAsia="pl-PL"/>
        </w:rPr>
      </w:pPr>
    </w:p>
    <w:p w14:paraId="373DBD2F" w14:textId="77777777" w:rsidR="00306E94" w:rsidRPr="00306E94" w:rsidRDefault="00306E94" w:rsidP="00306E94">
      <w:pPr>
        <w:autoSpaceDE w:val="0"/>
        <w:autoSpaceDN w:val="0"/>
        <w:adjustRightInd w:val="0"/>
        <w:spacing w:after="0" w:line="240" w:lineRule="auto"/>
        <w:ind w:right="192"/>
        <w:jc w:val="right"/>
        <w:rPr>
          <w:rFonts w:eastAsia="Times New Roman" w:cs="Times New Roman"/>
          <w:szCs w:val="24"/>
          <w:lang w:val="pl-PL" w:eastAsia="pl-PL"/>
        </w:rPr>
      </w:pPr>
      <w:r w:rsidRPr="00306E94">
        <w:rPr>
          <w:rFonts w:eastAsia="Times New Roman" w:cs="Times New Roman"/>
          <w:szCs w:val="24"/>
          <w:lang w:val="pl-PL" w:eastAsia="pl-PL"/>
        </w:rPr>
        <w:t>Kraków, ..................… ……………………………........</w:t>
      </w:r>
    </w:p>
    <w:p w14:paraId="568F8538" w14:textId="77777777" w:rsidR="00306E94" w:rsidRPr="00306E94" w:rsidRDefault="00306E94" w:rsidP="00306E94">
      <w:pPr>
        <w:tabs>
          <w:tab w:val="left" w:pos="4678"/>
          <w:tab w:val="left" w:pos="5954"/>
        </w:tabs>
        <w:autoSpaceDE w:val="0"/>
        <w:autoSpaceDN w:val="0"/>
        <w:adjustRightInd w:val="0"/>
        <w:spacing w:after="0" w:line="240" w:lineRule="auto"/>
        <w:ind w:right="475"/>
        <w:rPr>
          <w:rFonts w:eastAsia="Times New Roman" w:cs="Times New Roman"/>
          <w:i/>
          <w:iCs/>
          <w:szCs w:val="24"/>
          <w:lang w:val="pl-PL" w:eastAsia="pl-PL"/>
        </w:rPr>
      </w:pPr>
      <w:r w:rsidRPr="00306E94">
        <w:rPr>
          <w:rFonts w:eastAsia="Times New Roman" w:cs="Times New Roman"/>
          <w:i/>
          <w:iCs/>
          <w:szCs w:val="24"/>
          <w:lang w:val="pl-PL" w:eastAsia="pl-PL"/>
        </w:rPr>
        <w:tab/>
        <w:t xml:space="preserve">    data </w:t>
      </w:r>
      <w:r w:rsidRPr="00306E94">
        <w:rPr>
          <w:rFonts w:eastAsia="Times New Roman" w:cs="Times New Roman"/>
          <w:i/>
          <w:iCs/>
          <w:szCs w:val="24"/>
          <w:lang w:val="pl-PL" w:eastAsia="pl-PL"/>
        </w:rPr>
        <w:tab/>
        <w:t xml:space="preserve">         podpis dyplomanta</w:t>
      </w:r>
    </w:p>
    <w:p w14:paraId="5AF6AAAE" w14:textId="77777777" w:rsidR="00306E94" w:rsidRPr="00306E94" w:rsidRDefault="00306E94" w:rsidP="00306E94">
      <w:pPr>
        <w:autoSpaceDE w:val="0"/>
        <w:autoSpaceDN w:val="0"/>
        <w:adjustRightInd w:val="0"/>
        <w:spacing w:after="0" w:line="240" w:lineRule="auto"/>
        <w:jc w:val="center"/>
        <w:rPr>
          <w:rFonts w:eastAsia="Times New Roman" w:cs="Times New Roman"/>
          <w:spacing w:val="-4"/>
          <w:szCs w:val="24"/>
          <w:lang w:val="pl-PL" w:eastAsia="pl-PL"/>
        </w:rPr>
      </w:pPr>
    </w:p>
    <w:p w14:paraId="43FEC049" w14:textId="77777777" w:rsidR="00306E94" w:rsidRPr="00306E94" w:rsidRDefault="00306E94" w:rsidP="007940B3">
      <w:pPr>
        <w:autoSpaceDE w:val="0"/>
        <w:autoSpaceDN w:val="0"/>
        <w:adjustRightInd w:val="0"/>
        <w:spacing w:after="0" w:line="240" w:lineRule="auto"/>
        <w:rPr>
          <w:rFonts w:eastAsia="Times New Roman" w:cs="Times New Roman"/>
          <w:spacing w:val="-4"/>
          <w:szCs w:val="24"/>
          <w:lang w:val="pl-PL" w:eastAsia="pl-PL"/>
        </w:rPr>
      </w:pPr>
    </w:p>
    <w:p w14:paraId="1F2379A7" w14:textId="77777777" w:rsidR="00306E94" w:rsidRPr="00306E94" w:rsidRDefault="00306E94" w:rsidP="00306E94">
      <w:pPr>
        <w:autoSpaceDE w:val="0"/>
        <w:autoSpaceDN w:val="0"/>
        <w:adjustRightInd w:val="0"/>
        <w:spacing w:after="0" w:line="240" w:lineRule="auto"/>
        <w:rPr>
          <w:rFonts w:eastAsia="Times New Roman" w:cs="Times New Roman"/>
          <w:spacing w:val="-4"/>
          <w:szCs w:val="24"/>
          <w:lang w:val="pl-PL" w:eastAsia="pl-PL"/>
        </w:rPr>
      </w:pPr>
    </w:p>
    <w:p w14:paraId="2EFEB9EF" w14:textId="4B2C38A3" w:rsidR="00306E94" w:rsidRPr="00306E94" w:rsidRDefault="00306286" w:rsidP="00306E94">
      <w:pPr>
        <w:autoSpaceDE w:val="0"/>
        <w:autoSpaceDN w:val="0"/>
        <w:adjustRightInd w:val="0"/>
        <w:spacing w:after="0" w:line="240" w:lineRule="auto"/>
        <w:rPr>
          <w:rFonts w:eastAsia="Times New Roman" w:cs="Times New Roman"/>
          <w:spacing w:val="-4"/>
          <w:szCs w:val="24"/>
          <w:lang w:val="pl-PL" w:eastAsia="pl-PL"/>
        </w:rPr>
      </w:pPr>
      <w:r>
        <w:rPr>
          <w:rFonts w:eastAsia="Times New Roman" w:cs="Times New Roman"/>
          <w:noProof/>
          <w:szCs w:val="24"/>
        </w:rPr>
        <mc:AlternateContent>
          <mc:Choice Requires="wps">
            <w:drawing>
              <wp:anchor distT="4294967295" distB="4294967295" distL="114300" distR="114300" simplePos="0" relativeHeight="251659264" behindDoc="0" locked="0" layoutInCell="1" allowOverlap="1" wp14:anchorId="20FC9A9B" wp14:editId="51D3F35E">
                <wp:simplePos x="0" y="0"/>
                <wp:positionH relativeFrom="column">
                  <wp:posOffset>19685</wp:posOffset>
                </wp:positionH>
                <wp:positionV relativeFrom="paragraph">
                  <wp:posOffset>100329</wp:posOffset>
                </wp:positionV>
                <wp:extent cx="2209165" cy="0"/>
                <wp:effectExtent l="0" t="0" r="635" b="0"/>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091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CF9B9E7" id="_x0000_t32" coordsize="21600,21600" o:spt="32" o:oned="t" path="m,l21600,21600e" filled="f">
                <v:path arrowok="t" fillok="f" o:connecttype="none"/>
                <o:lock v:ext="edit" shapetype="t"/>
              </v:shapetype>
              <v:shape id="Straight Arrow Connector 3" o:spid="_x0000_s1026" type="#_x0000_t32" style="position:absolute;margin-left:1.55pt;margin-top:7.9pt;width:173.95pt;height:0;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"/>
            </w:pict>
          </mc:Fallback>
        </mc:AlternateContent>
      </w:r>
    </w:p>
    <w:p w14:paraId="7D2FDD7D" w14:textId="77777777" w:rsidR="00615E7C" w:rsidRDefault="00306E94" w:rsidP="00615E7C">
      <w:pPr>
        <w:autoSpaceDE w:val="0"/>
        <w:autoSpaceDN w:val="0"/>
        <w:adjustRightInd w:val="0"/>
        <w:spacing w:after="0" w:line="240" w:lineRule="auto"/>
        <w:jc w:val="both"/>
        <w:rPr>
          <w:rFonts w:eastAsia="Times New Roman" w:cs="Times New Roman"/>
          <w:szCs w:val="24"/>
          <w:lang w:val="pl-PL" w:eastAsia="pl-PL"/>
        </w:rPr>
      </w:pPr>
      <w:r w:rsidRPr="00306E94">
        <w:rPr>
          <w:rFonts w:eastAsia="Times New Roman" w:cs="Times New Roman"/>
          <w:spacing w:val="-4"/>
          <w:szCs w:val="24"/>
          <w:vertAlign w:val="superscript"/>
          <w:lang w:val="pl-PL" w:eastAsia="pl-PL"/>
        </w:rPr>
        <w:t>i</w:t>
      </w:r>
      <w:r w:rsidRPr="00306E94">
        <w:rPr>
          <w:rFonts w:eastAsia="Times New Roman" w:cs="Times New Roman"/>
          <w:spacing w:val="-4"/>
          <w:szCs w:val="24"/>
          <w:lang w:val="pl-PL" w:eastAsia="pl-PL"/>
        </w:rPr>
        <w:t xml:space="preserve"> Na podstawie Ustawy z dnia 27 lipca 2005 r. Prawo o szkolnictwie wyższym (Dz.U. 2005 nr 164 poz. 1365) Art. 239. oraz Ustawy z dnia 4 lutego 1994 r. o prawie autorskim i prawach pokrewnych (Dz.U. z 2000 r. Nr 80, poz. 904, z późn. zm.) Art. 15a. "Uczelni w rozumieniu przepisów o szkolnictwie wyższym przysługuje pierwszeństwo w opublikowaniu pracy dyplomowej studenta. Jeżeli uczelnia nie opublikowała pracy dyplomowej w ciągu 6 miesięcy od jej obrony, student, który ją przygotował, może ją opublikować, chyba że praca dyplomowa jest częścią utworu zbiorowego."</w:t>
      </w:r>
      <w:r w:rsidR="00615E7C">
        <w:rPr>
          <w:rFonts w:eastAsia="Times New Roman" w:cs="Times New Roman"/>
          <w:szCs w:val="24"/>
          <w:lang w:val="pl-PL" w:eastAsia="pl-PL"/>
        </w:rPr>
        <w:br w:type="page"/>
      </w:r>
    </w:p>
    <w:p w14:paraId="3050F22E" w14:textId="77777777" w:rsidR="00DC0330" w:rsidRDefault="00DC0330" w:rsidP="00306E94">
      <w:pPr>
        <w:spacing w:after="0" w:line="240" w:lineRule="auto"/>
        <w:jc w:val="right"/>
        <w:rPr>
          <w:ins w:id="3" w:author="Sciga, Jakub" w:date="2018-08-18T11:59:00Z"/>
          <w:rFonts w:eastAsia="Times New Roman" w:cs="Times New Roman"/>
          <w:szCs w:val="24"/>
          <w:lang w:val="pl-PL" w:eastAsia="pl-PL"/>
        </w:rPr>
        <w:sectPr w:rsidR="00DC0330" w:rsidSect="00FE4320">
          <w:pgSz w:w="12240" w:h="15840"/>
          <w:pgMar w:top="1418" w:right="1418" w:bottom="1418" w:left="1985" w:header="720" w:footer="720" w:gutter="0"/>
          <w:cols w:space="720"/>
          <w:titlePg/>
          <w:docGrid w:linePitch="360"/>
        </w:sectPr>
      </w:pPr>
    </w:p>
    <w:p w14:paraId="2C67AC99" w14:textId="77777777" w:rsidR="00306E94" w:rsidRPr="00306E94" w:rsidRDefault="00306E94" w:rsidP="00306E94">
      <w:pPr>
        <w:spacing w:after="0" w:line="240" w:lineRule="auto"/>
        <w:jc w:val="right"/>
        <w:rPr>
          <w:rFonts w:eastAsia="Times New Roman" w:cs="Times New Roman"/>
          <w:szCs w:val="24"/>
          <w:u w:val="dotted"/>
          <w:lang w:val="pl-PL" w:eastAsia="pl-PL"/>
        </w:rPr>
      </w:pPr>
      <w:r w:rsidRPr="00306E94">
        <w:rPr>
          <w:rFonts w:eastAsia="Times New Roman" w:cs="Times New Roman"/>
          <w:szCs w:val="24"/>
          <w:lang w:val="pl-PL" w:eastAsia="pl-PL"/>
        </w:rPr>
        <w:lastRenderedPageBreak/>
        <w:t xml:space="preserve">Kraków, dnia </w:t>
      </w:r>
      <w:r w:rsidRPr="00306E94">
        <w:rPr>
          <w:rFonts w:eastAsia="Times New Roman" w:cs="Times New Roman"/>
          <w:szCs w:val="24"/>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p>
    <w:p w14:paraId="205533EA" w14:textId="77777777" w:rsidR="00306E94" w:rsidRPr="00306E94" w:rsidRDefault="00306E94" w:rsidP="00306E94">
      <w:pPr>
        <w:spacing w:after="0" w:line="240" w:lineRule="auto"/>
        <w:jc w:val="right"/>
        <w:rPr>
          <w:rFonts w:eastAsia="Times New Roman" w:cs="Times New Roman"/>
          <w:szCs w:val="24"/>
          <w:lang w:val="pl-PL" w:eastAsia="pl-PL"/>
        </w:rPr>
      </w:pPr>
    </w:p>
    <w:p w14:paraId="7FB552AC" w14:textId="77777777" w:rsidR="00306E94" w:rsidRPr="00306E94" w:rsidRDefault="00306E94" w:rsidP="00306E94">
      <w:pPr>
        <w:spacing w:after="0" w:line="240" w:lineRule="auto"/>
        <w:rPr>
          <w:rFonts w:eastAsia="Times New Roman" w:cs="Times New Roman"/>
          <w:b/>
          <w:bCs/>
          <w:szCs w:val="24"/>
          <w:lang w:val="pl-PL" w:eastAsia="pl-PL"/>
        </w:rPr>
      </w:pPr>
      <w:r w:rsidRPr="00306E94">
        <w:rPr>
          <w:rFonts w:eastAsia="Times New Roman" w:cs="Times New Roman"/>
          <w:b/>
          <w:bCs/>
          <w:szCs w:val="24"/>
          <w:lang w:val="pl-PL" w:eastAsia="pl-PL"/>
        </w:rPr>
        <w:t>AKADEMIA GÓRNICZO-HUTNICZA</w:t>
      </w:r>
    </w:p>
    <w:p w14:paraId="6A31994D"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b/>
          <w:bCs/>
          <w:szCs w:val="24"/>
          <w:lang w:val="pl-PL" w:eastAsia="pl-PL"/>
        </w:rPr>
        <w:t>WYDZIAŁ INŻYNIERII MECHANICZNEJ I ROBOTYKI</w:t>
      </w:r>
    </w:p>
    <w:p w14:paraId="0BD312E4" w14:textId="77777777" w:rsidR="00306E94" w:rsidRPr="00306E94" w:rsidRDefault="00306E94" w:rsidP="00306E94">
      <w:pPr>
        <w:spacing w:before="120" w:after="0" w:line="240" w:lineRule="auto"/>
        <w:rPr>
          <w:rFonts w:eastAsia="Times New Roman" w:cs="Times New Roman"/>
          <w:szCs w:val="24"/>
          <w:lang w:val="pl-PL" w:eastAsia="pl-PL"/>
        </w:rPr>
      </w:pPr>
    </w:p>
    <w:p w14:paraId="3B88683B" w14:textId="77777777" w:rsidR="00306E94" w:rsidRPr="00306E94" w:rsidRDefault="00306E94" w:rsidP="00306E94">
      <w:pPr>
        <w:spacing w:after="0" w:line="240" w:lineRule="auto"/>
        <w:rPr>
          <w:rFonts w:eastAsia="Times New Roman" w:cs="Times New Roman"/>
          <w:szCs w:val="24"/>
          <w:lang w:val="pl-PL" w:eastAsia="pl-PL"/>
        </w:rPr>
      </w:pPr>
    </w:p>
    <w:p w14:paraId="7B136A22" w14:textId="77777777" w:rsidR="00306E94" w:rsidRPr="00306E94" w:rsidRDefault="00306E94" w:rsidP="00306E94">
      <w:pPr>
        <w:spacing w:after="0" w:line="240" w:lineRule="auto"/>
        <w:jc w:val="center"/>
        <w:rPr>
          <w:rFonts w:eastAsia="Times New Roman" w:cs="Times New Roman"/>
          <w:b/>
          <w:bCs/>
          <w:szCs w:val="24"/>
          <w:lang w:val="pl-PL" w:eastAsia="pl-PL"/>
        </w:rPr>
      </w:pPr>
      <w:r w:rsidRPr="00306E94">
        <w:rPr>
          <w:rFonts w:eastAsia="Times New Roman" w:cs="Times New Roman"/>
          <w:b/>
          <w:bCs/>
          <w:szCs w:val="24"/>
          <w:lang w:val="pl-PL" w:eastAsia="pl-PL"/>
        </w:rPr>
        <w:t xml:space="preserve">TEMATYKA MAGISTERSKIEJ PRACY DYPLOMOWEJ </w:t>
      </w:r>
    </w:p>
    <w:p w14:paraId="32DB9E3A" w14:textId="77777777" w:rsidR="00306E94" w:rsidRPr="00306E94" w:rsidRDefault="00306E94" w:rsidP="00306E94">
      <w:pPr>
        <w:spacing w:after="0" w:line="240" w:lineRule="auto"/>
        <w:jc w:val="center"/>
        <w:rPr>
          <w:rFonts w:eastAsia="Times New Roman" w:cs="Times New Roman"/>
          <w:szCs w:val="24"/>
          <w:lang w:val="pl-PL" w:eastAsia="pl-PL"/>
        </w:rPr>
      </w:pPr>
      <w:r w:rsidRPr="00306E94">
        <w:rPr>
          <w:rFonts w:eastAsia="Times New Roman" w:cs="Times New Roman"/>
          <w:szCs w:val="24"/>
          <w:lang w:val="pl-PL" w:eastAsia="pl-PL"/>
        </w:rPr>
        <w:t>dla studenta II roku studiów stacjonarnych</w:t>
      </w:r>
    </w:p>
    <w:p w14:paraId="2E51E4EC" w14:textId="77777777" w:rsidR="00306E94" w:rsidRPr="00306E94" w:rsidRDefault="00306E94" w:rsidP="00306E94">
      <w:pPr>
        <w:spacing w:after="0" w:line="240" w:lineRule="auto"/>
        <w:jc w:val="center"/>
        <w:rPr>
          <w:rFonts w:eastAsia="Times New Roman" w:cs="Times New Roman"/>
          <w:szCs w:val="24"/>
          <w:lang w:val="pl-PL" w:eastAsia="pl-PL"/>
        </w:rPr>
      </w:pPr>
    </w:p>
    <w:p w14:paraId="16C80103" w14:textId="77777777" w:rsidR="00306E94" w:rsidRPr="00306E94" w:rsidRDefault="00306E94" w:rsidP="00306E94">
      <w:pPr>
        <w:spacing w:after="0" w:line="240" w:lineRule="auto"/>
        <w:jc w:val="center"/>
        <w:rPr>
          <w:rFonts w:eastAsia="Times New Roman" w:cs="Times New Roman"/>
          <w:sz w:val="32"/>
          <w:szCs w:val="32"/>
          <w:u w:val="dotted"/>
          <w:lang w:val="pl-PL" w:eastAsia="pl-PL"/>
        </w:rPr>
      </w:pPr>
      <w:r w:rsidRPr="00306E94">
        <w:rPr>
          <w:rFonts w:eastAsia="Times New Roman" w:cs="Times New Roman"/>
          <w:sz w:val="32"/>
          <w:szCs w:val="32"/>
          <w:u w:val="dotted"/>
          <w:lang w:val="pl-PL" w:eastAsia="pl-PL"/>
        </w:rPr>
        <w:tab/>
      </w:r>
      <w:r w:rsidRPr="00306E94">
        <w:rPr>
          <w:rFonts w:eastAsia="Times New Roman" w:cs="Times New Roman"/>
          <w:sz w:val="32"/>
          <w:szCs w:val="32"/>
          <w:u w:val="dotted"/>
          <w:lang w:val="pl-PL" w:eastAsia="pl-PL"/>
        </w:rPr>
        <w:tab/>
      </w:r>
      <w:r w:rsidRPr="00306E94">
        <w:rPr>
          <w:rFonts w:eastAsia="Times New Roman" w:cs="Times New Roman"/>
          <w:sz w:val="32"/>
          <w:szCs w:val="32"/>
          <w:u w:val="dotted"/>
          <w:lang w:val="pl-PL" w:eastAsia="pl-PL"/>
        </w:rPr>
        <w:tab/>
      </w:r>
      <w:r w:rsidRPr="00306E94">
        <w:rPr>
          <w:rFonts w:eastAsia="Times New Roman" w:cs="Times New Roman"/>
          <w:sz w:val="32"/>
          <w:szCs w:val="32"/>
          <w:u w:val="dotted"/>
          <w:lang w:val="pl-PL" w:eastAsia="pl-PL"/>
        </w:rPr>
        <w:tab/>
      </w:r>
      <w:r w:rsidRPr="00306E94">
        <w:rPr>
          <w:rFonts w:eastAsia="Times New Roman" w:cs="Times New Roman"/>
          <w:sz w:val="32"/>
          <w:szCs w:val="32"/>
          <w:u w:val="dotted"/>
          <w:lang w:val="pl-PL" w:eastAsia="pl-PL"/>
        </w:rPr>
        <w:tab/>
      </w:r>
      <w:r w:rsidRPr="00306E94">
        <w:rPr>
          <w:rFonts w:eastAsia="Times New Roman" w:cs="Times New Roman"/>
          <w:sz w:val="32"/>
          <w:szCs w:val="32"/>
          <w:u w:val="dotted"/>
          <w:lang w:val="pl-PL" w:eastAsia="pl-PL"/>
        </w:rPr>
        <w:tab/>
      </w:r>
      <w:r w:rsidRPr="00306E94">
        <w:rPr>
          <w:rFonts w:eastAsia="Times New Roman" w:cs="Times New Roman"/>
          <w:sz w:val="32"/>
          <w:szCs w:val="32"/>
          <w:u w:val="dotted"/>
          <w:lang w:val="pl-PL" w:eastAsia="pl-PL"/>
        </w:rPr>
        <w:tab/>
      </w:r>
    </w:p>
    <w:p w14:paraId="11DB8A50" w14:textId="77777777" w:rsidR="00306E94" w:rsidRPr="00306E94" w:rsidRDefault="00306E94" w:rsidP="00306E94">
      <w:pPr>
        <w:spacing w:after="0" w:line="240" w:lineRule="auto"/>
        <w:jc w:val="center"/>
        <w:rPr>
          <w:rFonts w:eastAsia="Times New Roman" w:cs="Times New Roman"/>
          <w:i/>
          <w:iCs/>
          <w:szCs w:val="24"/>
          <w:lang w:val="pl-PL" w:eastAsia="pl-PL"/>
        </w:rPr>
      </w:pPr>
      <w:r w:rsidRPr="00306E94">
        <w:rPr>
          <w:rFonts w:eastAsia="Times New Roman" w:cs="Times New Roman"/>
          <w:i/>
          <w:iCs/>
          <w:szCs w:val="24"/>
          <w:lang w:val="pl-PL" w:eastAsia="pl-PL"/>
        </w:rPr>
        <w:t>imię i nazwisko studenta</w:t>
      </w:r>
    </w:p>
    <w:p w14:paraId="2E55D7B6" w14:textId="77777777" w:rsidR="00306E94" w:rsidRPr="00306E94" w:rsidRDefault="00306E94" w:rsidP="00306E94">
      <w:pPr>
        <w:spacing w:after="0" w:line="240" w:lineRule="auto"/>
        <w:rPr>
          <w:rFonts w:eastAsia="Times New Roman" w:cs="Times New Roman"/>
          <w:szCs w:val="24"/>
          <w:lang w:val="pl-PL" w:eastAsia="pl-PL"/>
        </w:rPr>
      </w:pPr>
    </w:p>
    <w:p w14:paraId="2E4120E2" w14:textId="77777777" w:rsidR="00306E94" w:rsidRPr="00306E94" w:rsidRDefault="00306E94" w:rsidP="00306E94">
      <w:pPr>
        <w:spacing w:after="0" w:line="240" w:lineRule="auto"/>
        <w:rPr>
          <w:rFonts w:eastAsia="Times New Roman" w:cs="Times New Roman"/>
          <w:szCs w:val="24"/>
          <w:lang w:val="pl-PL" w:eastAsia="pl-PL"/>
        </w:rPr>
      </w:pPr>
    </w:p>
    <w:tbl>
      <w:tblPr>
        <w:tblW w:w="12149" w:type="dxa"/>
        <w:tblLayout w:type="fixed"/>
        <w:tblCellMar>
          <w:left w:w="71" w:type="dxa"/>
          <w:right w:w="71" w:type="dxa"/>
        </w:tblCellMar>
        <w:tblLook w:val="0000" w:firstRow="0" w:lastRow="0" w:firstColumn="0" w:lastColumn="0" w:noHBand="0" w:noVBand="0"/>
      </w:tblPr>
      <w:tblGrid>
        <w:gridCol w:w="6592"/>
        <w:gridCol w:w="5557"/>
      </w:tblGrid>
      <w:tr w:rsidR="00306E94" w:rsidRPr="00306E94" w14:paraId="4BB4C3D2" w14:textId="77777777" w:rsidTr="001430BE">
        <w:tc>
          <w:tcPr>
            <w:tcW w:w="6592" w:type="dxa"/>
            <w:tcBorders>
              <w:top w:val="nil"/>
              <w:left w:val="nil"/>
              <w:bottom w:val="nil"/>
              <w:right w:val="nil"/>
            </w:tcBorders>
          </w:tcPr>
          <w:p w14:paraId="139747AF" w14:textId="77777777" w:rsidR="00306E94" w:rsidRPr="00306E94" w:rsidRDefault="00306E94" w:rsidP="00306E94">
            <w:pPr>
              <w:spacing w:after="0" w:line="240" w:lineRule="auto"/>
              <w:ind w:right="-2467"/>
              <w:rPr>
                <w:rFonts w:eastAsia="Times New Roman" w:cs="Times New Roman"/>
                <w:b/>
                <w:bCs/>
                <w:szCs w:val="24"/>
                <w:lang w:val="pl-PL" w:eastAsia="pl-PL"/>
              </w:rPr>
            </w:pPr>
            <w:r w:rsidRPr="00306E94">
              <w:rPr>
                <w:rFonts w:eastAsia="Times New Roman" w:cs="Times New Roman"/>
                <w:szCs w:val="24"/>
                <w:lang w:val="pl-PL" w:eastAsia="pl-PL"/>
              </w:rPr>
              <w:t>TEMAT MAGISTERSKIEJ PRACY DYPLOMOWEJ:</w:t>
            </w:r>
          </w:p>
        </w:tc>
        <w:tc>
          <w:tcPr>
            <w:tcW w:w="5557" w:type="dxa"/>
            <w:tcBorders>
              <w:top w:val="nil"/>
              <w:left w:val="nil"/>
              <w:bottom w:val="nil"/>
              <w:right w:val="nil"/>
            </w:tcBorders>
          </w:tcPr>
          <w:p w14:paraId="2DA5C64A" w14:textId="77777777" w:rsidR="00306E94" w:rsidRPr="00306E94" w:rsidRDefault="00306E94" w:rsidP="00306E94">
            <w:pPr>
              <w:spacing w:after="0" w:line="240" w:lineRule="auto"/>
              <w:rPr>
                <w:rFonts w:eastAsia="Times New Roman" w:cs="Times New Roman"/>
                <w:b/>
                <w:bCs/>
                <w:szCs w:val="24"/>
                <w:lang w:val="pl-PL" w:eastAsia="pl-PL"/>
              </w:rPr>
            </w:pPr>
          </w:p>
        </w:tc>
      </w:tr>
    </w:tbl>
    <w:p w14:paraId="70C93F4E" w14:textId="77777777" w:rsidR="00306E94" w:rsidRDefault="00615E7C" w:rsidP="00306E94">
      <w:pPr>
        <w:spacing w:after="0" w:line="240" w:lineRule="auto"/>
        <w:rPr>
          <w:rFonts w:eastAsia="Times New Roman" w:cs="Times New Roman"/>
          <w:szCs w:val="24"/>
          <w:u w:val="dotted"/>
          <w:lang w:val="pl-PL" w:eastAsia="pl-PL"/>
        </w:rPr>
      </w:pPr>
      <w:r w:rsidRPr="00615E7C">
        <w:rPr>
          <w:rFonts w:eastAsia="Times New Roman" w:cs="Times New Roman"/>
          <w:szCs w:val="24"/>
          <w:u w:val="dotted"/>
          <w:lang w:val="pl-PL" w:eastAsia="pl-PL"/>
        </w:rPr>
        <w:t>Projekt rozproszonego sterowania układem ceramicznego pieca obrotowego.</w:t>
      </w:r>
    </w:p>
    <w:p w14:paraId="738E8260" w14:textId="77777777" w:rsidR="00615E7C" w:rsidRPr="00306E94" w:rsidRDefault="00615E7C" w:rsidP="00306E94">
      <w:pPr>
        <w:spacing w:after="0" w:line="240" w:lineRule="auto"/>
        <w:rPr>
          <w:rFonts w:eastAsia="Times New Roman" w:cs="Times New Roman"/>
          <w:szCs w:val="24"/>
          <w:lang w:val="pl-PL" w:eastAsia="pl-PL"/>
        </w:rPr>
      </w:pPr>
    </w:p>
    <w:p w14:paraId="3D2CA492" w14:textId="77777777" w:rsidR="00306E94" w:rsidRPr="00306E94" w:rsidRDefault="00306E94" w:rsidP="00306E94">
      <w:pPr>
        <w:spacing w:after="0" w:line="240" w:lineRule="auto"/>
        <w:rPr>
          <w:rFonts w:eastAsia="Times New Roman" w:cs="Times New Roman"/>
          <w:i/>
          <w:iCs/>
          <w:szCs w:val="24"/>
          <w:lang w:val="pl-PL" w:eastAsia="pl-PL"/>
        </w:rPr>
      </w:pPr>
      <w:r w:rsidRPr="00306E94">
        <w:rPr>
          <w:rFonts w:eastAsia="Times New Roman" w:cs="Times New Roman"/>
          <w:i/>
          <w:iCs/>
          <w:szCs w:val="24"/>
          <w:lang w:val="pl-PL" w:eastAsia="pl-PL"/>
        </w:rPr>
        <w:t>Promotor pracy:</w:t>
      </w:r>
      <w:r w:rsidRPr="00306E94">
        <w:rPr>
          <w:rFonts w:eastAsia="Times New Roman" w:cs="Times New Roman"/>
          <w:i/>
          <w:iCs/>
          <w:szCs w:val="24"/>
          <w:lang w:val="pl-PL" w:eastAsia="pl-PL"/>
        </w:rPr>
        <w:tab/>
      </w:r>
      <w:r w:rsidR="00615E7C">
        <w:rPr>
          <w:rFonts w:eastAsia="Times New Roman" w:cs="Times New Roman"/>
          <w:szCs w:val="24"/>
          <w:lang w:val="pl-PL" w:eastAsia="pl-PL"/>
        </w:rPr>
        <w:t>dr inż. Krzysztof Lalik</w:t>
      </w:r>
    </w:p>
    <w:p w14:paraId="74B24D14" w14:textId="77777777" w:rsidR="00306E94" w:rsidRPr="00306E94" w:rsidRDefault="00306E94" w:rsidP="00306E94">
      <w:pPr>
        <w:spacing w:after="0" w:line="240" w:lineRule="auto"/>
        <w:ind w:right="-46"/>
        <w:jc w:val="right"/>
        <w:rPr>
          <w:rFonts w:eastAsia="Times New Roman" w:cs="Times New Roman"/>
          <w:i/>
          <w:iCs/>
          <w:szCs w:val="24"/>
          <w:lang w:val="pl-PL" w:eastAsia="pl-PL"/>
        </w:rPr>
      </w:pP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p>
    <w:p w14:paraId="7743E283" w14:textId="77777777" w:rsidR="00306E94" w:rsidRPr="00306E94" w:rsidRDefault="00306E94" w:rsidP="00306E94">
      <w:pPr>
        <w:spacing w:after="0" w:line="240" w:lineRule="auto"/>
        <w:rPr>
          <w:rFonts w:eastAsia="Times New Roman" w:cs="Times New Roman"/>
          <w:i/>
          <w:iCs/>
          <w:szCs w:val="24"/>
          <w:lang w:val="pl-PL" w:eastAsia="pl-PL"/>
        </w:rPr>
      </w:pPr>
      <w:r w:rsidRPr="00306E94">
        <w:rPr>
          <w:rFonts w:eastAsia="Times New Roman" w:cs="Times New Roman"/>
          <w:i/>
          <w:iCs/>
          <w:szCs w:val="24"/>
          <w:lang w:val="pl-PL" w:eastAsia="pl-PL"/>
        </w:rPr>
        <w:t>Recenzent pracy:</w:t>
      </w:r>
      <w:r w:rsidRPr="00306E94">
        <w:rPr>
          <w:rFonts w:eastAsia="Times New Roman" w:cs="Times New Roman"/>
          <w:i/>
          <w:iCs/>
          <w:szCs w:val="24"/>
          <w:lang w:val="pl-PL" w:eastAsia="pl-PL"/>
        </w:rPr>
        <w:tab/>
      </w:r>
      <w:r w:rsidR="00615E7C" w:rsidRPr="00615E7C">
        <w:rPr>
          <w:rFonts w:eastAsia="Times New Roman" w:cs="Times New Roman"/>
          <w:szCs w:val="24"/>
          <w:lang w:val="pl-PL" w:eastAsia="pl-PL"/>
        </w:rPr>
        <w:t xml:space="preserve">prof. dr hab. inż. </w:t>
      </w:r>
      <w:r w:rsidR="00615E7C" w:rsidRPr="00CE5FF1">
        <w:rPr>
          <w:rFonts w:eastAsia="Times New Roman" w:cs="Times New Roman"/>
          <w:szCs w:val="24"/>
          <w:lang w:val="pl-PL" w:eastAsia="pl-PL"/>
        </w:rPr>
        <w:t>Bogdan Sapiński</w:t>
      </w:r>
      <w:r w:rsidRPr="00306E94">
        <w:rPr>
          <w:rFonts w:eastAsia="Times New Roman" w:cs="Times New Roman"/>
          <w:i/>
          <w:iCs/>
          <w:szCs w:val="24"/>
          <w:lang w:val="pl-PL" w:eastAsia="pl-PL"/>
        </w:rPr>
        <w:tab/>
      </w:r>
      <w:r w:rsidRPr="00306E94">
        <w:rPr>
          <w:rFonts w:eastAsia="Times New Roman" w:cs="Times New Roman"/>
          <w:i/>
          <w:iCs/>
          <w:szCs w:val="24"/>
          <w:lang w:val="pl-PL" w:eastAsia="pl-PL"/>
        </w:rPr>
        <w:tab/>
        <w:t xml:space="preserve">        Podpis dziekana:</w:t>
      </w:r>
    </w:p>
    <w:p w14:paraId="0255AB50" w14:textId="77777777" w:rsidR="00306E94" w:rsidRPr="00306E94" w:rsidRDefault="00306E94" w:rsidP="00306E94">
      <w:pPr>
        <w:spacing w:after="0" w:line="240" w:lineRule="auto"/>
        <w:rPr>
          <w:rFonts w:eastAsia="Times New Roman" w:cs="Times New Roman"/>
          <w:szCs w:val="24"/>
          <w:lang w:val="pl-PL" w:eastAsia="pl-PL"/>
        </w:rPr>
      </w:pPr>
    </w:p>
    <w:p w14:paraId="2B99C8F2"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i/>
          <w:iCs/>
          <w:szCs w:val="24"/>
          <w:lang w:val="pl-PL" w:eastAsia="pl-PL"/>
        </w:rPr>
        <w:t>Miejsce praktyki dyplomowej</w:t>
      </w:r>
      <w:r w:rsidRPr="00306E94">
        <w:rPr>
          <w:rFonts w:eastAsia="Times New Roman" w:cs="Times New Roman"/>
          <w:szCs w:val="24"/>
          <w:lang w:val="pl-PL" w:eastAsia="pl-PL"/>
        </w:rPr>
        <w:t>:</w:t>
      </w:r>
    </w:p>
    <w:p w14:paraId="45BEBE30"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w:t>
      </w:r>
      <w:r>
        <w:rPr>
          <w:rFonts w:eastAsia="Times New Roman" w:cs="Times New Roman"/>
          <w:szCs w:val="24"/>
          <w:lang w:val="pl-PL" w:eastAsia="pl-PL"/>
        </w:rPr>
        <w:t>........................</w:t>
      </w:r>
    </w:p>
    <w:p w14:paraId="419312DA" w14:textId="77777777" w:rsidR="00306E94" w:rsidRPr="00306E94" w:rsidRDefault="00306E94" w:rsidP="00306E94">
      <w:pPr>
        <w:spacing w:after="0" w:line="240" w:lineRule="auto"/>
        <w:rPr>
          <w:rFonts w:eastAsia="Times New Roman" w:cs="Times New Roman"/>
          <w:szCs w:val="24"/>
          <w:lang w:val="pl-PL" w:eastAsia="pl-PL"/>
        </w:rPr>
      </w:pPr>
    </w:p>
    <w:p w14:paraId="4246FFC0"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PROGRAM PRACY I PRAKTYKI DYPLOMOWEJ</w:t>
      </w:r>
    </w:p>
    <w:p w14:paraId="38CE3853" w14:textId="77777777" w:rsidR="00306E94" w:rsidRPr="00306E94" w:rsidRDefault="00306E94" w:rsidP="00306E94">
      <w:pPr>
        <w:numPr>
          <w:ilvl w:val="0"/>
          <w:numId w:val="3"/>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Omówienie tematu pracy i sposobu realizacji z promotorem.</w:t>
      </w:r>
    </w:p>
    <w:p w14:paraId="5A539E3E" w14:textId="77777777" w:rsidR="00306E94" w:rsidRPr="00306E94" w:rsidRDefault="00306E94" w:rsidP="00306E94">
      <w:pPr>
        <w:numPr>
          <w:ilvl w:val="0"/>
          <w:numId w:val="4"/>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Zebranie i opracowanie literatury dotyczącej tematu pracy.</w:t>
      </w:r>
    </w:p>
    <w:p w14:paraId="54EAA569" w14:textId="77777777" w:rsidR="00306E94" w:rsidRPr="00306E94" w:rsidRDefault="00306E94" w:rsidP="00306E94">
      <w:pPr>
        <w:numPr>
          <w:ilvl w:val="0"/>
          <w:numId w:val="4"/>
        </w:numPr>
        <w:spacing w:after="0" w:line="240" w:lineRule="auto"/>
        <w:rPr>
          <w:rFonts w:eastAsia="Times New Roman" w:cs="Times New Roman"/>
          <w:color w:val="000000"/>
          <w:szCs w:val="24"/>
          <w:lang w:val="pl-PL" w:eastAsia="pl-PL"/>
        </w:rPr>
      </w:pPr>
      <w:r w:rsidRPr="00306E94">
        <w:rPr>
          <w:rFonts w:eastAsia="Times New Roman" w:cs="Times New Roman"/>
          <w:color w:val="000000"/>
          <w:szCs w:val="24"/>
          <w:lang w:val="pl-PL" w:eastAsia="pl-PL"/>
        </w:rPr>
        <w:t>Praktyka dyplomowa:</w:t>
      </w:r>
    </w:p>
    <w:p w14:paraId="48D894C5" w14:textId="77777777" w:rsidR="00306E94" w:rsidRPr="00306E94" w:rsidRDefault="00306E94" w:rsidP="00306E94">
      <w:pPr>
        <w:spacing w:after="0" w:line="240" w:lineRule="auto"/>
        <w:ind w:firstLine="283"/>
        <w:rPr>
          <w:rFonts w:eastAsia="Times New Roman" w:cs="Times New Roman"/>
          <w:color w:val="000000"/>
          <w:szCs w:val="24"/>
          <w:lang w:val="pl-PL" w:eastAsia="pl-PL"/>
        </w:rPr>
      </w:pPr>
      <w:r w:rsidRPr="00306E94">
        <w:rPr>
          <w:rFonts w:eastAsia="Times New Roman" w:cs="Times New Roman"/>
          <w:color w:val="000000"/>
          <w:szCs w:val="24"/>
          <w:lang w:val="pl-PL" w:eastAsia="pl-PL"/>
        </w:rPr>
        <w:t>a.</w:t>
      </w:r>
    </w:p>
    <w:p w14:paraId="37D02B6C" w14:textId="77777777" w:rsidR="00306E94" w:rsidRPr="00306E94" w:rsidRDefault="00306E94" w:rsidP="00306E94">
      <w:pPr>
        <w:spacing w:after="0" w:line="240" w:lineRule="auto"/>
        <w:ind w:firstLine="283"/>
        <w:rPr>
          <w:rFonts w:eastAsia="Times New Roman" w:cs="Times New Roman"/>
          <w:color w:val="000000"/>
          <w:szCs w:val="24"/>
          <w:lang w:val="pl-PL" w:eastAsia="pl-PL"/>
        </w:rPr>
      </w:pPr>
      <w:r w:rsidRPr="00306E94">
        <w:rPr>
          <w:rFonts w:eastAsia="Times New Roman" w:cs="Times New Roman"/>
          <w:color w:val="000000"/>
          <w:szCs w:val="24"/>
          <w:lang w:val="pl-PL" w:eastAsia="pl-PL"/>
        </w:rPr>
        <w:t>b.</w:t>
      </w:r>
    </w:p>
    <w:p w14:paraId="481EB09D" w14:textId="77777777" w:rsidR="00306E94" w:rsidRPr="00306E94" w:rsidRDefault="00306E94" w:rsidP="00306E94">
      <w:pPr>
        <w:numPr>
          <w:ilvl w:val="0"/>
          <w:numId w:val="4"/>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Zebranie i opracowanie wyników badań.</w:t>
      </w:r>
    </w:p>
    <w:p w14:paraId="5C6A63D4" w14:textId="77777777" w:rsidR="00306E94" w:rsidRPr="00306E94" w:rsidRDefault="00306E94" w:rsidP="00306E94">
      <w:pPr>
        <w:numPr>
          <w:ilvl w:val="0"/>
          <w:numId w:val="4"/>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Analiza wyników badań, ich omówienie i zatwierdzenie przez promotora.</w:t>
      </w:r>
    </w:p>
    <w:p w14:paraId="7884B253" w14:textId="77777777" w:rsidR="00306E94" w:rsidRPr="00306E94" w:rsidRDefault="00306E94" w:rsidP="00306E94">
      <w:pPr>
        <w:numPr>
          <w:ilvl w:val="0"/>
          <w:numId w:val="4"/>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Opracowanie redakcyjne.</w:t>
      </w:r>
    </w:p>
    <w:p w14:paraId="15BA1317" w14:textId="77777777" w:rsidR="00306E94" w:rsidRPr="00306E94" w:rsidRDefault="00306E94" w:rsidP="00306E94">
      <w:pPr>
        <w:autoSpaceDE w:val="0"/>
        <w:autoSpaceDN w:val="0"/>
        <w:adjustRightInd w:val="0"/>
        <w:spacing w:after="0" w:line="240" w:lineRule="auto"/>
        <w:ind w:right="192"/>
        <w:jc w:val="right"/>
        <w:rPr>
          <w:rFonts w:eastAsia="Times New Roman" w:cs="Times New Roman"/>
          <w:szCs w:val="24"/>
          <w:lang w:val="pl-PL" w:eastAsia="pl-PL"/>
        </w:rPr>
      </w:pPr>
    </w:p>
    <w:p w14:paraId="1E7B136D" w14:textId="77777777" w:rsidR="00306E94" w:rsidRPr="00306E94" w:rsidRDefault="00306E94" w:rsidP="00306E94">
      <w:pPr>
        <w:autoSpaceDE w:val="0"/>
        <w:autoSpaceDN w:val="0"/>
        <w:adjustRightInd w:val="0"/>
        <w:spacing w:after="0" w:line="240" w:lineRule="auto"/>
        <w:ind w:right="192"/>
        <w:jc w:val="right"/>
        <w:rPr>
          <w:rFonts w:eastAsia="Times New Roman" w:cs="Times New Roman"/>
          <w:szCs w:val="24"/>
          <w:lang w:val="pl-PL" w:eastAsia="pl-PL"/>
        </w:rPr>
      </w:pPr>
    </w:p>
    <w:p w14:paraId="72A50DAB" w14:textId="77777777" w:rsidR="00306E94" w:rsidRPr="00306E94" w:rsidRDefault="00306E94" w:rsidP="00306E94">
      <w:pPr>
        <w:autoSpaceDE w:val="0"/>
        <w:autoSpaceDN w:val="0"/>
        <w:adjustRightInd w:val="0"/>
        <w:spacing w:after="0" w:line="240" w:lineRule="auto"/>
        <w:ind w:right="192"/>
        <w:jc w:val="right"/>
        <w:rPr>
          <w:rFonts w:eastAsia="Times New Roman" w:cs="Times New Roman"/>
          <w:szCs w:val="24"/>
          <w:lang w:val="pl-PL" w:eastAsia="pl-PL"/>
        </w:rPr>
      </w:pPr>
      <w:r w:rsidRPr="00306E94">
        <w:rPr>
          <w:rFonts w:eastAsia="Times New Roman" w:cs="Times New Roman"/>
          <w:szCs w:val="24"/>
          <w:lang w:val="pl-PL" w:eastAsia="pl-PL"/>
        </w:rPr>
        <w:t>Kraków, ....................… ……………………………..........</w:t>
      </w:r>
    </w:p>
    <w:p w14:paraId="410A477E" w14:textId="77777777" w:rsidR="00306E94" w:rsidRPr="00306E94" w:rsidRDefault="00306E94" w:rsidP="00306E94">
      <w:pPr>
        <w:tabs>
          <w:tab w:val="left" w:pos="4678"/>
          <w:tab w:val="left" w:pos="5954"/>
        </w:tabs>
        <w:autoSpaceDE w:val="0"/>
        <w:autoSpaceDN w:val="0"/>
        <w:adjustRightInd w:val="0"/>
        <w:spacing w:after="0" w:line="240" w:lineRule="auto"/>
        <w:ind w:right="475"/>
        <w:rPr>
          <w:rFonts w:eastAsia="Times New Roman" w:cs="Times New Roman"/>
          <w:i/>
          <w:iCs/>
          <w:szCs w:val="24"/>
          <w:lang w:val="pl-PL" w:eastAsia="pl-PL"/>
        </w:rPr>
      </w:pPr>
      <w:r w:rsidRPr="00306E94">
        <w:rPr>
          <w:rFonts w:eastAsia="Times New Roman" w:cs="Times New Roman"/>
          <w:i/>
          <w:iCs/>
          <w:szCs w:val="24"/>
          <w:lang w:val="pl-PL" w:eastAsia="pl-PL"/>
        </w:rPr>
        <w:tab/>
        <w:t>data                   podpis dyplomanta</w:t>
      </w:r>
    </w:p>
    <w:p w14:paraId="426575AE" w14:textId="77777777" w:rsidR="00306E94" w:rsidRPr="00306E94" w:rsidRDefault="00306E94" w:rsidP="00306E94">
      <w:pPr>
        <w:autoSpaceDE w:val="0"/>
        <w:autoSpaceDN w:val="0"/>
        <w:adjustRightInd w:val="0"/>
        <w:spacing w:after="0" w:line="240" w:lineRule="auto"/>
        <w:jc w:val="center"/>
        <w:rPr>
          <w:rFonts w:eastAsia="Times New Roman" w:cs="Times New Roman"/>
          <w:spacing w:val="-4"/>
          <w:szCs w:val="24"/>
          <w:lang w:val="pl-PL" w:eastAsia="pl-PL"/>
        </w:rPr>
      </w:pPr>
    </w:p>
    <w:p w14:paraId="496063EF" w14:textId="77777777" w:rsidR="00306E94" w:rsidRPr="00306E94" w:rsidRDefault="00306E94" w:rsidP="00306E94">
      <w:pPr>
        <w:spacing w:after="0" w:line="240" w:lineRule="auto"/>
        <w:jc w:val="center"/>
        <w:rPr>
          <w:rFonts w:eastAsia="Times New Roman" w:cs="Times New Roman"/>
          <w:b/>
          <w:bCs/>
          <w:szCs w:val="24"/>
          <w:lang w:val="pl-PL" w:eastAsia="pl-PL"/>
        </w:rPr>
      </w:pPr>
    </w:p>
    <w:p w14:paraId="11E6ABDB" w14:textId="77777777" w:rsidR="00306E94" w:rsidRPr="00306E94" w:rsidRDefault="00306E94" w:rsidP="00306E94">
      <w:pPr>
        <w:spacing w:after="0" w:line="240" w:lineRule="auto"/>
        <w:jc w:val="center"/>
        <w:rPr>
          <w:rFonts w:eastAsia="Times New Roman" w:cs="Times New Roman"/>
          <w:b/>
          <w:bCs/>
          <w:szCs w:val="24"/>
          <w:lang w:val="pl-PL" w:eastAsia="pl-PL"/>
        </w:rPr>
      </w:pPr>
      <w:r w:rsidRPr="00306E94">
        <w:rPr>
          <w:rFonts w:eastAsia="Times New Roman" w:cs="Times New Roman"/>
          <w:b/>
          <w:bCs/>
          <w:szCs w:val="24"/>
          <w:lang w:val="pl-PL" w:eastAsia="pl-PL"/>
        </w:rPr>
        <w:t>TERMIN ODDANIA DO DZIEKANATU:</w:t>
      </w:r>
      <w:r w:rsidRPr="00306E94">
        <w:rPr>
          <w:rFonts w:eastAsia="Times New Roman" w:cs="Times New Roman"/>
          <w:b/>
          <w:bCs/>
          <w:szCs w:val="24"/>
          <w:lang w:val="pl-PL" w:eastAsia="pl-PL"/>
        </w:rPr>
        <w:tab/>
      </w:r>
      <w:r w:rsidRPr="00306E94">
        <w:rPr>
          <w:rFonts w:eastAsia="Times New Roman" w:cs="Times New Roman"/>
          <w:b/>
          <w:bCs/>
          <w:szCs w:val="24"/>
          <w:lang w:val="pl-PL" w:eastAsia="pl-PL"/>
        </w:rPr>
        <w:tab/>
      </w:r>
      <w:r w:rsidRPr="00306E94">
        <w:rPr>
          <w:rFonts w:eastAsia="Times New Roman" w:cs="Times New Roman"/>
          <w:b/>
          <w:bCs/>
          <w:szCs w:val="24"/>
          <w:u w:val="dotted"/>
          <w:lang w:val="pl-PL" w:eastAsia="pl-PL"/>
        </w:rPr>
        <w:t xml:space="preserve">                     </w:t>
      </w:r>
      <w:r w:rsidRPr="00306E94">
        <w:rPr>
          <w:rFonts w:eastAsia="Times New Roman" w:cs="Times New Roman"/>
          <w:b/>
          <w:bCs/>
          <w:szCs w:val="24"/>
          <w:lang w:val="pl-PL" w:eastAsia="pl-PL"/>
        </w:rPr>
        <w:t xml:space="preserve"> 20</w:t>
      </w:r>
      <w:r w:rsidR="00615E7C">
        <w:rPr>
          <w:rFonts w:eastAsia="Times New Roman" w:cs="Times New Roman"/>
          <w:b/>
          <w:bCs/>
          <w:szCs w:val="24"/>
          <w:u w:val="dotted"/>
          <w:lang w:val="pl-PL" w:eastAsia="pl-PL"/>
        </w:rPr>
        <w:t>18</w:t>
      </w:r>
      <w:r w:rsidRPr="00306E94">
        <w:rPr>
          <w:rFonts w:eastAsia="Times New Roman" w:cs="Times New Roman"/>
          <w:b/>
          <w:bCs/>
          <w:szCs w:val="24"/>
          <w:lang w:val="pl-PL" w:eastAsia="pl-PL"/>
        </w:rPr>
        <w:t xml:space="preserve"> r.</w:t>
      </w:r>
    </w:p>
    <w:p w14:paraId="595BB6D7" w14:textId="77777777" w:rsidR="00306E94" w:rsidRPr="00306E94" w:rsidRDefault="00306E94" w:rsidP="00306E94">
      <w:pPr>
        <w:spacing w:after="0" w:line="240" w:lineRule="auto"/>
        <w:rPr>
          <w:rFonts w:eastAsia="Times New Roman" w:cs="Times New Roman"/>
          <w:szCs w:val="24"/>
          <w:lang w:val="pl-PL" w:eastAsia="pl-PL"/>
        </w:rPr>
      </w:pPr>
    </w:p>
    <w:p w14:paraId="2E823E7B" w14:textId="77777777" w:rsidR="00306E94" w:rsidRPr="00306E94" w:rsidRDefault="00306E94" w:rsidP="00306E94">
      <w:pPr>
        <w:spacing w:after="0" w:line="240" w:lineRule="auto"/>
        <w:rPr>
          <w:rFonts w:eastAsia="Times New Roman" w:cs="Times New Roman"/>
          <w:szCs w:val="24"/>
          <w:lang w:val="pl-PL" w:eastAsia="pl-PL"/>
        </w:rPr>
      </w:pPr>
    </w:p>
    <w:p w14:paraId="55A3CF7F" w14:textId="77777777" w:rsidR="00306E94" w:rsidRPr="00306E94" w:rsidRDefault="00306E94" w:rsidP="00306E94">
      <w:pPr>
        <w:spacing w:after="0" w:line="240" w:lineRule="auto"/>
        <w:ind w:left="1416" w:firstLine="708"/>
        <w:rPr>
          <w:rFonts w:eastAsia="Times New Roman" w:cs="Times New Roman"/>
          <w:szCs w:val="24"/>
          <w:u w:val="dotted"/>
          <w:lang w:val="pl-PL" w:eastAsia="pl-PL"/>
        </w:rPr>
      </w:pP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00615E7C">
        <w:rPr>
          <w:rFonts w:eastAsia="Times New Roman" w:cs="Times New Roman"/>
          <w:szCs w:val="24"/>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p>
    <w:p w14:paraId="085C1AAD" w14:textId="77777777" w:rsidR="00615E7C" w:rsidRPr="009A15D9" w:rsidRDefault="00306E94" w:rsidP="009A15D9">
      <w:pPr>
        <w:tabs>
          <w:tab w:val="left" w:pos="5954"/>
        </w:tabs>
        <w:spacing w:after="0" w:line="240" w:lineRule="auto"/>
        <w:ind w:left="2124" w:firstLine="3"/>
        <w:rPr>
          <w:rFonts w:eastAsia="Times New Roman" w:cs="Times New Roman"/>
          <w:i/>
          <w:iCs/>
          <w:szCs w:val="24"/>
          <w:lang w:val="pl-PL" w:eastAsia="pl-PL"/>
        </w:rPr>
      </w:pPr>
      <w:r w:rsidRPr="00306E94">
        <w:rPr>
          <w:rFonts w:eastAsia="Times New Roman" w:cs="Times New Roman"/>
          <w:sz w:val="16"/>
          <w:szCs w:val="16"/>
          <w:lang w:val="pl-PL" w:eastAsia="pl-PL"/>
        </w:rPr>
        <w:tab/>
        <w:t xml:space="preserve">               </w:t>
      </w:r>
      <w:r w:rsidRPr="00306E94">
        <w:rPr>
          <w:rFonts w:eastAsia="Times New Roman" w:cs="Times New Roman"/>
          <w:i/>
          <w:iCs/>
          <w:szCs w:val="24"/>
          <w:lang w:val="pl-PL" w:eastAsia="pl-PL"/>
        </w:rPr>
        <w:t>podpis promotora</w:t>
      </w:r>
    </w:p>
    <w:p w14:paraId="507802AA" w14:textId="77777777" w:rsidR="00DC0330" w:rsidRDefault="00DC0330">
      <w:pPr>
        <w:spacing w:line="259" w:lineRule="auto"/>
        <w:rPr>
          <w:ins w:id="4" w:author="Sciga, Jakub" w:date="2018-08-18T11:59:00Z"/>
          <w:rFonts w:eastAsia="Times New Roman" w:cs="Times New Roman"/>
          <w:color w:val="000000"/>
          <w:szCs w:val="24"/>
          <w:lang w:val="pl-PL" w:eastAsia="pl-PL"/>
        </w:rPr>
      </w:pPr>
      <w:ins w:id="5" w:author="Sciga, Jakub" w:date="2018-08-18T11:59:00Z">
        <w:r>
          <w:rPr>
            <w:rFonts w:eastAsia="Times New Roman" w:cs="Times New Roman"/>
            <w:color w:val="000000"/>
            <w:szCs w:val="24"/>
            <w:lang w:val="pl-PL" w:eastAsia="pl-PL"/>
          </w:rPr>
          <w:br w:type="page"/>
        </w:r>
      </w:ins>
    </w:p>
    <w:p w14:paraId="270B06DB" w14:textId="77777777" w:rsidR="00DC0330" w:rsidRDefault="00DC0330" w:rsidP="00306E94">
      <w:pPr>
        <w:autoSpaceDE w:val="0"/>
        <w:autoSpaceDN w:val="0"/>
        <w:adjustRightInd w:val="0"/>
        <w:spacing w:after="0" w:line="240" w:lineRule="auto"/>
        <w:ind w:right="-46"/>
        <w:rPr>
          <w:ins w:id="6" w:author="Sciga, Jakub" w:date="2018-08-18T11:59:00Z"/>
          <w:rFonts w:eastAsia="Times New Roman" w:cs="Times New Roman"/>
          <w:color w:val="000000"/>
          <w:szCs w:val="24"/>
          <w:lang w:val="pl-PL" w:eastAsia="pl-PL"/>
        </w:rPr>
        <w:sectPr w:rsidR="00DC0330" w:rsidSect="00FE4320">
          <w:pgSz w:w="12240" w:h="15840"/>
          <w:pgMar w:top="1418" w:right="1418" w:bottom="1418" w:left="1985" w:header="720" w:footer="720" w:gutter="0"/>
          <w:cols w:space="720"/>
          <w:titlePg/>
          <w:docGrid w:linePitch="360"/>
        </w:sectPr>
      </w:pPr>
    </w:p>
    <w:p w14:paraId="6D12C3E4" w14:textId="77777777" w:rsidR="00306E94" w:rsidRPr="00306E94" w:rsidRDefault="00306E94" w:rsidP="00306E94">
      <w:pPr>
        <w:autoSpaceDE w:val="0"/>
        <w:autoSpaceDN w:val="0"/>
        <w:adjustRightInd w:val="0"/>
        <w:spacing w:after="0" w:line="240" w:lineRule="auto"/>
        <w:ind w:right="-46"/>
        <w:rPr>
          <w:rFonts w:eastAsia="Times New Roman" w:cs="Times New Roman"/>
          <w:color w:val="000000"/>
          <w:szCs w:val="24"/>
          <w:lang w:val="pl-PL" w:eastAsia="pl-PL"/>
        </w:rPr>
      </w:pPr>
      <w:r w:rsidRPr="00306E94">
        <w:rPr>
          <w:rFonts w:eastAsia="Times New Roman" w:cs="Times New Roman"/>
          <w:color w:val="000000"/>
          <w:szCs w:val="24"/>
          <w:lang w:val="pl-PL" w:eastAsia="pl-PL"/>
        </w:rPr>
        <w:lastRenderedPageBreak/>
        <w:t>Akademia Górniczo-Hut</w:t>
      </w:r>
      <w:r>
        <w:rPr>
          <w:rFonts w:eastAsia="Times New Roman" w:cs="Times New Roman"/>
          <w:color w:val="000000"/>
          <w:szCs w:val="24"/>
          <w:lang w:val="pl-PL" w:eastAsia="pl-PL"/>
        </w:rPr>
        <w:t xml:space="preserve">nicza im. Stanisława Staszica </w:t>
      </w:r>
      <w:r>
        <w:rPr>
          <w:rFonts w:eastAsia="Times New Roman" w:cs="Times New Roman"/>
          <w:color w:val="000000"/>
          <w:szCs w:val="24"/>
          <w:lang w:val="pl-PL" w:eastAsia="pl-PL"/>
        </w:rPr>
        <w:tab/>
      </w:r>
      <w:r w:rsidRPr="00306E94">
        <w:rPr>
          <w:rFonts w:eastAsia="Times New Roman" w:cs="Times New Roman"/>
          <w:color w:val="000000"/>
          <w:szCs w:val="24"/>
          <w:lang w:val="pl-PL" w:eastAsia="pl-PL"/>
        </w:rPr>
        <w:t>Kraków, .............................</w:t>
      </w:r>
    </w:p>
    <w:p w14:paraId="03F1F4D9" w14:textId="77777777" w:rsidR="00306E94" w:rsidRPr="00306E94" w:rsidRDefault="00306E94" w:rsidP="00306E94">
      <w:pPr>
        <w:autoSpaceDE w:val="0"/>
        <w:autoSpaceDN w:val="0"/>
        <w:adjustRightInd w:val="0"/>
        <w:spacing w:after="0"/>
        <w:rPr>
          <w:rFonts w:eastAsia="Times New Roman" w:cs="Times New Roman"/>
          <w:b/>
          <w:bCs/>
          <w:color w:val="000000"/>
          <w:szCs w:val="24"/>
          <w:lang w:val="pl-PL" w:eastAsia="pl-PL"/>
        </w:rPr>
      </w:pPr>
      <w:r w:rsidRPr="00306E94">
        <w:rPr>
          <w:rFonts w:eastAsia="Times New Roman" w:cs="Times New Roman"/>
          <w:b/>
          <w:bCs/>
          <w:color w:val="000000"/>
          <w:szCs w:val="24"/>
          <w:lang w:val="pl-PL" w:eastAsia="pl-PL"/>
        </w:rPr>
        <w:t>Wydział Inżynierii Mechanicznej i Robotyki</w:t>
      </w:r>
    </w:p>
    <w:p w14:paraId="744AD569" w14:textId="77777777" w:rsidR="00306E94" w:rsidRPr="00306E94" w:rsidRDefault="00306E94" w:rsidP="00306E94">
      <w:pPr>
        <w:autoSpaceDE w:val="0"/>
        <w:autoSpaceDN w:val="0"/>
        <w:adjustRightInd w:val="0"/>
        <w:spacing w:after="0"/>
        <w:rPr>
          <w:rFonts w:eastAsia="Times New Roman" w:cs="Times New Roman"/>
          <w:color w:val="000000"/>
          <w:szCs w:val="24"/>
          <w:lang w:val="pl-PL" w:eastAsia="pl-PL"/>
        </w:rPr>
      </w:pPr>
      <w:r w:rsidRPr="00306E94">
        <w:rPr>
          <w:rFonts w:eastAsia="Times New Roman" w:cs="Times New Roman"/>
          <w:color w:val="000000"/>
          <w:szCs w:val="24"/>
          <w:lang w:val="pl-PL" w:eastAsia="pl-PL"/>
        </w:rPr>
        <w:t>Kierunek:</w:t>
      </w:r>
      <w:r w:rsidR="00615E7C">
        <w:rPr>
          <w:rFonts w:eastAsia="Times New Roman" w:cs="Times New Roman"/>
          <w:color w:val="000000"/>
          <w:szCs w:val="24"/>
          <w:lang w:val="pl-PL" w:eastAsia="pl-PL"/>
        </w:rPr>
        <w:t xml:space="preserve"> Automatyka i Robotyka</w:t>
      </w:r>
    </w:p>
    <w:p w14:paraId="75EA2044" w14:textId="77777777" w:rsidR="00306E94" w:rsidRPr="00306E94" w:rsidRDefault="00306E94" w:rsidP="00306E94">
      <w:pPr>
        <w:autoSpaceDE w:val="0"/>
        <w:autoSpaceDN w:val="0"/>
        <w:adjustRightInd w:val="0"/>
        <w:spacing w:after="0"/>
        <w:rPr>
          <w:rFonts w:eastAsia="Times New Roman" w:cs="Times New Roman"/>
          <w:color w:val="000000"/>
          <w:szCs w:val="24"/>
          <w:lang w:val="pl-PL" w:eastAsia="pl-PL"/>
        </w:rPr>
      </w:pPr>
      <w:r w:rsidRPr="00306E94">
        <w:rPr>
          <w:rFonts w:eastAsia="Times New Roman" w:cs="Times New Roman"/>
          <w:color w:val="000000"/>
          <w:szCs w:val="24"/>
          <w:lang w:val="pl-PL" w:eastAsia="pl-PL"/>
        </w:rPr>
        <w:t>Specjalność:</w:t>
      </w:r>
      <w:r w:rsidR="00615E7C">
        <w:rPr>
          <w:rFonts w:eastAsia="Times New Roman" w:cs="Times New Roman"/>
          <w:color w:val="000000"/>
          <w:szCs w:val="24"/>
          <w:lang w:val="pl-PL" w:eastAsia="pl-PL"/>
        </w:rPr>
        <w:t xml:space="preserve"> Automatyka i MEtrologia</w:t>
      </w:r>
    </w:p>
    <w:p w14:paraId="31E4CC1C" w14:textId="77777777" w:rsidR="00306E94" w:rsidRPr="00306E94" w:rsidRDefault="00306E94" w:rsidP="00306E94">
      <w:pPr>
        <w:autoSpaceDE w:val="0"/>
        <w:autoSpaceDN w:val="0"/>
        <w:adjustRightInd w:val="0"/>
        <w:spacing w:after="0" w:line="240" w:lineRule="auto"/>
        <w:rPr>
          <w:rFonts w:eastAsia="Times New Roman" w:cs="Times New Roman"/>
          <w:b/>
          <w:bCs/>
          <w:color w:val="000000"/>
          <w:szCs w:val="24"/>
          <w:lang w:val="pl-PL" w:eastAsia="pl-PL"/>
        </w:rPr>
      </w:pPr>
    </w:p>
    <w:p w14:paraId="31772E4E" w14:textId="77777777" w:rsidR="00306E94" w:rsidRPr="00306E94" w:rsidRDefault="00615E7C" w:rsidP="00306E94">
      <w:pPr>
        <w:autoSpaceDE w:val="0"/>
        <w:autoSpaceDN w:val="0"/>
        <w:adjustRightInd w:val="0"/>
        <w:spacing w:after="0" w:line="240" w:lineRule="auto"/>
        <w:rPr>
          <w:rFonts w:eastAsia="Times New Roman" w:cs="Times New Roman"/>
          <w:color w:val="000000"/>
          <w:szCs w:val="24"/>
          <w:lang w:val="pl-PL" w:eastAsia="pl-PL"/>
        </w:rPr>
      </w:pPr>
      <w:r>
        <w:rPr>
          <w:rFonts w:eastAsia="Times New Roman" w:cs="Times New Roman"/>
          <w:color w:val="000000"/>
          <w:szCs w:val="24"/>
          <w:lang w:val="pl-PL" w:eastAsia="pl-PL"/>
        </w:rPr>
        <w:t>Jakub Ściga</w:t>
      </w:r>
    </w:p>
    <w:p w14:paraId="443841E6" w14:textId="77777777" w:rsidR="00306E94" w:rsidRPr="00306E94" w:rsidRDefault="00306E94" w:rsidP="00306E94">
      <w:pPr>
        <w:autoSpaceDE w:val="0"/>
        <w:autoSpaceDN w:val="0"/>
        <w:adjustRightInd w:val="0"/>
        <w:spacing w:after="0" w:line="240" w:lineRule="auto"/>
        <w:rPr>
          <w:rFonts w:eastAsia="Times New Roman" w:cs="Times New Roman"/>
          <w:b/>
          <w:bCs/>
          <w:color w:val="000000"/>
          <w:szCs w:val="24"/>
          <w:lang w:val="pl-PL" w:eastAsia="pl-PL"/>
        </w:rPr>
      </w:pPr>
      <w:r w:rsidRPr="00306E94">
        <w:rPr>
          <w:rFonts w:eastAsia="Times New Roman" w:cs="Times New Roman"/>
          <w:b/>
          <w:bCs/>
          <w:color w:val="000000"/>
          <w:szCs w:val="24"/>
          <w:lang w:val="pl-PL" w:eastAsia="pl-PL"/>
        </w:rPr>
        <w:t>Magisterska praca dyplomowa</w:t>
      </w:r>
    </w:p>
    <w:p w14:paraId="3D44ED0C" w14:textId="77777777" w:rsidR="00306E94" w:rsidRPr="00306E94" w:rsidRDefault="00615E7C" w:rsidP="00306E94">
      <w:pPr>
        <w:autoSpaceDE w:val="0"/>
        <w:autoSpaceDN w:val="0"/>
        <w:adjustRightInd w:val="0"/>
        <w:spacing w:after="0" w:line="240" w:lineRule="auto"/>
        <w:rPr>
          <w:rFonts w:eastAsia="Times New Roman" w:cs="Times New Roman"/>
          <w:color w:val="000000"/>
          <w:szCs w:val="24"/>
          <w:lang w:val="pl-PL" w:eastAsia="pl-PL"/>
        </w:rPr>
      </w:pPr>
      <w:r w:rsidRPr="00615E7C">
        <w:rPr>
          <w:rFonts w:eastAsia="Times New Roman" w:cs="Times New Roman"/>
          <w:color w:val="000000"/>
          <w:szCs w:val="24"/>
          <w:lang w:val="pl-PL" w:eastAsia="pl-PL"/>
        </w:rPr>
        <w:t>Projekt rozproszonego sterowania układem ceramicznego pieca obrotowego.</w:t>
      </w:r>
    </w:p>
    <w:p w14:paraId="1846ACB2"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val="pl-PL" w:eastAsia="pl-PL"/>
        </w:rPr>
      </w:pPr>
      <w:r w:rsidRPr="00306E94">
        <w:rPr>
          <w:rFonts w:eastAsia="Times New Roman" w:cs="Times New Roman"/>
          <w:color w:val="000000"/>
          <w:szCs w:val="24"/>
          <w:lang w:val="pl-PL" w:eastAsia="pl-PL"/>
        </w:rPr>
        <w:t xml:space="preserve">Opiekun: </w:t>
      </w:r>
      <w:r w:rsidR="00615E7C">
        <w:rPr>
          <w:rFonts w:eastAsia="Times New Roman" w:cs="Times New Roman"/>
          <w:color w:val="000000"/>
          <w:szCs w:val="24"/>
          <w:lang w:val="pl-PL" w:eastAsia="pl-PL"/>
        </w:rPr>
        <w:t>dr inż. Krzysztof Lalik</w:t>
      </w:r>
    </w:p>
    <w:p w14:paraId="6A5BD924"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val="pl-PL" w:eastAsia="pl-PL"/>
        </w:rPr>
      </w:pPr>
    </w:p>
    <w:p w14:paraId="60A627EC"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val="pl-PL" w:eastAsia="pl-PL"/>
        </w:rPr>
      </w:pPr>
    </w:p>
    <w:p w14:paraId="61566D83" w14:textId="77777777" w:rsidR="00306E94" w:rsidRPr="00306E94" w:rsidRDefault="00306E94" w:rsidP="00306E94">
      <w:pPr>
        <w:autoSpaceDE w:val="0"/>
        <w:autoSpaceDN w:val="0"/>
        <w:adjustRightInd w:val="0"/>
        <w:spacing w:after="0" w:line="240" w:lineRule="auto"/>
        <w:jc w:val="center"/>
        <w:rPr>
          <w:rFonts w:eastAsia="Times New Roman" w:cs="Times New Roman"/>
          <w:color w:val="000000"/>
          <w:szCs w:val="24"/>
          <w:lang w:val="pl-PL" w:eastAsia="pl-PL"/>
        </w:rPr>
      </w:pPr>
      <w:r w:rsidRPr="00306E94">
        <w:rPr>
          <w:rFonts w:eastAsia="Times New Roman" w:cs="Times New Roman"/>
          <w:color w:val="000000"/>
          <w:szCs w:val="24"/>
          <w:lang w:val="pl-PL" w:eastAsia="pl-PL"/>
        </w:rPr>
        <w:t>STRESZCZENIE</w:t>
      </w:r>
    </w:p>
    <w:p w14:paraId="4BB42031"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val="pl-PL" w:eastAsia="pl-PL"/>
        </w:rPr>
      </w:pPr>
      <w:r w:rsidRPr="00306E94">
        <w:rPr>
          <w:rFonts w:eastAsia="Times New Roman" w:cs="Times New Roman"/>
          <w:color w:val="000000"/>
          <w:szCs w:val="24"/>
          <w:lang w:val="pl-PL" w:eastAsia="pl-PL"/>
        </w:rPr>
        <w:t>[Tre</w:t>
      </w:r>
      <w:r w:rsidRPr="00306E94">
        <w:rPr>
          <w:rFonts w:ascii="TimesNewRoman" w:eastAsia="TimesNewRoman" w:cs="Times New Roman"/>
          <w:color w:val="000000"/>
          <w:szCs w:val="24"/>
          <w:lang w:val="pl-PL" w:eastAsia="pl-PL"/>
        </w:rPr>
        <w:t>ść</w:t>
      </w:r>
      <w:r w:rsidRPr="00306E94">
        <w:rPr>
          <w:rFonts w:ascii="TimesNewRoman" w:eastAsia="TimesNewRoman" w:cs="TimesNewRoman"/>
          <w:color w:val="000000"/>
          <w:szCs w:val="24"/>
          <w:lang w:val="pl-PL" w:eastAsia="pl-PL"/>
        </w:rPr>
        <w:t xml:space="preserve"> </w:t>
      </w:r>
      <w:r w:rsidRPr="00306E94">
        <w:rPr>
          <w:rFonts w:eastAsia="Times New Roman" w:cs="Times New Roman"/>
          <w:color w:val="000000"/>
          <w:szCs w:val="24"/>
          <w:lang w:val="pl-PL" w:eastAsia="pl-PL"/>
        </w:rPr>
        <w:t>streszczenia, maksymalnie do ko</w:t>
      </w:r>
      <w:r w:rsidRPr="00306E94">
        <w:rPr>
          <w:rFonts w:ascii="TimesNewRoman" w:eastAsia="TimesNewRoman" w:cs="Times New Roman"/>
          <w:color w:val="000000"/>
          <w:szCs w:val="24"/>
          <w:lang w:val="pl-PL" w:eastAsia="pl-PL"/>
        </w:rPr>
        <w:t>ń</w:t>
      </w:r>
      <w:r w:rsidRPr="00306E94">
        <w:rPr>
          <w:rFonts w:eastAsia="Times New Roman" w:cs="Times New Roman"/>
          <w:color w:val="000000"/>
          <w:szCs w:val="24"/>
          <w:lang w:val="pl-PL" w:eastAsia="pl-PL"/>
        </w:rPr>
        <w:t>ca strony, Times New Roman 12 pkt]</w:t>
      </w:r>
    </w:p>
    <w:p w14:paraId="5843DD54"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val="pl-PL" w:eastAsia="pl-PL"/>
        </w:rPr>
      </w:pPr>
    </w:p>
    <w:p w14:paraId="3E8EBE13" w14:textId="77777777" w:rsidR="00306E94" w:rsidRDefault="00306E94">
      <w:pPr>
        <w:rPr>
          <w:rFonts w:eastAsia="Times New Roman" w:cs="Times New Roman"/>
          <w:color w:val="000000"/>
          <w:szCs w:val="24"/>
          <w:lang w:val="pl-PL" w:eastAsia="pl-PL"/>
        </w:rPr>
      </w:pPr>
      <w:r>
        <w:rPr>
          <w:rFonts w:eastAsia="Times New Roman" w:cs="Times New Roman"/>
          <w:color w:val="000000"/>
          <w:szCs w:val="24"/>
          <w:lang w:val="pl-PL" w:eastAsia="pl-PL"/>
        </w:rPr>
        <w:br w:type="page"/>
      </w:r>
    </w:p>
    <w:p w14:paraId="051EC196" w14:textId="77777777" w:rsidR="00DC0330" w:rsidRPr="00DC0330" w:rsidRDefault="00DC0330" w:rsidP="00306E94">
      <w:pPr>
        <w:spacing w:after="0" w:line="240" w:lineRule="auto"/>
        <w:rPr>
          <w:ins w:id="7" w:author="Sciga, Jakub" w:date="2018-08-18T11:59:00Z"/>
          <w:rFonts w:eastAsia="Times New Roman" w:cs="Times New Roman"/>
          <w:color w:val="000000"/>
          <w:szCs w:val="24"/>
          <w:lang w:val="pl-PL" w:eastAsia="pl-PL"/>
          <w:rPrChange w:id="8" w:author="Sciga, Jakub" w:date="2018-08-18T12:03:00Z">
            <w:rPr>
              <w:ins w:id="9" w:author="Sciga, Jakub" w:date="2018-08-18T11:59:00Z"/>
              <w:rFonts w:eastAsia="Times New Roman" w:cs="Times New Roman"/>
              <w:color w:val="000000"/>
              <w:szCs w:val="24"/>
              <w:lang w:eastAsia="pl-PL"/>
            </w:rPr>
          </w:rPrChange>
        </w:rPr>
        <w:sectPr w:rsidR="00DC0330" w:rsidRPr="00DC0330" w:rsidSect="00FE4320">
          <w:pgSz w:w="12240" w:h="15840"/>
          <w:pgMar w:top="1418" w:right="1418" w:bottom="1418" w:left="1985" w:header="720" w:footer="720" w:gutter="0"/>
          <w:cols w:space="720"/>
          <w:titlePg/>
          <w:docGrid w:linePitch="360"/>
        </w:sectPr>
      </w:pPr>
    </w:p>
    <w:p w14:paraId="07F55370" w14:textId="77777777" w:rsidR="00306E94" w:rsidRPr="00306E94" w:rsidRDefault="00306E94" w:rsidP="00306E94">
      <w:pPr>
        <w:spacing w:after="0" w:line="240" w:lineRule="auto"/>
        <w:rPr>
          <w:rFonts w:eastAsia="Times New Roman" w:cs="Times New Roman"/>
          <w:color w:val="000000"/>
          <w:szCs w:val="24"/>
          <w:lang w:eastAsia="pl-PL"/>
        </w:rPr>
      </w:pPr>
      <w:r w:rsidRPr="00306E94">
        <w:rPr>
          <w:rFonts w:eastAsia="Times New Roman" w:cs="Times New Roman"/>
          <w:color w:val="000000"/>
          <w:szCs w:val="24"/>
          <w:lang w:eastAsia="pl-PL"/>
        </w:rPr>
        <w:lastRenderedPageBreak/>
        <w:t xml:space="preserve">AGH </w:t>
      </w:r>
      <w:smartTag w:uri="urn:schemas-microsoft-com:office:smarttags" w:element="PlaceType">
        <w:r w:rsidRPr="00306E94">
          <w:rPr>
            <w:rFonts w:eastAsia="Times New Roman" w:cs="Times New Roman"/>
            <w:color w:val="000000"/>
            <w:szCs w:val="24"/>
            <w:lang w:eastAsia="pl-PL"/>
          </w:rPr>
          <w:t>University</w:t>
        </w:r>
      </w:smartTag>
      <w:r>
        <w:rPr>
          <w:rFonts w:eastAsia="Times New Roman" w:cs="Times New Roman"/>
          <w:color w:val="000000"/>
          <w:szCs w:val="24"/>
          <w:lang w:eastAsia="pl-PL"/>
        </w:rPr>
        <w:t xml:space="preserve"> of Science and Technology </w:t>
      </w:r>
      <w:r>
        <w:rPr>
          <w:rFonts w:eastAsia="Times New Roman" w:cs="Times New Roman"/>
          <w:color w:val="000000"/>
          <w:szCs w:val="24"/>
          <w:lang w:eastAsia="pl-PL"/>
        </w:rPr>
        <w:tab/>
      </w:r>
      <w:r>
        <w:rPr>
          <w:rFonts w:eastAsia="Times New Roman" w:cs="Times New Roman"/>
          <w:color w:val="000000"/>
          <w:szCs w:val="24"/>
          <w:lang w:eastAsia="pl-PL"/>
        </w:rPr>
        <w:tab/>
      </w:r>
      <w:r w:rsidRPr="00306E94">
        <w:rPr>
          <w:rFonts w:eastAsia="Times New Roman" w:cs="Times New Roman"/>
          <w:color w:val="000000"/>
          <w:szCs w:val="24"/>
          <w:lang w:eastAsia="pl-PL"/>
        </w:rPr>
        <w:t>Kraków, the..........………</w:t>
      </w:r>
    </w:p>
    <w:p w14:paraId="698EAF26" w14:textId="77777777" w:rsidR="00306E94" w:rsidRPr="00306E94" w:rsidRDefault="00306E94" w:rsidP="00306E94">
      <w:pPr>
        <w:autoSpaceDE w:val="0"/>
        <w:autoSpaceDN w:val="0"/>
        <w:adjustRightInd w:val="0"/>
        <w:spacing w:after="0"/>
        <w:rPr>
          <w:rFonts w:eastAsia="Times New Roman" w:cs="Times New Roman"/>
          <w:b/>
          <w:bCs/>
          <w:color w:val="000000"/>
          <w:szCs w:val="24"/>
          <w:lang w:eastAsia="pl-PL"/>
        </w:rPr>
      </w:pPr>
      <w:r w:rsidRPr="00306E94">
        <w:rPr>
          <w:rFonts w:eastAsia="Times New Roman" w:cs="Times New Roman"/>
          <w:b/>
          <w:bCs/>
          <w:color w:val="000000"/>
          <w:szCs w:val="24"/>
          <w:lang w:eastAsia="pl-PL"/>
        </w:rPr>
        <w:t xml:space="preserve">Faculty of Mechanical Engineering and Robotics </w:t>
      </w:r>
    </w:p>
    <w:p w14:paraId="21E23F3D" w14:textId="77777777" w:rsidR="00306E94" w:rsidRPr="00306E94" w:rsidRDefault="00306E94" w:rsidP="00306E94">
      <w:pPr>
        <w:autoSpaceDE w:val="0"/>
        <w:autoSpaceDN w:val="0"/>
        <w:adjustRightInd w:val="0"/>
        <w:spacing w:after="0"/>
        <w:rPr>
          <w:rFonts w:eastAsia="Times New Roman" w:cs="Times New Roman"/>
          <w:szCs w:val="24"/>
          <w:lang w:eastAsia="pl-PL"/>
        </w:rPr>
      </w:pPr>
      <w:r w:rsidRPr="00306E94">
        <w:rPr>
          <w:rFonts w:eastAsia="Times New Roman" w:cs="Times New Roman"/>
          <w:szCs w:val="24"/>
          <w:lang w:eastAsia="pl-PL"/>
        </w:rPr>
        <w:t xml:space="preserve">Field of Study: </w:t>
      </w:r>
      <w:r w:rsidR="00615E7C">
        <w:rPr>
          <w:rFonts w:eastAsia="Times New Roman" w:cs="Times New Roman"/>
          <w:szCs w:val="24"/>
          <w:lang w:eastAsia="pl-PL"/>
        </w:rPr>
        <w:t>Automatics and Robotics</w:t>
      </w:r>
    </w:p>
    <w:p w14:paraId="7FA0D95A" w14:textId="77777777" w:rsidR="00306E94" w:rsidRPr="00306E94" w:rsidRDefault="00306E94" w:rsidP="00306E94">
      <w:pPr>
        <w:autoSpaceDE w:val="0"/>
        <w:autoSpaceDN w:val="0"/>
        <w:adjustRightInd w:val="0"/>
        <w:spacing w:after="0"/>
        <w:rPr>
          <w:rFonts w:eastAsia="Times New Roman" w:cs="Times New Roman"/>
          <w:szCs w:val="24"/>
          <w:lang w:eastAsia="pl-PL"/>
        </w:rPr>
      </w:pPr>
      <w:r w:rsidRPr="00306E94">
        <w:rPr>
          <w:rFonts w:eastAsia="Times New Roman" w:cs="Times New Roman"/>
          <w:szCs w:val="24"/>
          <w:lang w:eastAsia="pl-PL"/>
        </w:rPr>
        <w:t>Specialisations:</w:t>
      </w:r>
      <w:r w:rsidR="00615E7C">
        <w:rPr>
          <w:rFonts w:eastAsia="Times New Roman" w:cs="Times New Roman"/>
          <w:szCs w:val="24"/>
          <w:lang w:eastAsia="pl-PL"/>
        </w:rPr>
        <w:t xml:space="preserve"> Automatics and Metrology</w:t>
      </w:r>
    </w:p>
    <w:p w14:paraId="58BF5BDD" w14:textId="77777777" w:rsidR="00306E94" w:rsidRPr="00306E94" w:rsidRDefault="00306E94" w:rsidP="00306E94">
      <w:pPr>
        <w:autoSpaceDE w:val="0"/>
        <w:autoSpaceDN w:val="0"/>
        <w:adjustRightInd w:val="0"/>
        <w:spacing w:after="0" w:line="240" w:lineRule="auto"/>
        <w:rPr>
          <w:rFonts w:eastAsia="Times New Roman" w:cs="Times New Roman"/>
          <w:b/>
          <w:bCs/>
          <w:color w:val="000000"/>
          <w:szCs w:val="24"/>
          <w:lang w:eastAsia="pl-PL"/>
        </w:rPr>
      </w:pPr>
    </w:p>
    <w:p w14:paraId="40340507" w14:textId="77777777" w:rsidR="00306E94" w:rsidRPr="00306E94" w:rsidRDefault="00615E7C" w:rsidP="00306E94">
      <w:pPr>
        <w:autoSpaceDE w:val="0"/>
        <w:autoSpaceDN w:val="0"/>
        <w:adjustRightInd w:val="0"/>
        <w:spacing w:after="0" w:line="240" w:lineRule="auto"/>
        <w:rPr>
          <w:rFonts w:eastAsia="Times New Roman" w:cs="Times New Roman"/>
          <w:b/>
          <w:bCs/>
          <w:color w:val="000000"/>
          <w:szCs w:val="24"/>
          <w:lang w:eastAsia="pl-PL"/>
        </w:rPr>
      </w:pPr>
      <w:r>
        <w:rPr>
          <w:rFonts w:eastAsia="Times New Roman" w:cs="Times New Roman"/>
          <w:b/>
          <w:bCs/>
          <w:color w:val="000000"/>
          <w:szCs w:val="24"/>
          <w:lang w:eastAsia="pl-PL"/>
        </w:rPr>
        <w:t>Jakub Ściga</w:t>
      </w:r>
    </w:p>
    <w:p w14:paraId="26B1ABEB" w14:textId="77777777" w:rsidR="00306E94" w:rsidRPr="00306E94" w:rsidRDefault="00306E94" w:rsidP="00306E94">
      <w:pPr>
        <w:autoSpaceDE w:val="0"/>
        <w:autoSpaceDN w:val="0"/>
        <w:adjustRightInd w:val="0"/>
        <w:spacing w:after="0" w:line="240" w:lineRule="auto"/>
        <w:rPr>
          <w:rFonts w:eastAsia="Times New Roman" w:cs="Times New Roman"/>
          <w:b/>
          <w:bCs/>
          <w:color w:val="000000"/>
          <w:szCs w:val="24"/>
          <w:lang w:eastAsia="pl-PL"/>
        </w:rPr>
      </w:pPr>
      <w:r w:rsidRPr="00306E94">
        <w:rPr>
          <w:rFonts w:eastAsia="Times New Roman" w:cs="Times New Roman"/>
          <w:b/>
          <w:bCs/>
          <w:color w:val="000000"/>
          <w:szCs w:val="24"/>
          <w:lang w:eastAsia="pl-PL"/>
        </w:rPr>
        <w:t>Master Diploma Thesis</w:t>
      </w:r>
    </w:p>
    <w:p w14:paraId="091D3010" w14:textId="77777777" w:rsidR="00306E94" w:rsidRPr="00306E94" w:rsidRDefault="00306E94" w:rsidP="00306E94">
      <w:pPr>
        <w:autoSpaceDE w:val="0"/>
        <w:autoSpaceDN w:val="0"/>
        <w:adjustRightInd w:val="0"/>
        <w:spacing w:after="0" w:line="240" w:lineRule="auto"/>
        <w:rPr>
          <w:rFonts w:eastAsia="Times New Roman" w:cs="Times New Roman"/>
          <w:b/>
          <w:bCs/>
          <w:color w:val="000000"/>
          <w:szCs w:val="24"/>
          <w:lang w:eastAsia="pl-PL"/>
        </w:rPr>
      </w:pPr>
      <w:r w:rsidRPr="00306E94">
        <w:rPr>
          <w:rFonts w:eastAsia="Times New Roman" w:cs="Times New Roman"/>
          <w:b/>
          <w:bCs/>
          <w:color w:val="000000"/>
          <w:szCs w:val="24"/>
          <w:lang w:eastAsia="pl-PL"/>
        </w:rPr>
        <w:t>[Title of the project in English]</w:t>
      </w:r>
    </w:p>
    <w:p w14:paraId="3FC9998C"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r w:rsidRPr="00306E94">
        <w:rPr>
          <w:rFonts w:eastAsia="Times New Roman" w:cs="Times New Roman"/>
          <w:color w:val="000000"/>
          <w:szCs w:val="24"/>
          <w:lang w:eastAsia="pl-PL"/>
        </w:rPr>
        <w:t>Supervisor: [degree, first name and family name of the Supervisor]</w:t>
      </w:r>
    </w:p>
    <w:p w14:paraId="3414717E" w14:textId="77777777" w:rsidR="00306E94" w:rsidRPr="00306E94" w:rsidRDefault="00306E94" w:rsidP="00306E94">
      <w:pPr>
        <w:autoSpaceDE w:val="0"/>
        <w:autoSpaceDN w:val="0"/>
        <w:adjustRightInd w:val="0"/>
        <w:spacing w:after="0" w:line="240" w:lineRule="auto"/>
        <w:jc w:val="center"/>
        <w:rPr>
          <w:rFonts w:eastAsia="Times New Roman" w:cs="Times New Roman"/>
          <w:color w:val="000000"/>
          <w:szCs w:val="24"/>
          <w:lang w:eastAsia="pl-PL"/>
        </w:rPr>
      </w:pPr>
    </w:p>
    <w:p w14:paraId="0F52BC41" w14:textId="77777777" w:rsidR="00306E94" w:rsidRPr="00306E94" w:rsidRDefault="00306E94" w:rsidP="00306E94">
      <w:pPr>
        <w:autoSpaceDE w:val="0"/>
        <w:autoSpaceDN w:val="0"/>
        <w:adjustRightInd w:val="0"/>
        <w:spacing w:after="0" w:line="240" w:lineRule="auto"/>
        <w:jc w:val="center"/>
        <w:rPr>
          <w:rFonts w:eastAsia="Times New Roman" w:cs="Times New Roman"/>
          <w:color w:val="000000"/>
          <w:szCs w:val="24"/>
          <w:lang w:eastAsia="pl-PL"/>
        </w:rPr>
      </w:pPr>
    </w:p>
    <w:p w14:paraId="740CB60B" w14:textId="77777777" w:rsidR="00306E94" w:rsidRPr="00306E94" w:rsidRDefault="00306E94" w:rsidP="00306E94">
      <w:pPr>
        <w:autoSpaceDE w:val="0"/>
        <w:autoSpaceDN w:val="0"/>
        <w:adjustRightInd w:val="0"/>
        <w:spacing w:after="0" w:line="240" w:lineRule="auto"/>
        <w:jc w:val="center"/>
        <w:rPr>
          <w:rFonts w:eastAsia="Times New Roman" w:cs="Times New Roman"/>
          <w:color w:val="000000"/>
          <w:szCs w:val="24"/>
          <w:lang w:eastAsia="pl-PL"/>
        </w:rPr>
      </w:pPr>
      <w:r w:rsidRPr="00306E94">
        <w:rPr>
          <w:rFonts w:eastAsia="Times New Roman" w:cs="Times New Roman"/>
          <w:color w:val="000000"/>
          <w:szCs w:val="24"/>
          <w:lang w:eastAsia="pl-PL"/>
        </w:rPr>
        <w:t>SUMMARY</w:t>
      </w:r>
    </w:p>
    <w:p w14:paraId="26B0B930"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r w:rsidRPr="00306E94">
        <w:rPr>
          <w:rFonts w:eastAsia="Times New Roman" w:cs="Times New Roman"/>
          <w:color w:val="000000"/>
          <w:szCs w:val="24"/>
          <w:lang w:eastAsia="pl-PL"/>
        </w:rPr>
        <w:t>[The summary content, must fit within the page limit Times New Roman 12 pkt]</w:t>
      </w:r>
    </w:p>
    <w:p w14:paraId="64BD1D35"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14:paraId="461671FD"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14:paraId="661FDACA"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14:paraId="6F195617"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14:paraId="3A08A0F9"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14:paraId="78144A98"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14:paraId="3D7E96C4"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14:paraId="3C6AA642"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14:paraId="62790FA3"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14:paraId="5959BC00"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14:paraId="628E3965"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14:paraId="053CB907" w14:textId="77777777" w:rsidR="00306E94" w:rsidRPr="00306E94" w:rsidRDefault="00306E94">
      <w:pPr>
        <w:rPr>
          <w:rFonts w:eastAsia="Times New Roman" w:cs="Times New Roman"/>
          <w:spacing w:val="-4"/>
          <w:szCs w:val="24"/>
          <w:lang w:eastAsia="pl-PL"/>
        </w:rPr>
      </w:pPr>
      <w:r w:rsidRPr="00306E94">
        <w:rPr>
          <w:rFonts w:eastAsia="Times New Roman" w:cs="Times New Roman"/>
          <w:spacing w:val="-4"/>
          <w:szCs w:val="24"/>
          <w:lang w:eastAsia="pl-PL"/>
        </w:rPr>
        <w:br w:type="page"/>
      </w:r>
    </w:p>
    <w:bookmarkStart w:id="10" w:name="_Toc522356952" w:displacedByCustomXml="next"/>
    <w:sdt>
      <w:sdtPr>
        <w:rPr>
          <w:rFonts w:asciiTheme="minorHAnsi" w:eastAsiaTheme="minorHAnsi" w:hAnsiTheme="minorHAnsi"/>
          <w:sz w:val="22"/>
          <w:szCs w:val="22"/>
        </w:rPr>
        <w:id w:val="-318972980"/>
        <w:docPartObj>
          <w:docPartGallery w:val="Table of Contents"/>
          <w:docPartUnique/>
        </w:docPartObj>
      </w:sdtPr>
      <w:sdtEndPr>
        <w:rPr>
          <w:rFonts w:ascii="Times New Roman" w:hAnsi="Times New Roman" w:cstheme="minorBidi"/>
          <w:b w:val="0"/>
          <w:bCs/>
          <w:noProof/>
          <w:sz w:val="24"/>
        </w:rPr>
      </w:sdtEndPr>
      <w:sdtContent>
        <w:p w14:paraId="0592F326" w14:textId="77777777" w:rsidR="00846980" w:rsidRDefault="00846980" w:rsidP="00DC0330">
          <w:pPr>
            <w:pStyle w:val="Heading1"/>
            <w:pPrChange w:id="11" w:author="Sciga, Jakub" w:date="2018-08-18T12:00:00Z">
              <w:pPr>
                <w:pStyle w:val="TOCHeading"/>
              </w:pPr>
            </w:pPrChange>
          </w:pPr>
          <w:r w:rsidRPr="00846980">
            <w:t>Spis treści</w:t>
          </w:r>
          <w:bookmarkEnd w:id="10"/>
        </w:p>
        <w:p w14:paraId="7186B5B8" w14:textId="77777777" w:rsidR="00846980" w:rsidRPr="00846980" w:rsidRDefault="00846980" w:rsidP="00CD4D22"/>
        <w:p w14:paraId="57F64788" w14:textId="77777777" w:rsidR="00DC0330" w:rsidRDefault="002A7541">
          <w:pPr>
            <w:pStyle w:val="TOC1"/>
            <w:rPr>
              <w:ins w:id="12" w:author="Sciga, Jakub" w:date="2018-08-18T12:00:00Z"/>
              <w:rFonts w:asciiTheme="minorHAnsi" w:eastAsiaTheme="minorEastAsia" w:hAnsiTheme="minorHAnsi"/>
              <w:b w:val="0"/>
              <w:sz w:val="22"/>
              <w:lang w:val="en-US"/>
            </w:rPr>
          </w:pPr>
          <w:r>
            <w:rPr>
              <w:noProof w:val="0"/>
            </w:rPr>
            <w:fldChar w:fldCharType="begin"/>
          </w:r>
          <w:r w:rsidR="00846980">
            <w:instrText xml:space="preserve"> TOC \o "1-3" \h \z \u </w:instrText>
          </w:r>
          <w:r>
            <w:rPr>
              <w:noProof w:val="0"/>
            </w:rPr>
            <w:fldChar w:fldCharType="separate"/>
          </w:r>
          <w:ins w:id="13" w:author="Sciga, Jakub" w:date="2018-08-18T12:00:00Z">
            <w:r w:rsidR="00DC0330" w:rsidRPr="00403E9C">
              <w:rPr>
                <w:rStyle w:val="Hyperlink"/>
              </w:rPr>
              <w:fldChar w:fldCharType="begin"/>
            </w:r>
            <w:r w:rsidR="00DC0330" w:rsidRPr="00403E9C">
              <w:rPr>
                <w:rStyle w:val="Hyperlink"/>
              </w:rPr>
              <w:instrText xml:space="preserve"> </w:instrText>
            </w:r>
            <w:r w:rsidR="00DC0330">
              <w:instrText>HYPERLINK \l "_Toc522356952"</w:instrText>
            </w:r>
            <w:r w:rsidR="00DC0330" w:rsidRPr="00403E9C">
              <w:rPr>
                <w:rStyle w:val="Hyperlink"/>
              </w:rPr>
              <w:instrText xml:space="preserve"> </w:instrText>
            </w:r>
            <w:r w:rsidR="00DC0330" w:rsidRPr="00403E9C">
              <w:rPr>
                <w:rStyle w:val="Hyperlink"/>
              </w:rPr>
            </w:r>
            <w:r w:rsidR="00DC0330" w:rsidRPr="00403E9C">
              <w:rPr>
                <w:rStyle w:val="Hyperlink"/>
              </w:rPr>
              <w:fldChar w:fldCharType="separate"/>
            </w:r>
            <w:r w:rsidR="00DC0330" w:rsidRPr="00403E9C">
              <w:rPr>
                <w:rStyle w:val="Hyperlink"/>
              </w:rPr>
              <w:t>1.</w:t>
            </w:r>
            <w:r w:rsidR="00DC0330">
              <w:rPr>
                <w:rFonts w:asciiTheme="minorHAnsi" w:eastAsiaTheme="minorEastAsia" w:hAnsiTheme="minorHAnsi"/>
                <w:b w:val="0"/>
                <w:sz w:val="22"/>
                <w:lang w:val="en-US"/>
              </w:rPr>
              <w:tab/>
            </w:r>
            <w:r w:rsidR="00DC0330" w:rsidRPr="00403E9C">
              <w:rPr>
                <w:rStyle w:val="Hyperlink"/>
              </w:rPr>
              <w:t>Spis treści</w:t>
            </w:r>
            <w:r w:rsidR="00DC0330">
              <w:rPr>
                <w:webHidden/>
              </w:rPr>
              <w:tab/>
            </w:r>
            <w:r w:rsidR="00DC0330">
              <w:rPr>
                <w:webHidden/>
              </w:rPr>
              <w:fldChar w:fldCharType="begin"/>
            </w:r>
            <w:r w:rsidR="00DC0330">
              <w:rPr>
                <w:webHidden/>
              </w:rPr>
              <w:instrText xml:space="preserve"> PAGEREF _Toc522356952 \h </w:instrText>
            </w:r>
            <w:r w:rsidR="00DC0330">
              <w:rPr>
                <w:webHidden/>
              </w:rPr>
            </w:r>
          </w:ins>
          <w:r w:rsidR="00DC0330">
            <w:rPr>
              <w:webHidden/>
            </w:rPr>
            <w:fldChar w:fldCharType="separate"/>
          </w:r>
          <w:ins w:id="14" w:author="Sciga, Jakub" w:date="2018-08-18T12:00:00Z">
            <w:r w:rsidR="00DC0330">
              <w:rPr>
                <w:webHidden/>
              </w:rPr>
              <w:t>8</w:t>
            </w:r>
            <w:r w:rsidR="00DC0330">
              <w:rPr>
                <w:webHidden/>
              </w:rPr>
              <w:fldChar w:fldCharType="end"/>
            </w:r>
            <w:r w:rsidR="00DC0330" w:rsidRPr="00403E9C">
              <w:rPr>
                <w:rStyle w:val="Hyperlink"/>
              </w:rPr>
              <w:fldChar w:fldCharType="end"/>
            </w:r>
          </w:ins>
        </w:p>
        <w:p w14:paraId="1E2317A2" w14:textId="77777777" w:rsidR="00DC0330" w:rsidRDefault="00DC0330">
          <w:pPr>
            <w:pStyle w:val="TOC1"/>
            <w:rPr>
              <w:ins w:id="15" w:author="Sciga, Jakub" w:date="2018-08-18T12:00:00Z"/>
              <w:rFonts w:asciiTheme="minorHAnsi" w:eastAsiaTheme="minorEastAsia" w:hAnsiTheme="minorHAnsi"/>
              <w:b w:val="0"/>
              <w:sz w:val="22"/>
              <w:lang w:val="en-US"/>
            </w:rPr>
          </w:pPr>
          <w:ins w:id="16" w:author="Sciga, Jakub" w:date="2018-08-18T12:00:00Z">
            <w:r w:rsidRPr="00403E9C">
              <w:rPr>
                <w:rStyle w:val="Hyperlink"/>
              </w:rPr>
              <w:fldChar w:fldCharType="begin"/>
            </w:r>
            <w:r w:rsidRPr="00403E9C">
              <w:rPr>
                <w:rStyle w:val="Hyperlink"/>
              </w:rPr>
              <w:instrText xml:space="preserve"> </w:instrText>
            </w:r>
            <w:r>
              <w:instrText>HYPERLINK \l "_Toc522356953"</w:instrText>
            </w:r>
            <w:r w:rsidRPr="00403E9C">
              <w:rPr>
                <w:rStyle w:val="Hyperlink"/>
              </w:rPr>
              <w:instrText xml:space="preserve"> </w:instrText>
            </w:r>
            <w:r w:rsidRPr="00403E9C">
              <w:rPr>
                <w:rStyle w:val="Hyperlink"/>
              </w:rPr>
            </w:r>
            <w:r w:rsidRPr="00403E9C">
              <w:rPr>
                <w:rStyle w:val="Hyperlink"/>
              </w:rPr>
              <w:fldChar w:fldCharType="separate"/>
            </w:r>
            <w:r w:rsidRPr="00403E9C">
              <w:rPr>
                <w:rStyle w:val="Hyperlink"/>
              </w:rPr>
              <w:t>2.</w:t>
            </w:r>
            <w:r>
              <w:rPr>
                <w:rFonts w:asciiTheme="minorHAnsi" w:eastAsiaTheme="minorEastAsia" w:hAnsiTheme="minorHAnsi"/>
                <w:b w:val="0"/>
                <w:sz w:val="22"/>
                <w:lang w:val="en-US"/>
              </w:rPr>
              <w:tab/>
            </w:r>
            <w:r w:rsidRPr="00403E9C">
              <w:rPr>
                <w:rStyle w:val="Hyperlink"/>
              </w:rPr>
              <w:t>Wstęp</w:t>
            </w:r>
            <w:r>
              <w:rPr>
                <w:webHidden/>
              </w:rPr>
              <w:tab/>
            </w:r>
            <w:r>
              <w:rPr>
                <w:webHidden/>
              </w:rPr>
              <w:fldChar w:fldCharType="begin"/>
            </w:r>
            <w:r>
              <w:rPr>
                <w:webHidden/>
              </w:rPr>
              <w:instrText xml:space="preserve"> PAGEREF _Toc522356953 \h </w:instrText>
            </w:r>
            <w:r>
              <w:rPr>
                <w:webHidden/>
              </w:rPr>
            </w:r>
          </w:ins>
          <w:r>
            <w:rPr>
              <w:webHidden/>
            </w:rPr>
            <w:fldChar w:fldCharType="separate"/>
          </w:r>
          <w:ins w:id="17" w:author="Sciga, Jakub" w:date="2018-08-18T12:00:00Z">
            <w:r>
              <w:rPr>
                <w:webHidden/>
              </w:rPr>
              <w:t>10</w:t>
            </w:r>
            <w:r>
              <w:rPr>
                <w:webHidden/>
              </w:rPr>
              <w:fldChar w:fldCharType="end"/>
            </w:r>
            <w:r w:rsidRPr="00403E9C">
              <w:rPr>
                <w:rStyle w:val="Hyperlink"/>
              </w:rPr>
              <w:fldChar w:fldCharType="end"/>
            </w:r>
          </w:ins>
        </w:p>
        <w:p w14:paraId="434E528E" w14:textId="77777777" w:rsidR="00DC0330" w:rsidRDefault="00DC0330">
          <w:pPr>
            <w:pStyle w:val="TOC2"/>
            <w:tabs>
              <w:tab w:val="left" w:pos="880"/>
              <w:tab w:val="right" w:leader="dot" w:pos="8827"/>
            </w:tabs>
            <w:rPr>
              <w:ins w:id="18" w:author="Sciga, Jakub" w:date="2018-08-18T12:00:00Z"/>
              <w:rFonts w:asciiTheme="minorHAnsi" w:eastAsiaTheme="minorEastAsia" w:hAnsiTheme="minorHAnsi"/>
              <w:noProof/>
              <w:sz w:val="22"/>
            </w:rPr>
          </w:pPr>
          <w:ins w:id="19" w:author="Sciga, Jakub" w:date="2018-08-18T12:00:00Z">
            <w:r w:rsidRPr="00403E9C">
              <w:rPr>
                <w:rStyle w:val="Hyperlink"/>
                <w:noProof/>
              </w:rPr>
              <w:fldChar w:fldCharType="begin"/>
            </w:r>
            <w:r w:rsidRPr="00403E9C">
              <w:rPr>
                <w:rStyle w:val="Hyperlink"/>
                <w:noProof/>
              </w:rPr>
              <w:instrText xml:space="preserve"> </w:instrText>
            </w:r>
            <w:r>
              <w:rPr>
                <w:noProof/>
              </w:rPr>
              <w:instrText>HYPERLINK \l "_Toc522356954"</w:instrText>
            </w:r>
            <w:r w:rsidRPr="00403E9C">
              <w:rPr>
                <w:rStyle w:val="Hyperlink"/>
                <w:noProof/>
              </w:rPr>
              <w:instrText xml:space="preserve"> </w:instrText>
            </w:r>
            <w:r w:rsidRPr="00403E9C">
              <w:rPr>
                <w:rStyle w:val="Hyperlink"/>
                <w:noProof/>
              </w:rPr>
            </w:r>
            <w:r w:rsidRPr="00403E9C">
              <w:rPr>
                <w:rStyle w:val="Hyperlink"/>
                <w:noProof/>
              </w:rPr>
              <w:fldChar w:fldCharType="separate"/>
            </w:r>
            <w:r w:rsidRPr="00403E9C">
              <w:rPr>
                <w:rStyle w:val="Hyperlink"/>
                <w:noProof/>
                <w:lang w:val="pl-PL"/>
              </w:rPr>
              <w:t>2.1</w:t>
            </w:r>
            <w:r>
              <w:rPr>
                <w:rFonts w:asciiTheme="minorHAnsi" w:eastAsiaTheme="minorEastAsia" w:hAnsiTheme="minorHAnsi"/>
                <w:noProof/>
                <w:sz w:val="22"/>
              </w:rPr>
              <w:tab/>
            </w:r>
            <w:r w:rsidRPr="00403E9C">
              <w:rPr>
                <w:rStyle w:val="Hyperlink"/>
                <w:noProof/>
                <w:lang w:val="pl-PL"/>
              </w:rPr>
              <w:t>Problematyka zanieczyszczeń w Polsce</w:t>
            </w:r>
            <w:r>
              <w:rPr>
                <w:noProof/>
                <w:webHidden/>
              </w:rPr>
              <w:tab/>
            </w:r>
            <w:r>
              <w:rPr>
                <w:noProof/>
                <w:webHidden/>
              </w:rPr>
              <w:fldChar w:fldCharType="begin"/>
            </w:r>
            <w:r>
              <w:rPr>
                <w:noProof/>
                <w:webHidden/>
              </w:rPr>
              <w:instrText xml:space="preserve"> PAGEREF _Toc522356954 \h </w:instrText>
            </w:r>
            <w:r>
              <w:rPr>
                <w:noProof/>
                <w:webHidden/>
              </w:rPr>
            </w:r>
          </w:ins>
          <w:r>
            <w:rPr>
              <w:noProof/>
              <w:webHidden/>
            </w:rPr>
            <w:fldChar w:fldCharType="separate"/>
          </w:r>
          <w:ins w:id="20" w:author="Sciga, Jakub" w:date="2018-08-18T12:00:00Z">
            <w:r>
              <w:rPr>
                <w:noProof/>
                <w:webHidden/>
              </w:rPr>
              <w:t>10</w:t>
            </w:r>
            <w:r>
              <w:rPr>
                <w:noProof/>
                <w:webHidden/>
              </w:rPr>
              <w:fldChar w:fldCharType="end"/>
            </w:r>
            <w:r w:rsidRPr="00403E9C">
              <w:rPr>
                <w:rStyle w:val="Hyperlink"/>
                <w:noProof/>
              </w:rPr>
              <w:fldChar w:fldCharType="end"/>
            </w:r>
          </w:ins>
        </w:p>
        <w:p w14:paraId="2EC1EDF9" w14:textId="77777777" w:rsidR="00DC0330" w:rsidRDefault="00DC0330">
          <w:pPr>
            <w:pStyle w:val="TOC1"/>
            <w:rPr>
              <w:ins w:id="21" w:author="Sciga, Jakub" w:date="2018-08-18T12:00:00Z"/>
              <w:rFonts w:asciiTheme="minorHAnsi" w:eastAsiaTheme="minorEastAsia" w:hAnsiTheme="minorHAnsi"/>
              <w:b w:val="0"/>
              <w:sz w:val="22"/>
              <w:lang w:val="en-US"/>
            </w:rPr>
          </w:pPr>
          <w:ins w:id="22" w:author="Sciga, Jakub" w:date="2018-08-18T12:00:00Z">
            <w:r w:rsidRPr="00403E9C">
              <w:rPr>
                <w:rStyle w:val="Hyperlink"/>
              </w:rPr>
              <w:fldChar w:fldCharType="begin"/>
            </w:r>
            <w:r w:rsidRPr="00403E9C">
              <w:rPr>
                <w:rStyle w:val="Hyperlink"/>
              </w:rPr>
              <w:instrText xml:space="preserve"> </w:instrText>
            </w:r>
            <w:r>
              <w:instrText>HYPERLINK \l "_Toc522356955"</w:instrText>
            </w:r>
            <w:r w:rsidRPr="00403E9C">
              <w:rPr>
                <w:rStyle w:val="Hyperlink"/>
              </w:rPr>
              <w:instrText xml:space="preserve"> </w:instrText>
            </w:r>
            <w:r w:rsidRPr="00403E9C">
              <w:rPr>
                <w:rStyle w:val="Hyperlink"/>
              </w:rPr>
            </w:r>
            <w:r w:rsidRPr="00403E9C">
              <w:rPr>
                <w:rStyle w:val="Hyperlink"/>
              </w:rPr>
              <w:fldChar w:fldCharType="separate"/>
            </w:r>
            <w:r w:rsidRPr="00403E9C">
              <w:rPr>
                <w:rStyle w:val="Hyperlink"/>
              </w:rPr>
              <w:t>3.</w:t>
            </w:r>
            <w:r>
              <w:rPr>
                <w:rFonts w:asciiTheme="minorHAnsi" w:eastAsiaTheme="minorEastAsia" w:hAnsiTheme="minorHAnsi"/>
                <w:b w:val="0"/>
                <w:sz w:val="22"/>
                <w:lang w:val="en-US"/>
              </w:rPr>
              <w:tab/>
            </w:r>
            <w:r w:rsidRPr="00403E9C">
              <w:rPr>
                <w:rStyle w:val="Hyperlink"/>
              </w:rPr>
              <w:t>Procesy spalania</w:t>
            </w:r>
            <w:r>
              <w:rPr>
                <w:webHidden/>
              </w:rPr>
              <w:tab/>
            </w:r>
            <w:r>
              <w:rPr>
                <w:webHidden/>
              </w:rPr>
              <w:fldChar w:fldCharType="begin"/>
            </w:r>
            <w:r>
              <w:rPr>
                <w:webHidden/>
              </w:rPr>
              <w:instrText xml:space="preserve"> PAGEREF _Toc522356955 \h </w:instrText>
            </w:r>
            <w:r>
              <w:rPr>
                <w:webHidden/>
              </w:rPr>
            </w:r>
          </w:ins>
          <w:r>
            <w:rPr>
              <w:webHidden/>
            </w:rPr>
            <w:fldChar w:fldCharType="separate"/>
          </w:r>
          <w:ins w:id="23" w:author="Sciga, Jakub" w:date="2018-08-18T12:00:00Z">
            <w:r>
              <w:rPr>
                <w:webHidden/>
              </w:rPr>
              <w:t>12</w:t>
            </w:r>
            <w:r>
              <w:rPr>
                <w:webHidden/>
              </w:rPr>
              <w:fldChar w:fldCharType="end"/>
            </w:r>
            <w:r w:rsidRPr="00403E9C">
              <w:rPr>
                <w:rStyle w:val="Hyperlink"/>
              </w:rPr>
              <w:fldChar w:fldCharType="end"/>
            </w:r>
          </w:ins>
        </w:p>
        <w:p w14:paraId="60D341DF" w14:textId="77777777" w:rsidR="00DC0330" w:rsidRDefault="00DC0330">
          <w:pPr>
            <w:pStyle w:val="TOC2"/>
            <w:tabs>
              <w:tab w:val="left" w:pos="880"/>
              <w:tab w:val="right" w:leader="dot" w:pos="8827"/>
            </w:tabs>
            <w:rPr>
              <w:ins w:id="24" w:author="Sciga, Jakub" w:date="2018-08-18T12:00:00Z"/>
              <w:rFonts w:asciiTheme="minorHAnsi" w:eastAsiaTheme="minorEastAsia" w:hAnsiTheme="minorHAnsi"/>
              <w:noProof/>
              <w:sz w:val="22"/>
            </w:rPr>
          </w:pPr>
          <w:ins w:id="25" w:author="Sciga, Jakub" w:date="2018-08-18T12:00:00Z">
            <w:r w:rsidRPr="00403E9C">
              <w:rPr>
                <w:rStyle w:val="Hyperlink"/>
                <w:noProof/>
              </w:rPr>
              <w:fldChar w:fldCharType="begin"/>
            </w:r>
            <w:r w:rsidRPr="00403E9C">
              <w:rPr>
                <w:rStyle w:val="Hyperlink"/>
                <w:noProof/>
              </w:rPr>
              <w:instrText xml:space="preserve"> </w:instrText>
            </w:r>
            <w:r>
              <w:rPr>
                <w:noProof/>
              </w:rPr>
              <w:instrText>HYPERLINK \l "_Toc522356956"</w:instrText>
            </w:r>
            <w:r w:rsidRPr="00403E9C">
              <w:rPr>
                <w:rStyle w:val="Hyperlink"/>
                <w:noProof/>
              </w:rPr>
              <w:instrText xml:space="preserve"> </w:instrText>
            </w:r>
            <w:r w:rsidRPr="00403E9C">
              <w:rPr>
                <w:rStyle w:val="Hyperlink"/>
                <w:noProof/>
              </w:rPr>
            </w:r>
            <w:r w:rsidRPr="00403E9C">
              <w:rPr>
                <w:rStyle w:val="Hyperlink"/>
                <w:noProof/>
              </w:rPr>
              <w:fldChar w:fldCharType="separate"/>
            </w:r>
            <w:r w:rsidRPr="00403E9C">
              <w:rPr>
                <w:rStyle w:val="Hyperlink"/>
                <w:noProof/>
                <w:lang w:val="pl-PL"/>
              </w:rPr>
              <w:t>3.1</w:t>
            </w:r>
            <w:r>
              <w:rPr>
                <w:rFonts w:asciiTheme="minorHAnsi" w:eastAsiaTheme="minorEastAsia" w:hAnsiTheme="minorHAnsi"/>
                <w:noProof/>
                <w:sz w:val="22"/>
              </w:rPr>
              <w:tab/>
            </w:r>
            <w:r w:rsidRPr="00403E9C">
              <w:rPr>
                <w:rStyle w:val="Hyperlink"/>
                <w:noProof/>
                <w:lang w:val="pl-PL"/>
              </w:rPr>
              <w:t>Chemia spalania</w:t>
            </w:r>
            <w:r>
              <w:rPr>
                <w:noProof/>
                <w:webHidden/>
              </w:rPr>
              <w:tab/>
            </w:r>
            <w:r>
              <w:rPr>
                <w:noProof/>
                <w:webHidden/>
              </w:rPr>
              <w:fldChar w:fldCharType="begin"/>
            </w:r>
            <w:r>
              <w:rPr>
                <w:noProof/>
                <w:webHidden/>
              </w:rPr>
              <w:instrText xml:space="preserve"> PAGEREF _Toc522356956 \h </w:instrText>
            </w:r>
            <w:r>
              <w:rPr>
                <w:noProof/>
                <w:webHidden/>
              </w:rPr>
            </w:r>
          </w:ins>
          <w:r>
            <w:rPr>
              <w:noProof/>
              <w:webHidden/>
            </w:rPr>
            <w:fldChar w:fldCharType="separate"/>
          </w:r>
          <w:ins w:id="26" w:author="Sciga, Jakub" w:date="2018-08-18T12:00:00Z">
            <w:r>
              <w:rPr>
                <w:noProof/>
                <w:webHidden/>
              </w:rPr>
              <w:t>12</w:t>
            </w:r>
            <w:r>
              <w:rPr>
                <w:noProof/>
                <w:webHidden/>
              </w:rPr>
              <w:fldChar w:fldCharType="end"/>
            </w:r>
            <w:r w:rsidRPr="00403E9C">
              <w:rPr>
                <w:rStyle w:val="Hyperlink"/>
                <w:noProof/>
              </w:rPr>
              <w:fldChar w:fldCharType="end"/>
            </w:r>
          </w:ins>
        </w:p>
        <w:p w14:paraId="2392EEBE" w14:textId="77777777" w:rsidR="00DC0330" w:rsidRDefault="00DC0330">
          <w:pPr>
            <w:pStyle w:val="TOC3"/>
            <w:tabs>
              <w:tab w:val="left" w:pos="1320"/>
              <w:tab w:val="right" w:leader="dot" w:pos="8827"/>
            </w:tabs>
            <w:rPr>
              <w:ins w:id="27" w:author="Sciga, Jakub" w:date="2018-08-18T12:00:00Z"/>
              <w:rFonts w:asciiTheme="minorHAnsi" w:eastAsiaTheme="minorEastAsia" w:hAnsiTheme="minorHAnsi"/>
              <w:noProof/>
              <w:sz w:val="22"/>
            </w:rPr>
          </w:pPr>
          <w:ins w:id="28" w:author="Sciga, Jakub" w:date="2018-08-18T12:00:00Z">
            <w:r w:rsidRPr="00403E9C">
              <w:rPr>
                <w:rStyle w:val="Hyperlink"/>
                <w:noProof/>
              </w:rPr>
              <w:fldChar w:fldCharType="begin"/>
            </w:r>
            <w:r w:rsidRPr="00403E9C">
              <w:rPr>
                <w:rStyle w:val="Hyperlink"/>
                <w:noProof/>
              </w:rPr>
              <w:instrText xml:space="preserve"> </w:instrText>
            </w:r>
            <w:r>
              <w:rPr>
                <w:noProof/>
              </w:rPr>
              <w:instrText>HYPERLINK \l "_Toc522356957"</w:instrText>
            </w:r>
            <w:r w:rsidRPr="00403E9C">
              <w:rPr>
                <w:rStyle w:val="Hyperlink"/>
                <w:noProof/>
              </w:rPr>
              <w:instrText xml:space="preserve"> </w:instrText>
            </w:r>
            <w:r w:rsidRPr="00403E9C">
              <w:rPr>
                <w:rStyle w:val="Hyperlink"/>
                <w:noProof/>
              </w:rPr>
            </w:r>
            <w:r w:rsidRPr="00403E9C">
              <w:rPr>
                <w:rStyle w:val="Hyperlink"/>
                <w:noProof/>
              </w:rPr>
              <w:fldChar w:fldCharType="separate"/>
            </w:r>
            <w:r w:rsidRPr="00403E9C">
              <w:rPr>
                <w:rStyle w:val="Hyperlink"/>
                <w:noProof/>
                <w:lang w:val="pl-PL"/>
              </w:rPr>
              <w:t>3.1.1</w:t>
            </w:r>
            <w:r>
              <w:rPr>
                <w:rFonts w:asciiTheme="minorHAnsi" w:eastAsiaTheme="minorEastAsia" w:hAnsiTheme="minorHAnsi"/>
                <w:noProof/>
                <w:sz w:val="22"/>
              </w:rPr>
              <w:tab/>
            </w:r>
            <w:r w:rsidRPr="00403E9C">
              <w:rPr>
                <w:rStyle w:val="Hyperlink"/>
                <w:noProof/>
                <w:lang w:val="pl-PL"/>
              </w:rPr>
              <w:t>Równania i przemiany chemiczne</w:t>
            </w:r>
            <w:r>
              <w:rPr>
                <w:noProof/>
                <w:webHidden/>
              </w:rPr>
              <w:tab/>
            </w:r>
            <w:r>
              <w:rPr>
                <w:noProof/>
                <w:webHidden/>
              </w:rPr>
              <w:fldChar w:fldCharType="begin"/>
            </w:r>
            <w:r>
              <w:rPr>
                <w:noProof/>
                <w:webHidden/>
              </w:rPr>
              <w:instrText xml:space="preserve"> PAGEREF _Toc522356957 \h </w:instrText>
            </w:r>
            <w:r>
              <w:rPr>
                <w:noProof/>
                <w:webHidden/>
              </w:rPr>
            </w:r>
          </w:ins>
          <w:r>
            <w:rPr>
              <w:noProof/>
              <w:webHidden/>
            </w:rPr>
            <w:fldChar w:fldCharType="separate"/>
          </w:r>
          <w:ins w:id="29" w:author="Sciga, Jakub" w:date="2018-08-18T12:00:00Z">
            <w:r>
              <w:rPr>
                <w:noProof/>
                <w:webHidden/>
              </w:rPr>
              <w:t>12</w:t>
            </w:r>
            <w:r>
              <w:rPr>
                <w:noProof/>
                <w:webHidden/>
              </w:rPr>
              <w:fldChar w:fldCharType="end"/>
            </w:r>
            <w:r w:rsidRPr="00403E9C">
              <w:rPr>
                <w:rStyle w:val="Hyperlink"/>
                <w:noProof/>
              </w:rPr>
              <w:fldChar w:fldCharType="end"/>
            </w:r>
          </w:ins>
        </w:p>
        <w:p w14:paraId="56DDA39F" w14:textId="77777777" w:rsidR="00DC0330" w:rsidRDefault="00DC0330">
          <w:pPr>
            <w:pStyle w:val="TOC3"/>
            <w:tabs>
              <w:tab w:val="left" w:pos="1320"/>
              <w:tab w:val="right" w:leader="dot" w:pos="8827"/>
            </w:tabs>
            <w:rPr>
              <w:ins w:id="30" w:author="Sciga, Jakub" w:date="2018-08-18T12:00:00Z"/>
              <w:rFonts w:asciiTheme="minorHAnsi" w:eastAsiaTheme="minorEastAsia" w:hAnsiTheme="minorHAnsi"/>
              <w:noProof/>
              <w:sz w:val="22"/>
            </w:rPr>
          </w:pPr>
          <w:ins w:id="31" w:author="Sciga, Jakub" w:date="2018-08-18T12:00:00Z">
            <w:r w:rsidRPr="00403E9C">
              <w:rPr>
                <w:rStyle w:val="Hyperlink"/>
                <w:noProof/>
              </w:rPr>
              <w:fldChar w:fldCharType="begin"/>
            </w:r>
            <w:r w:rsidRPr="00403E9C">
              <w:rPr>
                <w:rStyle w:val="Hyperlink"/>
                <w:noProof/>
              </w:rPr>
              <w:instrText xml:space="preserve"> </w:instrText>
            </w:r>
            <w:r>
              <w:rPr>
                <w:noProof/>
              </w:rPr>
              <w:instrText>HYPERLINK \l "_Toc522356958"</w:instrText>
            </w:r>
            <w:r w:rsidRPr="00403E9C">
              <w:rPr>
                <w:rStyle w:val="Hyperlink"/>
                <w:noProof/>
              </w:rPr>
              <w:instrText xml:space="preserve"> </w:instrText>
            </w:r>
            <w:r w:rsidRPr="00403E9C">
              <w:rPr>
                <w:rStyle w:val="Hyperlink"/>
                <w:noProof/>
              </w:rPr>
            </w:r>
            <w:r w:rsidRPr="00403E9C">
              <w:rPr>
                <w:rStyle w:val="Hyperlink"/>
                <w:noProof/>
              </w:rPr>
              <w:fldChar w:fldCharType="separate"/>
            </w:r>
            <w:r w:rsidRPr="00403E9C">
              <w:rPr>
                <w:rStyle w:val="Hyperlink"/>
                <w:noProof/>
                <w:lang w:val="pl-PL"/>
              </w:rPr>
              <w:t>3.1.2</w:t>
            </w:r>
            <w:r>
              <w:rPr>
                <w:rFonts w:asciiTheme="minorHAnsi" w:eastAsiaTheme="minorEastAsia" w:hAnsiTheme="minorHAnsi"/>
                <w:noProof/>
                <w:sz w:val="22"/>
              </w:rPr>
              <w:tab/>
            </w:r>
            <w:r w:rsidRPr="00403E9C">
              <w:rPr>
                <w:rStyle w:val="Hyperlink"/>
                <w:noProof/>
                <w:lang w:val="pl-PL"/>
              </w:rPr>
              <w:t>Spalanie węglowodorów</w:t>
            </w:r>
            <w:r>
              <w:rPr>
                <w:noProof/>
                <w:webHidden/>
              </w:rPr>
              <w:tab/>
            </w:r>
            <w:r>
              <w:rPr>
                <w:noProof/>
                <w:webHidden/>
              </w:rPr>
              <w:fldChar w:fldCharType="begin"/>
            </w:r>
            <w:r>
              <w:rPr>
                <w:noProof/>
                <w:webHidden/>
              </w:rPr>
              <w:instrText xml:space="preserve"> PAGEREF _Toc522356958 \h </w:instrText>
            </w:r>
            <w:r>
              <w:rPr>
                <w:noProof/>
                <w:webHidden/>
              </w:rPr>
            </w:r>
          </w:ins>
          <w:r>
            <w:rPr>
              <w:noProof/>
              <w:webHidden/>
            </w:rPr>
            <w:fldChar w:fldCharType="separate"/>
          </w:r>
          <w:ins w:id="32" w:author="Sciga, Jakub" w:date="2018-08-18T12:00:00Z">
            <w:r>
              <w:rPr>
                <w:noProof/>
                <w:webHidden/>
              </w:rPr>
              <w:t>13</w:t>
            </w:r>
            <w:r>
              <w:rPr>
                <w:noProof/>
                <w:webHidden/>
              </w:rPr>
              <w:fldChar w:fldCharType="end"/>
            </w:r>
            <w:r w:rsidRPr="00403E9C">
              <w:rPr>
                <w:rStyle w:val="Hyperlink"/>
                <w:noProof/>
              </w:rPr>
              <w:fldChar w:fldCharType="end"/>
            </w:r>
          </w:ins>
        </w:p>
        <w:p w14:paraId="0FDAF83C" w14:textId="77777777" w:rsidR="00DC0330" w:rsidRDefault="00DC0330">
          <w:pPr>
            <w:pStyle w:val="TOC2"/>
            <w:tabs>
              <w:tab w:val="left" w:pos="880"/>
              <w:tab w:val="right" w:leader="dot" w:pos="8827"/>
            </w:tabs>
            <w:rPr>
              <w:ins w:id="33" w:author="Sciga, Jakub" w:date="2018-08-18T12:00:00Z"/>
              <w:rFonts w:asciiTheme="minorHAnsi" w:eastAsiaTheme="minorEastAsia" w:hAnsiTheme="minorHAnsi"/>
              <w:noProof/>
              <w:sz w:val="22"/>
            </w:rPr>
          </w:pPr>
          <w:ins w:id="34" w:author="Sciga, Jakub" w:date="2018-08-18T12:00:00Z">
            <w:r w:rsidRPr="00403E9C">
              <w:rPr>
                <w:rStyle w:val="Hyperlink"/>
                <w:noProof/>
              </w:rPr>
              <w:fldChar w:fldCharType="begin"/>
            </w:r>
            <w:r w:rsidRPr="00403E9C">
              <w:rPr>
                <w:rStyle w:val="Hyperlink"/>
                <w:noProof/>
              </w:rPr>
              <w:instrText xml:space="preserve"> </w:instrText>
            </w:r>
            <w:r>
              <w:rPr>
                <w:noProof/>
              </w:rPr>
              <w:instrText>HYPERLINK \l "_Toc522356959"</w:instrText>
            </w:r>
            <w:r w:rsidRPr="00403E9C">
              <w:rPr>
                <w:rStyle w:val="Hyperlink"/>
                <w:noProof/>
              </w:rPr>
              <w:instrText xml:space="preserve"> </w:instrText>
            </w:r>
            <w:r w:rsidRPr="00403E9C">
              <w:rPr>
                <w:rStyle w:val="Hyperlink"/>
                <w:noProof/>
              </w:rPr>
            </w:r>
            <w:r w:rsidRPr="00403E9C">
              <w:rPr>
                <w:rStyle w:val="Hyperlink"/>
                <w:noProof/>
              </w:rPr>
              <w:fldChar w:fldCharType="separate"/>
            </w:r>
            <w:r w:rsidRPr="00403E9C">
              <w:rPr>
                <w:rStyle w:val="Hyperlink"/>
                <w:noProof/>
                <w:lang w:val="pl-PL"/>
              </w:rPr>
              <w:t>3.2</w:t>
            </w:r>
            <w:r>
              <w:rPr>
                <w:rFonts w:asciiTheme="minorHAnsi" w:eastAsiaTheme="minorEastAsia" w:hAnsiTheme="minorHAnsi"/>
                <w:noProof/>
                <w:sz w:val="22"/>
              </w:rPr>
              <w:tab/>
            </w:r>
            <w:r w:rsidRPr="00403E9C">
              <w:rPr>
                <w:rStyle w:val="Hyperlink"/>
                <w:noProof/>
                <w:lang w:val="pl-PL"/>
              </w:rPr>
              <w:t>Spalanie paliw</w:t>
            </w:r>
            <w:r>
              <w:rPr>
                <w:noProof/>
                <w:webHidden/>
              </w:rPr>
              <w:tab/>
            </w:r>
            <w:r>
              <w:rPr>
                <w:noProof/>
                <w:webHidden/>
              </w:rPr>
              <w:fldChar w:fldCharType="begin"/>
            </w:r>
            <w:r>
              <w:rPr>
                <w:noProof/>
                <w:webHidden/>
              </w:rPr>
              <w:instrText xml:space="preserve"> PAGEREF _Toc522356959 \h </w:instrText>
            </w:r>
            <w:r>
              <w:rPr>
                <w:noProof/>
                <w:webHidden/>
              </w:rPr>
            </w:r>
          </w:ins>
          <w:r>
            <w:rPr>
              <w:noProof/>
              <w:webHidden/>
            </w:rPr>
            <w:fldChar w:fldCharType="separate"/>
          </w:r>
          <w:ins w:id="35" w:author="Sciga, Jakub" w:date="2018-08-18T12:00:00Z">
            <w:r>
              <w:rPr>
                <w:noProof/>
                <w:webHidden/>
              </w:rPr>
              <w:t>15</w:t>
            </w:r>
            <w:r>
              <w:rPr>
                <w:noProof/>
                <w:webHidden/>
              </w:rPr>
              <w:fldChar w:fldCharType="end"/>
            </w:r>
            <w:r w:rsidRPr="00403E9C">
              <w:rPr>
                <w:rStyle w:val="Hyperlink"/>
                <w:noProof/>
              </w:rPr>
              <w:fldChar w:fldCharType="end"/>
            </w:r>
          </w:ins>
        </w:p>
        <w:p w14:paraId="5E71D7BB" w14:textId="77777777" w:rsidR="00DC0330" w:rsidRDefault="00DC0330">
          <w:pPr>
            <w:pStyle w:val="TOC3"/>
            <w:tabs>
              <w:tab w:val="left" w:pos="1320"/>
              <w:tab w:val="right" w:leader="dot" w:pos="8827"/>
            </w:tabs>
            <w:rPr>
              <w:ins w:id="36" w:author="Sciga, Jakub" w:date="2018-08-18T12:00:00Z"/>
              <w:rFonts w:asciiTheme="minorHAnsi" w:eastAsiaTheme="minorEastAsia" w:hAnsiTheme="minorHAnsi"/>
              <w:noProof/>
              <w:sz w:val="22"/>
            </w:rPr>
          </w:pPr>
          <w:ins w:id="37" w:author="Sciga, Jakub" w:date="2018-08-18T12:00:00Z">
            <w:r w:rsidRPr="00403E9C">
              <w:rPr>
                <w:rStyle w:val="Hyperlink"/>
                <w:noProof/>
              </w:rPr>
              <w:fldChar w:fldCharType="begin"/>
            </w:r>
            <w:r w:rsidRPr="00403E9C">
              <w:rPr>
                <w:rStyle w:val="Hyperlink"/>
                <w:noProof/>
              </w:rPr>
              <w:instrText xml:space="preserve"> </w:instrText>
            </w:r>
            <w:r>
              <w:rPr>
                <w:noProof/>
              </w:rPr>
              <w:instrText>HYPERLINK \l "_Toc522356960"</w:instrText>
            </w:r>
            <w:r w:rsidRPr="00403E9C">
              <w:rPr>
                <w:rStyle w:val="Hyperlink"/>
                <w:noProof/>
              </w:rPr>
              <w:instrText xml:space="preserve"> </w:instrText>
            </w:r>
            <w:r w:rsidRPr="00403E9C">
              <w:rPr>
                <w:rStyle w:val="Hyperlink"/>
                <w:noProof/>
              </w:rPr>
            </w:r>
            <w:r w:rsidRPr="00403E9C">
              <w:rPr>
                <w:rStyle w:val="Hyperlink"/>
                <w:noProof/>
              </w:rPr>
              <w:fldChar w:fldCharType="separate"/>
            </w:r>
            <w:r w:rsidRPr="00403E9C">
              <w:rPr>
                <w:rStyle w:val="Hyperlink"/>
                <w:noProof/>
                <w:lang w:val="pl-PL"/>
              </w:rPr>
              <w:t>3.2.1</w:t>
            </w:r>
            <w:r>
              <w:rPr>
                <w:rFonts w:asciiTheme="minorHAnsi" w:eastAsiaTheme="minorEastAsia" w:hAnsiTheme="minorHAnsi"/>
                <w:noProof/>
                <w:sz w:val="22"/>
              </w:rPr>
              <w:tab/>
            </w:r>
            <w:r w:rsidRPr="00403E9C">
              <w:rPr>
                <w:rStyle w:val="Hyperlink"/>
                <w:noProof/>
                <w:lang w:val="pl-PL"/>
              </w:rPr>
              <w:t>Spalanie paliw gazowych</w:t>
            </w:r>
            <w:r>
              <w:rPr>
                <w:noProof/>
                <w:webHidden/>
              </w:rPr>
              <w:tab/>
            </w:r>
            <w:r>
              <w:rPr>
                <w:noProof/>
                <w:webHidden/>
              </w:rPr>
              <w:fldChar w:fldCharType="begin"/>
            </w:r>
            <w:r>
              <w:rPr>
                <w:noProof/>
                <w:webHidden/>
              </w:rPr>
              <w:instrText xml:space="preserve"> PAGEREF _Toc522356960 \h </w:instrText>
            </w:r>
            <w:r>
              <w:rPr>
                <w:noProof/>
                <w:webHidden/>
              </w:rPr>
            </w:r>
          </w:ins>
          <w:r>
            <w:rPr>
              <w:noProof/>
              <w:webHidden/>
            </w:rPr>
            <w:fldChar w:fldCharType="separate"/>
          </w:r>
          <w:ins w:id="38" w:author="Sciga, Jakub" w:date="2018-08-18T12:00:00Z">
            <w:r>
              <w:rPr>
                <w:noProof/>
                <w:webHidden/>
              </w:rPr>
              <w:t>15</w:t>
            </w:r>
            <w:r>
              <w:rPr>
                <w:noProof/>
                <w:webHidden/>
              </w:rPr>
              <w:fldChar w:fldCharType="end"/>
            </w:r>
            <w:r w:rsidRPr="00403E9C">
              <w:rPr>
                <w:rStyle w:val="Hyperlink"/>
                <w:noProof/>
              </w:rPr>
              <w:fldChar w:fldCharType="end"/>
            </w:r>
          </w:ins>
        </w:p>
        <w:p w14:paraId="506E1B24" w14:textId="77777777" w:rsidR="00DC0330" w:rsidRDefault="00DC0330">
          <w:pPr>
            <w:pStyle w:val="TOC3"/>
            <w:tabs>
              <w:tab w:val="left" w:pos="1320"/>
              <w:tab w:val="right" w:leader="dot" w:pos="8827"/>
            </w:tabs>
            <w:rPr>
              <w:ins w:id="39" w:author="Sciga, Jakub" w:date="2018-08-18T12:00:00Z"/>
              <w:rFonts w:asciiTheme="minorHAnsi" w:eastAsiaTheme="minorEastAsia" w:hAnsiTheme="minorHAnsi"/>
              <w:noProof/>
              <w:sz w:val="22"/>
            </w:rPr>
          </w:pPr>
          <w:ins w:id="40" w:author="Sciga, Jakub" w:date="2018-08-18T12:00:00Z">
            <w:r w:rsidRPr="00403E9C">
              <w:rPr>
                <w:rStyle w:val="Hyperlink"/>
                <w:noProof/>
              </w:rPr>
              <w:fldChar w:fldCharType="begin"/>
            </w:r>
            <w:r w:rsidRPr="00403E9C">
              <w:rPr>
                <w:rStyle w:val="Hyperlink"/>
                <w:noProof/>
              </w:rPr>
              <w:instrText xml:space="preserve"> </w:instrText>
            </w:r>
            <w:r>
              <w:rPr>
                <w:noProof/>
              </w:rPr>
              <w:instrText>HYPERLINK \l "_Toc522356961"</w:instrText>
            </w:r>
            <w:r w:rsidRPr="00403E9C">
              <w:rPr>
                <w:rStyle w:val="Hyperlink"/>
                <w:noProof/>
              </w:rPr>
              <w:instrText xml:space="preserve"> </w:instrText>
            </w:r>
            <w:r w:rsidRPr="00403E9C">
              <w:rPr>
                <w:rStyle w:val="Hyperlink"/>
                <w:noProof/>
              </w:rPr>
            </w:r>
            <w:r w:rsidRPr="00403E9C">
              <w:rPr>
                <w:rStyle w:val="Hyperlink"/>
                <w:noProof/>
              </w:rPr>
              <w:fldChar w:fldCharType="separate"/>
            </w:r>
            <w:r w:rsidRPr="00403E9C">
              <w:rPr>
                <w:rStyle w:val="Hyperlink"/>
                <w:noProof/>
                <w:lang w:val="pl-PL"/>
              </w:rPr>
              <w:t>3.2.2</w:t>
            </w:r>
            <w:r>
              <w:rPr>
                <w:rFonts w:asciiTheme="minorHAnsi" w:eastAsiaTheme="minorEastAsia" w:hAnsiTheme="minorHAnsi"/>
                <w:noProof/>
                <w:sz w:val="22"/>
              </w:rPr>
              <w:tab/>
            </w:r>
            <w:r w:rsidRPr="00403E9C">
              <w:rPr>
                <w:rStyle w:val="Hyperlink"/>
                <w:noProof/>
                <w:lang w:val="pl-PL"/>
              </w:rPr>
              <w:t>Spalanie paliw ciekłych</w:t>
            </w:r>
            <w:r>
              <w:rPr>
                <w:noProof/>
                <w:webHidden/>
              </w:rPr>
              <w:tab/>
            </w:r>
            <w:r>
              <w:rPr>
                <w:noProof/>
                <w:webHidden/>
              </w:rPr>
              <w:fldChar w:fldCharType="begin"/>
            </w:r>
            <w:r>
              <w:rPr>
                <w:noProof/>
                <w:webHidden/>
              </w:rPr>
              <w:instrText xml:space="preserve"> PAGEREF _Toc522356961 \h </w:instrText>
            </w:r>
            <w:r>
              <w:rPr>
                <w:noProof/>
                <w:webHidden/>
              </w:rPr>
            </w:r>
          </w:ins>
          <w:r>
            <w:rPr>
              <w:noProof/>
              <w:webHidden/>
            </w:rPr>
            <w:fldChar w:fldCharType="separate"/>
          </w:r>
          <w:ins w:id="41" w:author="Sciga, Jakub" w:date="2018-08-18T12:00:00Z">
            <w:r>
              <w:rPr>
                <w:noProof/>
                <w:webHidden/>
              </w:rPr>
              <w:t>16</w:t>
            </w:r>
            <w:r>
              <w:rPr>
                <w:noProof/>
                <w:webHidden/>
              </w:rPr>
              <w:fldChar w:fldCharType="end"/>
            </w:r>
            <w:r w:rsidRPr="00403E9C">
              <w:rPr>
                <w:rStyle w:val="Hyperlink"/>
                <w:noProof/>
              </w:rPr>
              <w:fldChar w:fldCharType="end"/>
            </w:r>
          </w:ins>
        </w:p>
        <w:p w14:paraId="2B1417BC" w14:textId="77777777" w:rsidR="00DC0330" w:rsidRDefault="00DC0330">
          <w:pPr>
            <w:pStyle w:val="TOC3"/>
            <w:tabs>
              <w:tab w:val="left" w:pos="1320"/>
              <w:tab w:val="right" w:leader="dot" w:pos="8827"/>
            </w:tabs>
            <w:rPr>
              <w:ins w:id="42" w:author="Sciga, Jakub" w:date="2018-08-18T12:00:00Z"/>
              <w:rFonts w:asciiTheme="minorHAnsi" w:eastAsiaTheme="minorEastAsia" w:hAnsiTheme="minorHAnsi"/>
              <w:noProof/>
              <w:sz w:val="22"/>
            </w:rPr>
          </w:pPr>
          <w:ins w:id="43" w:author="Sciga, Jakub" w:date="2018-08-18T12:00:00Z">
            <w:r w:rsidRPr="00403E9C">
              <w:rPr>
                <w:rStyle w:val="Hyperlink"/>
                <w:noProof/>
              </w:rPr>
              <w:fldChar w:fldCharType="begin"/>
            </w:r>
            <w:r w:rsidRPr="00403E9C">
              <w:rPr>
                <w:rStyle w:val="Hyperlink"/>
                <w:noProof/>
              </w:rPr>
              <w:instrText xml:space="preserve"> </w:instrText>
            </w:r>
            <w:r>
              <w:rPr>
                <w:noProof/>
              </w:rPr>
              <w:instrText>HYPERLINK \l "_Toc522356962"</w:instrText>
            </w:r>
            <w:r w:rsidRPr="00403E9C">
              <w:rPr>
                <w:rStyle w:val="Hyperlink"/>
                <w:noProof/>
              </w:rPr>
              <w:instrText xml:space="preserve"> </w:instrText>
            </w:r>
            <w:r w:rsidRPr="00403E9C">
              <w:rPr>
                <w:rStyle w:val="Hyperlink"/>
                <w:noProof/>
              </w:rPr>
            </w:r>
            <w:r w:rsidRPr="00403E9C">
              <w:rPr>
                <w:rStyle w:val="Hyperlink"/>
                <w:noProof/>
              </w:rPr>
              <w:fldChar w:fldCharType="separate"/>
            </w:r>
            <w:r w:rsidRPr="00403E9C">
              <w:rPr>
                <w:rStyle w:val="Hyperlink"/>
                <w:noProof/>
                <w:lang w:val="pl-PL"/>
              </w:rPr>
              <w:t>3.2.3</w:t>
            </w:r>
            <w:r>
              <w:rPr>
                <w:rFonts w:asciiTheme="minorHAnsi" w:eastAsiaTheme="minorEastAsia" w:hAnsiTheme="minorHAnsi"/>
                <w:noProof/>
                <w:sz w:val="22"/>
              </w:rPr>
              <w:tab/>
            </w:r>
            <w:r w:rsidRPr="00403E9C">
              <w:rPr>
                <w:rStyle w:val="Hyperlink"/>
                <w:noProof/>
                <w:lang w:val="pl-PL"/>
              </w:rPr>
              <w:t>Spalanie paliw stałych</w:t>
            </w:r>
            <w:r>
              <w:rPr>
                <w:noProof/>
                <w:webHidden/>
              </w:rPr>
              <w:tab/>
            </w:r>
            <w:r>
              <w:rPr>
                <w:noProof/>
                <w:webHidden/>
              </w:rPr>
              <w:fldChar w:fldCharType="begin"/>
            </w:r>
            <w:r>
              <w:rPr>
                <w:noProof/>
                <w:webHidden/>
              </w:rPr>
              <w:instrText xml:space="preserve"> PAGEREF _Toc522356962 \h </w:instrText>
            </w:r>
            <w:r>
              <w:rPr>
                <w:noProof/>
                <w:webHidden/>
              </w:rPr>
            </w:r>
          </w:ins>
          <w:r>
            <w:rPr>
              <w:noProof/>
              <w:webHidden/>
            </w:rPr>
            <w:fldChar w:fldCharType="separate"/>
          </w:r>
          <w:ins w:id="44" w:author="Sciga, Jakub" w:date="2018-08-18T12:00:00Z">
            <w:r>
              <w:rPr>
                <w:noProof/>
                <w:webHidden/>
              </w:rPr>
              <w:t>18</w:t>
            </w:r>
            <w:r>
              <w:rPr>
                <w:noProof/>
                <w:webHidden/>
              </w:rPr>
              <w:fldChar w:fldCharType="end"/>
            </w:r>
            <w:r w:rsidRPr="00403E9C">
              <w:rPr>
                <w:rStyle w:val="Hyperlink"/>
                <w:noProof/>
              </w:rPr>
              <w:fldChar w:fldCharType="end"/>
            </w:r>
          </w:ins>
        </w:p>
        <w:p w14:paraId="3CDF511A" w14:textId="77777777" w:rsidR="00DC0330" w:rsidRDefault="00DC0330">
          <w:pPr>
            <w:pStyle w:val="TOC2"/>
            <w:tabs>
              <w:tab w:val="left" w:pos="880"/>
              <w:tab w:val="right" w:leader="dot" w:pos="8827"/>
            </w:tabs>
            <w:rPr>
              <w:ins w:id="45" w:author="Sciga, Jakub" w:date="2018-08-18T12:00:00Z"/>
              <w:rFonts w:asciiTheme="minorHAnsi" w:eastAsiaTheme="minorEastAsia" w:hAnsiTheme="minorHAnsi"/>
              <w:noProof/>
              <w:sz w:val="22"/>
            </w:rPr>
          </w:pPr>
          <w:ins w:id="46" w:author="Sciga, Jakub" w:date="2018-08-18T12:00:00Z">
            <w:r w:rsidRPr="00403E9C">
              <w:rPr>
                <w:rStyle w:val="Hyperlink"/>
                <w:noProof/>
              </w:rPr>
              <w:fldChar w:fldCharType="begin"/>
            </w:r>
            <w:r w:rsidRPr="00403E9C">
              <w:rPr>
                <w:rStyle w:val="Hyperlink"/>
                <w:noProof/>
              </w:rPr>
              <w:instrText xml:space="preserve"> </w:instrText>
            </w:r>
            <w:r>
              <w:rPr>
                <w:noProof/>
              </w:rPr>
              <w:instrText>HYPERLINK \l "_Toc522356963"</w:instrText>
            </w:r>
            <w:r w:rsidRPr="00403E9C">
              <w:rPr>
                <w:rStyle w:val="Hyperlink"/>
                <w:noProof/>
              </w:rPr>
              <w:instrText xml:space="preserve"> </w:instrText>
            </w:r>
            <w:r w:rsidRPr="00403E9C">
              <w:rPr>
                <w:rStyle w:val="Hyperlink"/>
                <w:noProof/>
              </w:rPr>
            </w:r>
            <w:r w:rsidRPr="00403E9C">
              <w:rPr>
                <w:rStyle w:val="Hyperlink"/>
                <w:noProof/>
              </w:rPr>
              <w:fldChar w:fldCharType="separate"/>
            </w:r>
            <w:r w:rsidRPr="00403E9C">
              <w:rPr>
                <w:rStyle w:val="Hyperlink"/>
                <w:noProof/>
                <w:lang w:val="pl-PL"/>
              </w:rPr>
              <w:t>3.3</w:t>
            </w:r>
            <w:r>
              <w:rPr>
                <w:rFonts w:asciiTheme="minorHAnsi" w:eastAsiaTheme="minorEastAsia" w:hAnsiTheme="minorHAnsi"/>
                <w:noProof/>
                <w:sz w:val="22"/>
              </w:rPr>
              <w:tab/>
            </w:r>
            <w:r w:rsidRPr="00403E9C">
              <w:rPr>
                <w:rStyle w:val="Hyperlink"/>
                <w:noProof/>
                <w:lang w:val="pl-PL"/>
              </w:rPr>
              <w:t>Spalanie węgla</w:t>
            </w:r>
            <w:r>
              <w:rPr>
                <w:noProof/>
                <w:webHidden/>
              </w:rPr>
              <w:tab/>
            </w:r>
            <w:r>
              <w:rPr>
                <w:noProof/>
                <w:webHidden/>
              </w:rPr>
              <w:fldChar w:fldCharType="begin"/>
            </w:r>
            <w:r>
              <w:rPr>
                <w:noProof/>
                <w:webHidden/>
              </w:rPr>
              <w:instrText xml:space="preserve"> PAGEREF _Toc522356963 \h </w:instrText>
            </w:r>
            <w:r>
              <w:rPr>
                <w:noProof/>
                <w:webHidden/>
              </w:rPr>
            </w:r>
          </w:ins>
          <w:r>
            <w:rPr>
              <w:noProof/>
              <w:webHidden/>
            </w:rPr>
            <w:fldChar w:fldCharType="separate"/>
          </w:r>
          <w:ins w:id="47" w:author="Sciga, Jakub" w:date="2018-08-18T12:00:00Z">
            <w:r>
              <w:rPr>
                <w:noProof/>
                <w:webHidden/>
              </w:rPr>
              <w:t>18</w:t>
            </w:r>
            <w:r>
              <w:rPr>
                <w:noProof/>
                <w:webHidden/>
              </w:rPr>
              <w:fldChar w:fldCharType="end"/>
            </w:r>
            <w:r w:rsidRPr="00403E9C">
              <w:rPr>
                <w:rStyle w:val="Hyperlink"/>
                <w:noProof/>
              </w:rPr>
              <w:fldChar w:fldCharType="end"/>
            </w:r>
          </w:ins>
        </w:p>
        <w:p w14:paraId="5E372910" w14:textId="77777777" w:rsidR="00DC0330" w:rsidRDefault="00DC0330">
          <w:pPr>
            <w:pStyle w:val="TOC3"/>
            <w:tabs>
              <w:tab w:val="left" w:pos="1320"/>
              <w:tab w:val="right" w:leader="dot" w:pos="8827"/>
            </w:tabs>
            <w:rPr>
              <w:ins w:id="48" w:author="Sciga, Jakub" w:date="2018-08-18T12:00:00Z"/>
              <w:rFonts w:asciiTheme="minorHAnsi" w:eastAsiaTheme="minorEastAsia" w:hAnsiTheme="minorHAnsi"/>
              <w:noProof/>
              <w:sz w:val="22"/>
            </w:rPr>
          </w:pPr>
          <w:ins w:id="49" w:author="Sciga, Jakub" w:date="2018-08-18T12:00:00Z">
            <w:r w:rsidRPr="00403E9C">
              <w:rPr>
                <w:rStyle w:val="Hyperlink"/>
                <w:noProof/>
              </w:rPr>
              <w:fldChar w:fldCharType="begin"/>
            </w:r>
            <w:r w:rsidRPr="00403E9C">
              <w:rPr>
                <w:rStyle w:val="Hyperlink"/>
                <w:noProof/>
              </w:rPr>
              <w:instrText xml:space="preserve"> </w:instrText>
            </w:r>
            <w:r>
              <w:rPr>
                <w:noProof/>
              </w:rPr>
              <w:instrText>HYPERLINK \l "_Toc522356964"</w:instrText>
            </w:r>
            <w:r w:rsidRPr="00403E9C">
              <w:rPr>
                <w:rStyle w:val="Hyperlink"/>
                <w:noProof/>
              </w:rPr>
              <w:instrText xml:space="preserve"> </w:instrText>
            </w:r>
            <w:r w:rsidRPr="00403E9C">
              <w:rPr>
                <w:rStyle w:val="Hyperlink"/>
                <w:noProof/>
              </w:rPr>
            </w:r>
            <w:r w:rsidRPr="00403E9C">
              <w:rPr>
                <w:rStyle w:val="Hyperlink"/>
                <w:noProof/>
              </w:rPr>
              <w:fldChar w:fldCharType="separate"/>
            </w:r>
            <w:r w:rsidRPr="00403E9C">
              <w:rPr>
                <w:rStyle w:val="Hyperlink"/>
                <w:noProof/>
                <w:lang w:val="pl-PL"/>
              </w:rPr>
              <w:t>3.3.1</w:t>
            </w:r>
            <w:r>
              <w:rPr>
                <w:rFonts w:asciiTheme="minorHAnsi" w:eastAsiaTheme="minorEastAsia" w:hAnsiTheme="minorHAnsi"/>
                <w:noProof/>
                <w:sz w:val="22"/>
              </w:rPr>
              <w:tab/>
            </w:r>
            <w:r w:rsidRPr="00403E9C">
              <w:rPr>
                <w:rStyle w:val="Hyperlink"/>
                <w:noProof/>
                <w:lang w:val="pl-PL"/>
              </w:rPr>
              <w:t>Etapy spalania węgla</w:t>
            </w:r>
            <w:r>
              <w:rPr>
                <w:noProof/>
                <w:webHidden/>
              </w:rPr>
              <w:tab/>
            </w:r>
            <w:r>
              <w:rPr>
                <w:noProof/>
                <w:webHidden/>
              </w:rPr>
              <w:fldChar w:fldCharType="begin"/>
            </w:r>
            <w:r>
              <w:rPr>
                <w:noProof/>
                <w:webHidden/>
              </w:rPr>
              <w:instrText xml:space="preserve"> PAGEREF _Toc522356964 \h </w:instrText>
            </w:r>
            <w:r>
              <w:rPr>
                <w:noProof/>
                <w:webHidden/>
              </w:rPr>
            </w:r>
          </w:ins>
          <w:r>
            <w:rPr>
              <w:noProof/>
              <w:webHidden/>
            </w:rPr>
            <w:fldChar w:fldCharType="separate"/>
          </w:r>
          <w:ins w:id="50" w:author="Sciga, Jakub" w:date="2018-08-18T12:00:00Z">
            <w:r>
              <w:rPr>
                <w:noProof/>
                <w:webHidden/>
              </w:rPr>
              <w:t>19</w:t>
            </w:r>
            <w:r>
              <w:rPr>
                <w:noProof/>
                <w:webHidden/>
              </w:rPr>
              <w:fldChar w:fldCharType="end"/>
            </w:r>
            <w:r w:rsidRPr="00403E9C">
              <w:rPr>
                <w:rStyle w:val="Hyperlink"/>
                <w:noProof/>
              </w:rPr>
              <w:fldChar w:fldCharType="end"/>
            </w:r>
          </w:ins>
        </w:p>
        <w:p w14:paraId="052F23C2" w14:textId="77777777" w:rsidR="00DC0330" w:rsidRDefault="00DC0330">
          <w:pPr>
            <w:pStyle w:val="TOC3"/>
            <w:tabs>
              <w:tab w:val="left" w:pos="1320"/>
              <w:tab w:val="right" w:leader="dot" w:pos="8827"/>
            </w:tabs>
            <w:rPr>
              <w:ins w:id="51" w:author="Sciga, Jakub" w:date="2018-08-18T12:00:00Z"/>
              <w:rFonts w:asciiTheme="minorHAnsi" w:eastAsiaTheme="minorEastAsia" w:hAnsiTheme="minorHAnsi"/>
              <w:noProof/>
              <w:sz w:val="22"/>
            </w:rPr>
          </w:pPr>
          <w:ins w:id="52" w:author="Sciga, Jakub" w:date="2018-08-18T12:00:00Z">
            <w:r w:rsidRPr="00403E9C">
              <w:rPr>
                <w:rStyle w:val="Hyperlink"/>
                <w:noProof/>
              </w:rPr>
              <w:fldChar w:fldCharType="begin"/>
            </w:r>
            <w:r w:rsidRPr="00403E9C">
              <w:rPr>
                <w:rStyle w:val="Hyperlink"/>
                <w:noProof/>
              </w:rPr>
              <w:instrText xml:space="preserve"> </w:instrText>
            </w:r>
            <w:r>
              <w:rPr>
                <w:noProof/>
              </w:rPr>
              <w:instrText>HYPERLINK \l "_Toc522356965"</w:instrText>
            </w:r>
            <w:r w:rsidRPr="00403E9C">
              <w:rPr>
                <w:rStyle w:val="Hyperlink"/>
                <w:noProof/>
              </w:rPr>
              <w:instrText xml:space="preserve"> </w:instrText>
            </w:r>
            <w:r w:rsidRPr="00403E9C">
              <w:rPr>
                <w:rStyle w:val="Hyperlink"/>
                <w:noProof/>
              </w:rPr>
            </w:r>
            <w:r w:rsidRPr="00403E9C">
              <w:rPr>
                <w:rStyle w:val="Hyperlink"/>
                <w:noProof/>
              </w:rPr>
              <w:fldChar w:fldCharType="separate"/>
            </w:r>
            <w:r w:rsidRPr="00403E9C">
              <w:rPr>
                <w:rStyle w:val="Hyperlink"/>
                <w:noProof/>
                <w:lang w:val="pl-PL"/>
              </w:rPr>
              <w:t>3.3.2</w:t>
            </w:r>
            <w:r>
              <w:rPr>
                <w:rFonts w:asciiTheme="minorHAnsi" w:eastAsiaTheme="minorEastAsia" w:hAnsiTheme="minorHAnsi"/>
                <w:noProof/>
                <w:sz w:val="22"/>
              </w:rPr>
              <w:tab/>
            </w:r>
            <w:r w:rsidRPr="00403E9C">
              <w:rPr>
                <w:rStyle w:val="Hyperlink"/>
                <w:noProof/>
                <w:lang w:val="pl-PL"/>
              </w:rPr>
              <w:t>Piroliza węgla</w:t>
            </w:r>
            <w:r>
              <w:rPr>
                <w:noProof/>
                <w:webHidden/>
              </w:rPr>
              <w:tab/>
            </w:r>
            <w:r>
              <w:rPr>
                <w:noProof/>
                <w:webHidden/>
              </w:rPr>
              <w:fldChar w:fldCharType="begin"/>
            </w:r>
            <w:r>
              <w:rPr>
                <w:noProof/>
                <w:webHidden/>
              </w:rPr>
              <w:instrText xml:space="preserve"> PAGEREF _Toc522356965 \h </w:instrText>
            </w:r>
            <w:r>
              <w:rPr>
                <w:noProof/>
                <w:webHidden/>
              </w:rPr>
            </w:r>
          </w:ins>
          <w:r>
            <w:rPr>
              <w:noProof/>
              <w:webHidden/>
            </w:rPr>
            <w:fldChar w:fldCharType="separate"/>
          </w:r>
          <w:ins w:id="53" w:author="Sciga, Jakub" w:date="2018-08-18T12:00:00Z">
            <w:r>
              <w:rPr>
                <w:noProof/>
                <w:webHidden/>
              </w:rPr>
              <w:t>20</w:t>
            </w:r>
            <w:r>
              <w:rPr>
                <w:noProof/>
                <w:webHidden/>
              </w:rPr>
              <w:fldChar w:fldCharType="end"/>
            </w:r>
            <w:r w:rsidRPr="00403E9C">
              <w:rPr>
                <w:rStyle w:val="Hyperlink"/>
                <w:noProof/>
              </w:rPr>
              <w:fldChar w:fldCharType="end"/>
            </w:r>
          </w:ins>
        </w:p>
        <w:p w14:paraId="7C7B6DE3" w14:textId="77777777" w:rsidR="00DC0330" w:rsidRDefault="00DC0330">
          <w:pPr>
            <w:pStyle w:val="TOC2"/>
            <w:tabs>
              <w:tab w:val="left" w:pos="880"/>
              <w:tab w:val="right" w:leader="dot" w:pos="8827"/>
            </w:tabs>
            <w:rPr>
              <w:ins w:id="54" w:author="Sciga, Jakub" w:date="2018-08-18T12:00:00Z"/>
              <w:rFonts w:asciiTheme="minorHAnsi" w:eastAsiaTheme="minorEastAsia" w:hAnsiTheme="minorHAnsi"/>
              <w:noProof/>
              <w:sz w:val="22"/>
            </w:rPr>
          </w:pPr>
          <w:ins w:id="55" w:author="Sciga, Jakub" w:date="2018-08-18T12:00:00Z">
            <w:r w:rsidRPr="00403E9C">
              <w:rPr>
                <w:rStyle w:val="Hyperlink"/>
                <w:noProof/>
              </w:rPr>
              <w:fldChar w:fldCharType="begin"/>
            </w:r>
            <w:r w:rsidRPr="00403E9C">
              <w:rPr>
                <w:rStyle w:val="Hyperlink"/>
                <w:noProof/>
              </w:rPr>
              <w:instrText xml:space="preserve"> </w:instrText>
            </w:r>
            <w:r>
              <w:rPr>
                <w:noProof/>
              </w:rPr>
              <w:instrText>HYPERLINK \l "_Toc522356966"</w:instrText>
            </w:r>
            <w:r w:rsidRPr="00403E9C">
              <w:rPr>
                <w:rStyle w:val="Hyperlink"/>
                <w:noProof/>
              </w:rPr>
              <w:instrText xml:space="preserve"> </w:instrText>
            </w:r>
            <w:r w:rsidRPr="00403E9C">
              <w:rPr>
                <w:rStyle w:val="Hyperlink"/>
                <w:noProof/>
              </w:rPr>
            </w:r>
            <w:r w:rsidRPr="00403E9C">
              <w:rPr>
                <w:rStyle w:val="Hyperlink"/>
                <w:noProof/>
              </w:rPr>
              <w:fldChar w:fldCharType="separate"/>
            </w:r>
            <w:r w:rsidRPr="00403E9C">
              <w:rPr>
                <w:rStyle w:val="Hyperlink"/>
                <w:noProof/>
                <w:lang w:val="pl-PL"/>
              </w:rPr>
              <w:t>3.4</w:t>
            </w:r>
            <w:r>
              <w:rPr>
                <w:rFonts w:asciiTheme="minorHAnsi" w:eastAsiaTheme="minorEastAsia" w:hAnsiTheme="minorHAnsi"/>
                <w:noProof/>
                <w:sz w:val="22"/>
              </w:rPr>
              <w:tab/>
            </w:r>
            <w:r w:rsidRPr="00403E9C">
              <w:rPr>
                <w:rStyle w:val="Hyperlink"/>
                <w:noProof/>
                <w:lang w:val="pl-PL"/>
              </w:rPr>
              <w:t>Spalanie biomasy</w:t>
            </w:r>
            <w:r>
              <w:rPr>
                <w:noProof/>
                <w:webHidden/>
              </w:rPr>
              <w:tab/>
            </w:r>
            <w:r>
              <w:rPr>
                <w:noProof/>
                <w:webHidden/>
              </w:rPr>
              <w:fldChar w:fldCharType="begin"/>
            </w:r>
            <w:r>
              <w:rPr>
                <w:noProof/>
                <w:webHidden/>
              </w:rPr>
              <w:instrText xml:space="preserve"> PAGEREF _Toc522356966 \h </w:instrText>
            </w:r>
            <w:r>
              <w:rPr>
                <w:noProof/>
                <w:webHidden/>
              </w:rPr>
            </w:r>
          </w:ins>
          <w:r>
            <w:rPr>
              <w:noProof/>
              <w:webHidden/>
            </w:rPr>
            <w:fldChar w:fldCharType="separate"/>
          </w:r>
          <w:ins w:id="56" w:author="Sciga, Jakub" w:date="2018-08-18T12:00:00Z">
            <w:r>
              <w:rPr>
                <w:noProof/>
                <w:webHidden/>
              </w:rPr>
              <w:t>22</w:t>
            </w:r>
            <w:r>
              <w:rPr>
                <w:noProof/>
                <w:webHidden/>
              </w:rPr>
              <w:fldChar w:fldCharType="end"/>
            </w:r>
            <w:r w:rsidRPr="00403E9C">
              <w:rPr>
                <w:rStyle w:val="Hyperlink"/>
                <w:noProof/>
              </w:rPr>
              <w:fldChar w:fldCharType="end"/>
            </w:r>
          </w:ins>
        </w:p>
        <w:p w14:paraId="2633A84F" w14:textId="77777777" w:rsidR="00DC0330" w:rsidRDefault="00DC0330">
          <w:pPr>
            <w:pStyle w:val="TOC3"/>
            <w:tabs>
              <w:tab w:val="left" w:pos="1320"/>
              <w:tab w:val="right" w:leader="dot" w:pos="8827"/>
            </w:tabs>
            <w:rPr>
              <w:ins w:id="57" w:author="Sciga, Jakub" w:date="2018-08-18T12:00:00Z"/>
              <w:rFonts w:asciiTheme="minorHAnsi" w:eastAsiaTheme="minorEastAsia" w:hAnsiTheme="minorHAnsi"/>
              <w:noProof/>
              <w:sz w:val="22"/>
            </w:rPr>
          </w:pPr>
          <w:ins w:id="58" w:author="Sciga, Jakub" w:date="2018-08-18T12:00:00Z">
            <w:r w:rsidRPr="00403E9C">
              <w:rPr>
                <w:rStyle w:val="Hyperlink"/>
                <w:noProof/>
              </w:rPr>
              <w:fldChar w:fldCharType="begin"/>
            </w:r>
            <w:r w:rsidRPr="00403E9C">
              <w:rPr>
                <w:rStyle w:val="Hyperlink"/>
                <w:noProof/>
              </w:rPr>
              <w:instrText xml:space="preserve"> </w:instrText>
            </w:r>
            <w:r>
              <w:rPr>
                <w:noProof/>
              </w:rPr>
              <w:instrText>HYPERLINK \l "_Toc522356967"</w:instrText>
            </w:r>
            <w:r w:rsidRPr="00403E9C">
              <w:rPr>
                <w:rStyle w:val="Hyperlink"/>
                <w:noProof/>
              </w:rPr>
              <w:instrText xml:space="preserve"> </w:instrText>
            </w:r>
            <w:r w:rsidRPr="00403E9C">
              <w:rPr>
                <w:rStyle w:val="Hyperlink"/>
                <w:noProof/>
              </w:rPr>
            </w:r>
            <w:r w:rsidRPr="00403E9C">
              <w:rPr>
                <w:rStyle w:val="Hyperlink"/>
                <w:noProof/>
              </w:rPr>
              <w:fldChar w:fldCharType="separate"/>
            </w:r>
            <w:r w:rsidRPr="00403E9C">
              <w:rPr>
                <w:rStyle w:val="Hyperlink"/>
                <w:noProof/>
                <w:lang w:val="pl-PL"/>
              </w:rPr>
              <w:t>3.4.1</w:t>
            </w:r>
            <w:r>
              <w:rPr>
                <w:rFonts w:asciiTheme="minorHAnsi" w:eastAsiaTheme="minorEastAsia" w:hAnsiTheme="minorHAnsi"/>
                <w:noProof/>
                <w:sz w:val="22"/>
              </w:rPr>
              <w:tab/>
            </w:r>
            <w:r w:rsidRPr="00403E9C">
              <w:rPr>
                <w:rStyle w:val="Hyperlink"/>
                <w:noProof/>
                <w:lang w:val="pl-PL"/>
              </w:rPr>
              <w:t>Spalanie drewna</w:t>
            </w:r>
            <w:r>
              <w:rPr>
                <w:noProof/>
                <w:webHidden/>
              </w:rPr>
              <w:tab/>
            </w:r>
            <w:r>
              <w:rPr>
                <w:noProof/>
                <w:webHidden/>
              </w:rPr>
              <w:fldChar w:fldCharType="begin"/>
            </w:r>
            <w:r>
              <w:rPr>
                <w:noProof/>
                <w:webHidden/>
              </w:rPr>
              <w:instrText xml:space="preserve"> PAGEREF _Toc522356967 \h </w:instrText>
            </w:r>
            <w:r>
              <w:rPr>
                <w:noProof/>
                <w:webHidden/>
              </w:rPr>
            </w:r>
          </w:ins>
          <w:r>
            <w:rPr>
              <w:noProof/>
              <w:webHidden/>
            </w:rPr>
            <w:fldChar w:fldCharType="separate"/>
          </w:r>
          <w:ins w:id="59" w:author="Sciga, Jakub" w:date="2018-08-18T12:00:00Z">
            <w:r>
              <w:rPr>
                <w:noProof/>
                <w:webHidden/>
              </w:rPr>
              <w:t>22</w:t>
            </w:r>
            <w:r>
              <w:rPr>
                <w:noProof/>
                <w:webHidden/>
              </w:rPr>
              <w:fldChar w:fldCharType="end"/>
            </w:r>
            <w:r w:rsidRPr="00403E9C">
              <w:rPr>
                <w:rStyle w:val="Hyperlink"/>
                <w:noProof/>
              </w:rPr>
              <w:fldChar w:fldCharType="end"/>
            </w:r>
          </w:ins>
        </w:p>
        <w:p w14:paraId="26CCA881" w14:textId="77777777" w:rsidR="00DC0330" w:rsidRDefault="00DC0330">
          <w:pPr>
            <w:pStyle w:val="TOC3"/>
            <w:tabs>
              <w:tab w:val="left" w:pos="1320"/>
              <w:tab w:val="right" w:leader="dot" w:pos="8827"/>
            </w:tabs>
            <w:rPr>
              <w:ins w:id="60" w:author="Sciga, Jakub" w:date="2018-08-18T12:00:00Z"/>
              <w:rFonts w:asciiTheme="minorHAnsi" w:eastAsiaTheme="minorEastAsia" w:hAnsiTheme="minorHAnsi"/>
              <w:noProof/>
              <w:sz w:val="22"/>
            </w:rPr>
          </w:pPr>
          <w:ins w:id="61" w:author="Sciga, Jakub" w:date="2018-08-18T12:00:00Z">
            <w:r w:rsidRPr="00403E9C">
              <w:rPr>
                <w:rStyle w:val="Hyperlink"/>
                <w:noProof/>
              </w:rPr>
              <w:fldChar w:fldCharType="begin"/>
            </w:r>
            <w:r w:rsidRPr="00403E9C">
              <w:rPr>
                <w:rStyle w:val="Hyperlink"/>
                <w:noProof/>
              </w:rPr>
              <w:instrText xml:space="preserve"> </w:instrText>
            </w:r>
            <w:r>
              <w:rPr>
                <w:noProof/>
              </w:rPr>
              <w:instrText>HYPERLINK \l "_Toc522356968"</w:instrText>
            </w:r>
            <w:r w:rsidRPr="00403E9C">
              <w:rPr>
                <w:rStyle w:val="Hyperlink"/>
                <w:noProof/>
              </w:rPr>
              <w:instrText xml:space="preserve"> </w:instrText>
            </w:r>
            <w:r w:rsidRPr="00403E9C">
              <w:rPr>
                <w:rStyle w:val="Hyperlink"/>
                <w:noProof/>
              </w:rPr>
            </w:r>
            <w:r w:rsidRPr="00403E9C">
              <w:rPr>
                <w:rStyle w:val="Hyperlink"/>
                <w:noProof/>
              </w:rPr>
              <w:fldChar w:fldCharType="separate"/>
            </w:r>
            <w:r w:rsidRPr="00403E9C">
              <w:rPr>
                <w:rStyle w:val="Hyperlink"/>
                <w:noProof/>
                <w:lang w:val="pl-PL"/>
              </w:rPr>
              <w:t>3.4.2</w:t>
            </w:r>
            <w:r>
              <w:rPr>
                <w:rFonts w:asciiTheme="minorHAnsi" w:eastAsiaTheme="minorEastAsia" w:hAnsiTheme="minorHAnsi"/>
                <w:noProof/>
                <w:sz w:val="22"/>
              </w:rPr>
              <w:tab/>
            </w:r>
            <w:r w:rsidRPr="00403E9C">
              <w:rPr>
                <w:rStyle w:val="Hyperlink"/>
                <w:noProof/>
                <w:lang w:val="pl-PL"/>
              </w:rPr>
              <w:t>Wykorzystanie drewna w przemyśle</w:t>
            </w:r>
            <w:r>
              <w:rPr>
                <w:noProof/>
                <w:webHidden/>
              </w:rPr>
              <w:tab/>
            </w:r>
            <w:r>
              <w:rPr>
                <w:noProof/>
                <w:webHidden/>
              </w:rPr>
              <w:fldChar w:fldCharType="begin"/>
            </w:r>
            <w:r>
              <w:rPr>
                <w:noProof/>
                <w:webHidden/>
              </w:rPr>
              <w:instrText xml:space="preserve"> PAGEREF _Toc522356968 \h </w:instrText>
            </w:r>
            <w:r>
              <w:rPr>
                <w:noProof/>
                <w:webHidden/>
              </w:rPr>
            </w:r>
          </w:ins>
          <w:r>
            <w:rPr>
              <w:noProof/>
              <w:webHidden/>
            </w:rPr>
            <w:fldChar w:fldCharType="separate"/>
          </w:r>
          <w:ins w:id="62" w:author="Sciga, Jakub" w:date="2018-08-18T12:00:00Z">
            <w:r>
              <w:rPr>
                <w:noProof/>
                <w:webHidden/>
              </w:rPr>
              <w:t>24</w:t>
            </w:r>
            <w:r>
              <w:rPr>
                <w:noProof/>
                <w:webHidden/>
              </w:rPr>
              <w:fldChar w:fldCharType="end"/>
            </w:r>
            <w:r w:rsidRPr="00403E9C">
              <w:rPr>
                <w:rStyle w:val="Hyperlink"/>
                <w:noProof/>
              </w:rPr>
              <w:fldChar w:fldCharType="end"/>
            </w:r>
          </w:ins>
        </w:p>
        <w:p w14:paraId="1469337C" w14:textId="77777777" w:rsidR="00DC0330" w:rsidRDefault="00DC0330">
          <w:pPr>
            <w:pStyle w:val="TOC2"/>
            <w:tabs>
              <w:tab w:val="left" w:pos="880"/>
              <w:tab w:val="right" w:leader="dot" w:pos="8827"/>
            </w:tabs>
            <w:rPr>
              <w:ins w:id="63" w:author="Sciga, Jakub" w:date="2018-08-18T12:00:00Z"/>
              <w:rFonts w:asciiTheme="minorHAnsi" w:eastAsiaTheme="minorEastAsia" w:hAnsiTheme="minorHAnsi"/>
              <w:noProof/>
              <w:sz w:val="22"/>
            </w:rPr>
          </w:pPr>
          <w:ins w:id="64" w:author="Sciga, Jakub" w:date="2018-08-18T12:00:00Z">
            <w:r w:rsidRPr="00403E9C">
              <w:rPr>
                <w:rStyle w:val="Hyperlink"/>
                <w:noProof/>
              </w:rPr>
              <w:fldChar w:fldCharType="begin"/>
            </w:r>
            <w:r w:rsidRPr="00403E9C">
              <w:rPr>
                <w:rStyle w:val="Hyperlink"/>
                <w:noProof/>
              </w:rPr>
              <w:instrText xml:space="preserve"> </w:instrText>
            </w:r>
            <w:r>
              <w:rPr>
                <w:noProof/>
              </w:rPr>
              <w:instrText>HYPERLINK \l "_Toc522356969"</w:instrText>
            </w:r>
            <w:r w:rsidRPr="00403E9C">
              <w:rPr>
                <w:rStyle w:val="Hyperlink"/>
                <w:noProof/>
              </w:rPr>
              <w:instrText xml:space="preserve"> </w:instrText>
            </w:r>
            <w:r w:rsidRPr="00403E9C">
              <w:rPr>
                <w:rStyle w:val="Hyperlink"/>
                <w:noProof/>
              </w:rPr>
            </w:r>
            <w:r w:rsidRPr="00403E9C">
              <w:rPr>
                <w:rStyle w:val="Hyperlink"/>
                <w:noProof/>
              </w:rPr>
              <w:fldChar w:fldCharType="separate"/>
            </w:r>
            <w:r w:rsidRPr="00403E9C">
              <w:rPr>
                <w:rStyle w:val="Hyperlink"/>
                <w:noProof/>
                <w:lang w:val="pl-PL"/>
              </w:rPr>
              <w:t>3.5</w:t>
            </w:r>
            <w:r>
              <w:rPr>
                <w:rFonts w:asciiTheme="minorHAnsi" w:eastAsiaTheme="minorEastAsia" w:hAnsiTheme="minorHAnsi"/>
                <w:noProof/>
                <w:sz w:val="22"/>
              </w:rPr>
              <w:tab/>
            </w:r>
            <w:r w:rsidRPr="00403E9C">
              <w:rPr>
                <w:rStyle w:val="Hyperlink"/>
                <w:noProof/>
                <w:lang w:val="pl-PL"/>
              </w:rPr>
              <w:t>Zgazowanie drewna</w:t>
            </w:r>
            <w:r>
              <w:rPr>
                <w:noProof/>
                <w:webHidden/>
              </w:rPr>
              <w:tab/>
            </w:r>
            <w:r>
              <w:rPr>
                <w:noProof/>
                <w:webHidden/>
              </w:rPr>
              <w:fldChar w:fldCharType="begin"/>
            </w:r>
            <w:r>
              <w:rPr>
                <w:noProof/>
                <w:webHidden/>
              </w:rPr>
              <w:instrText xml:space="preserve"> PAGEREF _Toc522356969 \h </w:instrText>
            </w:r>
            <w:r>
              <w:rPr>
                <w:noProof/>
                <w:webHidden/>
              </w:rPr>
            </w:r>
          </w:ins>
          <w:r>
            <w:rPr>
              <w:noProof/>
              <w:webHidden/>
            </w:rPr>
            <w:fldChar w:fldCharType="separate"/>
          </w:r>
          <w:ins w:id="65" w:author="Sciga, Jakub" w:date="2018-08-18T12:00:00Z">
            <w:r>
              <w:rPr>
                <w:noProof/>
                <w:webHidden/>
              </w:rPr>
              <w:t>24</w:t>
            </w:r>
            <w:r>
              <w:rPr>
                <w:noProof/>
                <w:webHidden/>
              </w:rPr>
              <w:fldChar w:fldCharType="end"/>
            </w:r>
            <w:r w:rsidRPr="00403E9C">
              <w:rPr>
                <w:rStyle w:val="Hyperlink"/>
                <w:noProof/>
              </w:rPr>
              <w:fldChar w:fldCharType="end"/>
            </w:r>
          </w:ins>
        </w:p>
        <w:p w14:paraId="22E8CEA0" w14:textId="77777777" w:rsidR="00DC0330" w:rsidRDefault="00DC0330">
          <w:pPr>
            <w:pStyle w:val="TOC2"/>
            <w:tabs>
              <w:tab w:val="left" w:pos="880"/>
              <w:tab w:val="right" w:leader="dot" w:pos="8827"/>
            </w:tabs>
            <w:rPr>
              <w:ins w:id="66" w:author="Sciga, Jakub" w:date="2018-08-18T12:00:00Z"/>
              <w:rFonts w:asciiTheme="minorHAnsi" w:eastAsiaTheme="minorEastAsia" w:hAnsiTheme="minorHAnsi"/>
              <w:noProof/>
              <w:sz w:val="22"/>
            </w:rPr>
          </w:pPr>
          <w:ins w:id="67" w:author="Sciga, Jakub" w:date="2018-08-18T12:00:00Z">
            <w:r w:rsidRPr="00403E9C">
              <w:rPr>
                <w:rStyle w:val="Hyperlink"/>
                <w:noProof/>
              </w:rPr>
              <w:fldChar w:fldCharType="begin"/>
            </w:r>
            <w:r w:rsidRPr="00403E9C">
              <w:rPr>
                <w:rStyle w:val="Hyperlink"/>
                <w:noProof/>
              </w:rPr>
              <w:instrText xml:space="preserve"> </w:instrText>
            </w:r>
            <w:r>
              <w:rPr>
                <w:noProof/>
              </w:rPr>
              <w:instrText>HYPERLINK \l "_Toc522356970"</w:instrText>
            </w:r>
            <w:r w:rsidRPr="00403E9C">
              <w:rPr>
                <w:rStyle w:val="Hyperlink"/>
                <w:noProof/>
              </w:rPr>
              <w:instrText xml:space="preserve"> </w:instrText>
            </w:r>
            <w:r w:rsidRPr="00403E9C">
              <w:rPr>
                <w:rStyle w:val="Hyperlink"/>
                <w:noProof/>
              </w:rPr>
            </w:r>
            <w:r w:rsidRPr="00403E9C">
              <w:rPr>
                <w:rStyle w:val="Hyperlink"/>
                <w:noProof/>
              </w:rPr>
              <w:fldChar w:fldCharType="separate"/>
            </w:r>
            <w:r w:rsidRPr="00403E9C">
              <w:rPr>
                <w:rStyle w:val="Hyperlink"/>
                <w:noProof/>
                <w:lang w:val="pl-PL"/>
              </w:rPr>
              <w:t>3.6</w:t>
            </w:r>
            <w:r>
              <w:rPr>
                <w:rFonts w:asciiTheme="minorHAnsi" w:eastAsiaTheme="minorEastAsia" w:hAnsiTheme="minorHAnsi"/>
                <w:noProof/>
                <w:sz w:val="22"/>
              </w:rPr>
              <w:tab/>
            </w:r>
            <w:r w:rsidRPr="00403E9C">
              <w:rPr>
                <w:rStyle w:val="Hyperlink"/>
                <w:noProof/>
                <w:lang w:val="pl-PL"/>
              </w:rPr>
              <w:t>Spalanie odpadów</w:t>
            </w:r>
            <w:r>
              <w:rPr>
                <w:noProof/>
                <w:webHidden/>
              </w:rPr>
              <w:tab/>
            </w:r>
            <w:r>
              <w:rPr>
                <w:noProof/>
                <w:webHidden/>
              </w:rPr>
              <w:fldChar w:fldCharType="begin"/>
            </w:r>
            <w:r>
              <w:rPr>
                <w:noProof/>
                <w:webHidden/>
              </w:rPr>
              <w:instrText xml:space="preserve"> PAGEREF _Toc522356970 \h </w:instrText>
            </w:r>
            <w:r>
              <w:rPr>
                <w:noProof/>
                <w:webHidden/>
              </w:rPr>
            </w:r>
          </w:ins>
          <w:r>
            <w:rPr>
              <w:noProof/>
              <w:webHidden/>
            </w:rPr>
            <w:fldChar w:fldCharType="separate"/>
          </w:r>
          <w:ins w:id="68" w:author="Sciga, Jakub" w:date="2018-08-18T12:00:00Z">
            <w:r>
              <w:rPr>
                <w:noProof/>
                <w:webHidden/>
              </w:rPr>
              <w:t>25</w:t>
            </w:r>
            <w:r>
              <w:rPr>
                <w:noProof/>
                <w:webHidden/>
              </w:rPr>
              <w:fldChar w:fldCharType="end"/>
            </w:r>
            <w:r w:rsidRPr="00403E9C">
              <w:rPr>
                <w:rStyle w:val="Hyperlink"/>
                <w:noProof/>
              </w:rPr>
              <w:fldChar w:fldCharType="end"/>
            </w:r>
          </w:ins>
        </w:p>
        <w:p w14:paraId="584B9AE7" w14:textId="77777777" w:rsidR="00DC0330" w:rsidRDefault="00DC0330">
          <w:pPr>
            <w:pStyle w:val="TOC3"/>
            <w:tabs>
              <w:tab w:val="left" w:pos="1320"/>
              <w:tab w:val="right" w:leader="dot" w:pos="8827"/>
            </w:tabs>
            <w:rPr>
              <w:ins w:id="69" w:author="Sciga, Jakub" w:date="2018-08-18T12:00:00Z"/>
              <w:rFonts w:asciiTheme="minorHAnsi" w:eastAsiaTheme="minorEastAsia" w:hAnsiTheme="minorHAnsi"/>
              <w:noProof/>
              <w:sz w:val="22"/>
            </w:rPr>
          </w:pPr>
          <w:ins w:id="70" w:author="Sciga, Jakub" w:date="2018-08-18T12:00:00Z">
            <w:r w:rsidRPr="00403E9C">
              <w:rPr>
                <w:rStyle w:val="Hyperlink"/>
                <w:noProof/>
              </w:rPr>
              <w:fldChar w:fldCharType="begin"/>
            </w:r>
            <w:r w:rsidRPr="00403E9C">
              <w:rPr>
                <w:rStyle w:val="Hyperlink"/>
                <w:noProof/>
              </w:rPr>
              <w:instrText xml:space="preserve"> </w:instrText>
            </w:r>
            <w:r>
              <w:rPr>
                <w:noProof/>
              </w:rPr>
              <w:instrText>HYPERLINK \l "_Toc522356971"</w:instrText>
            </w:r>
            <w:r w:rsidRPr="00403E9C">
              <w:rPr>
                <w:rStyle w:val="Hyperlink"/>
                <w:noProof/>
              </w:rPr>
              <w:instrText xml:space="preserve"> </w:instrText>
            </w:r>
            <w:r w:rsidRPr="00403E9C">
              <w:rPr>
                <w:rStyle w:val="Hyperlink"/>
                <w:noProof/>
              </w:rPr>
            </w:r>
            <w:r w:rsidRPr="00403E9C">
              <w:rPr>
                <w:rStyle w:val="Hyperlink"/>
                <w:noProof/>
              </w:rPr>
              <w:fldChar w:fldCharType="separate"/>
            </w:r>
            <w:r w:rsidRPr="00403E9C">
              <w:rPr>
                <w:rStyle w:val="Hyperlink"/>
                <w:noProof/>
                <w:lang w:val="pl-PL"/>
              </w:rPr>
              <w:t>3.6.1</w:t>
            </w:r>
            <w:r>
              <w:rPr>
                <w:rFonts w:asciiTheme="minorHAnsi" w:eastAsiaTheme="minorEastAsia" w:hAnsiTheme="minorHAnsi"/>
                <w:noProof/>
                <w:sz w:val="22"/>
              </w:rPr>
              <w:tab/>
            </w:r>
            <w:r w:rsidRPr="00403E9C">
              <w:rPr>
                <w:rStyle w:val="Hyperlink"/>
                <w:noProof/>
                <w:lang w:val="pl-PL"/>
              </w:rPr>
              <w:t>Odpady komunalne</w:t>
            </w:r>
            <w:r>
              <w:rPr>
                <w:noProof/>
                <w:webHidden/>
              </w:rPr>
              <w:tab/>
            </w:r>
            <w:r>
              <w:rPr>
                <w:noProof/>
                <w:webHidden/>
              </w:rPr>
              <w:fldChar w:fldCharType="begin"/>
            </w:r>
            <w:r>
              <w:rPr>
                <w:noProof/>
                <w:webHidden/>
              </w:rPr>
              <w:instrText xml:space="preserve"> PAGEREF _Toc522356971 \h </w:instrText>
            </w:r>
            <w:r>
              <w:rPr>
                <w:noProof/>
                <w:webHidden/>
              </w:rPr>
            </w:r>
          </w:ins>
          <w:r>
            <w:rPr>
              <w:noProof/>
              <w:webHidden/>
            </w:rPr>
            <w:fldChar w:fldCharType="separate"/>
          </w:r>
          <w:ins w:id="71" w:author="Sciga, Jakub" w:date="2018-08-18T12:00:00Z">
            <w:r>
              <w:rPr>
                <w:noProof/>
                <w:webHidden/>
              </w:rPr>
              <w:t>25</w:t>
            </w:r>
            <w:r>
              <w:rPr>
                <w:noProof/>
                <w:webHidden/>
              </w:rPr>
              <w:fldChar w:fldCharType="end"/>
            </w:r>
            <w:r w:rsidRPr="00403E9C">
              <w:rPr>
                <w:rStyle w:val="Hyperlink"/>
                <w:noProof/>
              </w:rPr>
              <w:fldChar w:fldCharType="end"/>
            </w:r>
          </w:ins>
        </w:p>
        <w:p w14:paraId="67827465" w14:textId="77777777" w:rsidR="00DC0330" w:rsidRDefault="00DC0330">
          <w:pPr>
            <w:pStyle w:val="TOC3"/>
            <w:tabs>
              <w:tab w:val="left" w:pos="1320"/>
              <w:tab w:val="right" w:leader="dot" w:pos="8827"/>
            </w:tabs>
            <w:rPr>
              <w:ins w:id="72" w:author="Sciga, Jakub" w:date="2018-08-18T12:00:00Z"/>
              <w:rFonts w:asciiTheme="minorHAnsi" w:eastAsiaTheme="minorEastAsia" w:hAnsiTheme="minorHAnsi"/>
              <w:noProof/>
              <w:sz w:val="22"/>
            </w:rPr>
          </w:pPr>
          <w:ins w:id="73" w:author="Sciga, Jakub" w:date="2018-08-18T12:00:00Z">
            <w:r w:rsidRPr="00403E9C">
              <w:rPr>
                <w:rStyle w:val="Hyperlink"/>
                <w:noProof/>
              </w:rPr>
              <w:fldChar w:fldCharType="begin"/>
            </w:r>
            <w:r w:rsidRPr="00403E9C">
              <w:rPr>
                <w:rStyle w:val="Hyperlink"/>
                <w:noProof/>
              </w:rPr>
              <w:instrText xml:space="preserve"> </w:instrText>
            </w:r>
            <w:r>
              <w:rPr>
                <w:noProof/>
              </w:rPr>
              <w:instrText>HYPERLINK \l "_Toc522356972"</w:instrText>
            </w:r>
            <w:r w:rsidRPr="00403E9C">
              <w:rPr>
                <w:rStyle w:val="Hyperlink"/>
                <w:noProof/>
              </w:rPr>
              <w:instrText xml:space="preserve"> </w:instrText>
            </w:r>
            <w:r w:rsidRPr="00403E9C">
              <w:rPr>
                <w:rStyle w:val="Hyperlink"/>
                <w:noProof/>
              </w:rPr>
            </w:r>
            <w:r w:rsidRPr="00403E9C">
              <w:rPr>
                <w:rStyle w:val="Hyperlink"/>
                <w:noProof/>
              </w:rPr>
              <w:fldChar w:fldCharType="separate"/>
            </w:r>
            <w:r w:rsidRPr="00403E9C">
              <w:rPr>
                <w:rStyle w:val="Hyperlink"/>
                <w:noProof/>
                <w:lang w:val="pl-PL"/>
              </w:rPr>
              <w:t>3.6.2</w:t>
            </w:r>
            <w:r>
              <w:rPr>
                <w:rFonts w:asciiTheme="minorHAnsi" w:eastAsiaTheme="minorEastAsia" w:hAnsiTheme="minorHAnsi"/>
                <w:noProof/>
                <w:sz w:val="22"/>
              </w:rPr>
              <w:tab/>
            </w:r>
            <w:r w:rsidRPr="00403E9C">
              <w:rPr>
                <w:rStyle w:val="Hyperlink"/>
                <w:noProof/>
                <w:lang w:val="pl-PL"/>
              </w:rPr>
              <w:t>Odpady medyczne</w:t>
            </w:r>
            <w:r>
              <w:rPr>
                <w:noProof/>
                <w:webHidden/>
              </w:rPr>
              <w:tab/>
            </w:r>
            <w:r>
              <w:rPr>
                <w:noProof/>
                <w:webHidden/>
              </w:rPr>
              <w:fldChar w:fldCharType="begin"/>
            </w:r>
            <w:r>
              <w:rPr>
                <w:noProof/>
                <w:webHidden/>
              </w:rPr>
              <w:instrText xml:space="preserve"> PAGEREF _Toc522356972 \h </w:instrText>
            </w:r>
            <w:r>
              <w:rPr>
                <w:noProof/>
                <w:webHidden/>
              </w:rPr>
            </w:r>
          </w:ins>
          <w:r>
            <w:rPr>
              <w:noProof/>
              <w:webHidden/>
            </w:rPr>
            <w:fldChar w:fldCharType="separate"/>
          </w:r>
          <w:ins w:id="74" w:author="Sciga, Jakub" w:date="2018-08-18T12:00:00Z">
            <w:r>
              <w:rPr>
                <w:noProof/>
                <w:webHidden/>
              </w:rPr>
              <w:t>25</w:t>
            </w:r>
            <w:r>
              <w:rPr>
                <w:noProof/>
                <w:webHidden/>
              </w:rPr>
              <w:fldChar w:fldCharType="end"/>
            </w:r>
            <w:r w:rsidRPr="00403E9C">
              <w:rPr>
                <w:rStyle w:val="Hyperlink"/>
                <w:noProof/>
              </w:rPr>
              <w:fldChar w:fldCharType="end"/>
            </w:r>
          </w:ins>
        </w:p>
        <w:p w14:paraId="12B836CA" w14:textId="77777777" w:rsidR="00DC0330" w:rsidRDefault="00DC0330">
          <w:pPr>
            <w:pStyle w:val="TOC3"/>
            <w:tabs>
              <w:tab w:val="left" w:pos="1320"/>
              <w:tab w:val="right" w:leader="dot" w:pos="8827"/>
            </w:tabs>
            <w:rPr>
              <w:ins w:id="75" w:author="Sciga, Jakub" w:date="2018-08-18T12:00:00Z"/>
              <w:rFonts w:asciiTheme="minorHAnsi" w:eastAsiaTheme="minorEastAsia" w:hAnsiTheme="minorHAnsi"/>
              <w:noProof/>
              <w:sz w:val="22"/>
            </w:rPr>
          </w:pPr>
          <w:ins w:id="76" w:author="Sciga, Jakub" w:date="2018-08-18T12:00:00Z">
            <w:r w:rsidRPr="00403E9C">
              <w:rPr>
                <w:rStyle w:val="Hyperlink"/>
                <w:noProof/>
              </w:rPr>
              <w:fldChar w:fldCharType="begin"/>
            </w:r>
            <w:r w:rsidRPr="00403E9C">
              <w:rPr>
                <w:rStyle w:val="Hyperlink"/>
                <w:noProof/>
              </w:rPr>
              <w:instrText xml:space="preserve"> </w:instrText>
            </w:r>
            <w:r>
              <w:rPr>
                <w:noProof/>
              </w:rPr>
              <w:instrText>HYPERLINK \l "_Toc522356973"</w:instrText>
            </w:r>
            <w:r w:rsidRPr="00403E9C">
              <w:rPr>
                <w:rStyle w:val="Hyperlink"/>
                <w:noProof/>
              </w:rPr>
              <w:instrText xml:space="preserve"> </w:instrText>
            </w:r>
            <w:r w:rsidRPr="00403E9C">
              <w:rPr>
                <w:rStyle w:val="Hyperlink"/>
                <w:noProof/>
              </w:rPr>
            </w:r>
            <w:r w:rsidRPr="00403E9C">
              <w:rPr>
                <w:rStyle w:val="Hyperlink"/>
                <w:noProof/>
              </w:rPr>
              <w:fldChar w:fldCharType="separate"/>
            </w:r>
            <w:r w:rsidRPr="00403E9C">
              <w:rPr>
                <w:rStyle w:val="Hyperlink"/>
                <w:noProof/>
                <w:lang w:val="pl-PL"/>
              </w:rPr>
              <w:t>3.6.3</w:t>
            </w:r>
            <w:r>
              <w:rPr>
                <w:rFonts w:asciiTheme="minorHAnsi" w:eastAsiaTheme="minorEastAsia" w:hAnsiTheme="minorHAnsi"/>
                <w:noProof/>
                <w:sz w:val="22"/>
              </w:rPr>
              <w:tab/>
            </w:r>
            <w:r w:rsidRPr="00403E9C">
              <w:rPr>
                <w:rStyle w:val="Hyperlink"/>
                <w:noProof/>
                <w:lang w:val="pl-PL"/>
              </w:rPr>
              <w:t>Odpady niebezpieczne</w:t>
            </w:r>
            <w:r>
              <w:rPr>
                <w:noProof/>
                <w:webHidden/>
              </w:rPr>
              <w:tab/>
            </w:r>
            <w:r>
              <w:rPr>
                <w:noProof/>
                <w:webHidden/>
              </w:rPr>
              <w:fldChar w:fldCharType="begin"/>
            </w:r>
            <w:r>
              <w:rPr>
                <w:noProof/>
                <w:webHidden/>
              </w:rPr>
              <w:instrText xml:space="preserve"> PAGEREF _Toc522356973 \h </w:instrText>
            </w:r>
            <w:r>
              <w:rPr>
                <w:noProof/>
                <w:webHidden/>
              </w:rPr>
            </w:r>
          </w:ins>
          <w:r>
            <w:rPr>
              <w:noProof/>
              <w:webHidden/>
            </w:rPr>
            <w:fldChar w:fldCharType="separate"/>
          </w:r>
          <w:ins w:id="77" w:author="Sciga, Jakub" w:date="2018-08-18T12:00:00Z">
            <w:r>
              <w:rPr>
                <w:noProof/>
                <w:webHidden/>
              </w:rPr>
              <w:t>26</w:t>
            </w:r>
            <w:r>
              <w:rPr>
                <w:noProof/>
                <w:webHidden/>
              </w:rPr>
              <w:fldChar w:fldCharType="end"/>
            </w:r>
            <w:r w:rsidRPr="00403E9C">
              <w:rPr>
                <w:rStyle w:val="Hyperlink"/>
                <w:noProof/>
              </w:rPr>
              <w:fldChar w:fldCharType="end"/>
            </w:r>
          </w:ins>
        </w:p>
        <w:p w14:paraId="401A8CAB" w14:textId="77777777" w:rsidR="00DC0330" w:rsidRDefault="00DC0330">
          <w:pPr>
            <w:pStyle w:val="TOC3"/>
            <w:tabs>
              <w:tab w:val="left" w:pos="1320"/>
              <w:tab w:val="right" w:leader="dot" w:pos="8827"/>
            </w:tabs>
            <w:rPr>
              <w:ins w:id="78" w:author="Sciga, Jakub" w:date="2018-08-18T12:00:00Z"/>
              <w:rFonts w:asciiTheme="minorHAnsi" w:eastAsiaTheme="minorEastAsia" w:hAnsiTheme="minorHAnsi"/>
              <w:noProof/>
              <w:sz w:val="22"/>
            </w:rPr>
          </w:pPr>
          <w:ins w:id="79" w:author="Sciga, Jakub" w:date="2018-08-18T12:00:00Z">
            <w:r w:rsidRPr="00403E9C">
              <w:rPr>
                <w:rStyle w:val="Hyperlink"/>
                <w:noProof/>
              </w:rPr>
              <w:lastRenderedPageBreak/>
              <w:fldChar w:fldCharType="begin"/>
            </w:r>
            <w:r w:rsidRPr="00403E9C">
              <w:rPr>
                <w:rStyle w:val="Hyperlink"/>
                <w:noProof/>
              </w:rPr>
              <w:instrText xml:space="preserve"> </w:instrText>
            </w:r>
            <w:r>
              <w:rPr>
                <w:noProof/>
              </w:rPr>
              <w:instrText>HYPERLINK \l "_Toc522356974"</w:instrText>
            </w:r>
            <w:r w:rsidRPr="00403E9C">
              <w:rPr>
                <w:rStyle w:val="Hyperlink"/>
                <w:noProof/>
              </w:rPr>
              <w:instrText xml:space="preserve"> </w:instrText>
            </w:r>
            <w:r w:rsidRPr="00403E9C">
              <w:rPr>
                <w:rStyle w:val="Hyperlink"/>
                <w:noProof/>
              </w:rPr>
            </w:r>
            <w:r w:rsidRPr="00403E9C">
              <w:rPr>
                <w:rStyle w:val="Hyperlink"/>
                <w:noProof/>
              </w:rPr>
              <w:fldChar w:fldCharType="separate"/>
            </w:r>
            <w:r w:rsidRPr="00403E9C">
              <w:rPr>
                <w:rStyle w:val="Hyperlink"/>
                <w:noProof/>
                <w:lang w:val="pl-PL"/>
              </w:rPr>
              <w:t>3.6.4</w:t>
            </w:r>
            <w:r>
              <w:rPr>
                <w:rFonts w:asciiTheme="minorHAnsi" w:eastAsiaTheme="minorEastAsia" w:hAnsiTheme="minorHAnsi"/>
                <w:noProof/>
                <w:sz w:val="22"/>
              </w:rPr>
              <w:tab/>
            </w:r>
            <w:r w:rsidRPr="00403E9C">
              <w:rPr>
                <w:rStyle w:val="Hyperlink"/>
                <w:noProof/>
                <w:lang w:val="pl-PL"/>
              </w:rPr>
              <w:t>Drewno poużytkowe</w:t>
            </w:r>
            <w:r>
              <w:rPr>
                <w:noProof/>
                <w:webHidden/>
              </w:rPr>
              <w:tab/>
            </w:r>
            <w:r>
              <w:rPr>
                <w:noProof/>
                <w:webHidden/>
              </w:rPr>
              <w:fldChar w:fldCharType="begin"/>
            </w:r>
            <w:r>
              <w:rPr>
                <w:noProof/>
                <w:webHidden/>
              </w:rPr>
              <w:instrText xml:space="preserve"> PAGEREF _Toc522356974 \h </w:instrText>
            </w:r>
            <w:r>
              <w:rPr>
                <w:noProof/>
                <w:webHidden/>
              </w:rPr>
            </w:r>
          </w:ins>
          <w:r>
            <w:rPr>
              <w:noProof/>
              <w:webHidden/>
            </w:rPr>
            <w:fldChar w:fldCharType="separate"/>
          </w:r>
          <w:ins w:id="80" w:author="Sciga, Jakub" w:date="2018-08-18T12:00:00Z">
            <w:r>
              <w:rPr>
                <w:noProof/>
                <w:webHidden/>
              </w:rPr>
              <w:t>26</w:t>
            </w:r>
            <w:r>
              <w:rPr>
                <w:noProof/>
                <w:webHidden/>
              </w:rPr>
              <w:fldChar w:fldCharType="end"/>
            </w:r>
            <w:r w:rsidRPr="00403E9C">
              <w:rPr>
                <w:rStyle w:val="Hyperlink"/>
                <w:noProof/>
              </w:rPr>
              <w:fldChar w:fldCharType="end"/>
            </w:r>
          </w:ins>
        </w:p>
        <w:p w14:paraId="5593592E" w14:textId="77777777" w:rsidR="00DC0330" w:rsidRDefault="00DC0330">
          <w:pPr>
            <w:pStyle w:val="TOC3"/>
            <w:tabs>
              <w:tab w:val="left" w:pos="1320"/>
              <w:tab w:val="right" w:leader="dot" w:pos="8827"/>
            </w:tabs>
            <w:rPr>
              <w:ins w:id="81" w:author="Sciga, Jakub" w:date="2018-08-18T12:00:00Z"/>
              <w:rFonts w:asciiTheme="minorHAnsi" w:eastAsiaTheme="minorEastAsia" w:hAnsiTheme="minorHAnsi"/>
              <w:noProof/>
              <w:sz w:val="22"/>
            </w:rPr>
          </w:pPr>
          <w:ins w:id="82" w:author="Sciga, Jakub" w:date="2018-08-18T12:00:00Z">
            <w:r w:rsidRPr="00403E9C">
              <w:rPr>
                <w:rStyle w:val="Hyperlink"/>
                <w:noProof/>
              </w:rPr>
              <w:fldChar w:fldCharType="begin"/>
            </w:r>
            <w:r w:rsidRPr="00403E9C">
              <w:rPr>
                <w:rStyle w:val="Hyperlink"/>
                <w:noProof/>
              </w:rPr>
              <w:instrText xml:space="preserve"> </w:instrText>
            </w:r>
            <w:r>
              <w:rPr>
                <w:noProof/>
              </w:rPr>
              <w:instrText>HYPERLINK \l "_Toc522356975"</w:instrText>
            </w:r>
            <w:r w:rsidRPr="00403E9C">
              <w:rPr>
                <w:rStyle w:val="Hyperlink"/>
                <w:noProof/>
              </w:rPr>
              <w:instrText xml:space="preserve"> </w:instrText>
            </w:r>
            <w:r w:rsidRPr="00403E9C">
              <w:rPr>
                <w:rStyle w:val="Hyperlink"/>
                <w:noProof/>
              </w:rPr>
            </w:r>
            <w:r w:rsidRPr="00403E9C">
              <w:rPr>
                <w:rStyle w:val="Hyperlink"/>
                <w:noProof/>
              </w:rPr>
              <w:fldChar w:fldCharType="separate"/>
            </w:r>
            <w:r w:rsidRPr="00403E9C">
              <w:rPr>
                <w:rStyle w:val="Hyperlink"/>
                <w:noProof/>
                <w:lang w:val="pl-PL"/>
              </w:rPr>
              <w:t>3.6.5</w:t>
            </w:r>
            <w:r>
              <w:rPr>
                <w:rFonts w:asciiTheme="minorHAnsi" w:eastAsiaTheme="minorEastAsia" w:hAnsiTheme="minorHAnsi"/>
                <w:noProof/>
                <w:sz w:val="22"/>
              </w:rPr>
              <w:tab/>
            </w:r>
            <w:r w:rsidRPr="00403E9C">
              <w:rPr>
                <w:rStyle w:val="Hyperlink"/>
                <w:noProof/>
                <w:lang w:val="pl-PL"/>
              </w:rPr>
              <w:t>Osady ściekowe</w:t>
            </w:r>
            <w:r>
              <w:rPr>
                <w:noProof/>
                <w:webHidden/>
              </w:rPr>
              <w:tab/>
            </w:r>
            <w:r>
              <w:rPr>
                <w:noProof/>
                <w:webHidden/>
              </w:rPr>
              <w:fldChar w:fldCharType="begin"/>
            </w:r>
            <w:r>
              <w:rPr>
                <w:noProof/>
                <w:webHidden/>
              </w:rPr>
              <w:instrText xml:space="preserve"> PAGEREF _Toc522356975 \h </w:instrText>
            </w:r>
            <w:r>
              <w:rPr>
                <w:noProof/>
                <w:webHidden/>
              </w:rPr>
            </w:r>
          </w:ins>
          <w:r>
            <w:rPr>
              <w:noProof/>
              <w:webHidden/>
            </w:rPr>
            <w:fldChar w:fldCharType="separate"/>
          </w:r>
          <w:ins w:id="83" w:author="Sciga, Jakub" w:date="2018-08-18T12:00:00Z">
            <w:r>
              <w:rPr>
                <w:noProof/>
                <w:webHidden/>
              </w:rPr>
              <w:t>26</w:t>
            </w:r>
            <w:r>
              <w:rPr>
                <w:noProof/>
                <w:webHidden/>
              </w:rPr>
              <w:fldChar w:fldCharType="end"/>
            </w:r>
            <w:r w:rsidRPr="00403E9C">
              <w:rPr>
                <w:rStyle w:val="Hyperlink"/>
                <w:noProof/>
              </w:rPr>
              <w:fldChar w:fldCharType="end"/>
            </w:r>
          </w:ins>
        </w:p>
        <w:p w14:paraId="10D12A7B" w14:textId="77777777" w:rsidR="00DC0330" w:rsidRDefault="00DC0330">
          <w:pPr>
            <w:pStyle w:val="TOC3"/>
            <w:tabs>
              <w:tab w:val="left" w:pos="1320"/>
              <w:tab w:val="right" w:leader="dot" w:pos="8827"/>
            </w:tabs>
            <w:rPr>
              <w:ins w:id="84" w:author="Sciga, Jakub" w:date="2018-08-18T12:00:00Z"/>
              <w:rFonts w:asciiTheme="minorHAnsi" w:eastAsiaTheme="minorEastAsia" w:hAnsiTheme="minorHAnsi"/>
              <w:noProof/>
              <w:sz w:val="22"/>
            </w:rPr>
          </w:pPr>
          <w:ins w:id="85" w:author="Sciga, Jakub" w:date="2018-08-18T12:00:00Z">
            <w:r w:rsidRPr="00403E9C">
              <w:rPr>
                <w:rStyle w:val="Hyperlink"/>
                <w:noProof/>
              </w:rPr>
              <w:fldChar w:fldCharType="begin"/>
            </w:r>
            <w:r w:rsidRPr="00403E9C">
              <w:rPr>
                <w:rStyle w:val="Hyperlink"/>
                <w:noProof/>
              </w:rPr>
              <w:instrText xml:space="preserve"> </w:instrText>
            </w:r>
            <w:r>
              <w:rPr>
                <w:noProof/>
              </w:rPr>
              <w:instrText>HYPERLINK \l "_Toc522356976"</w:instrText>
            </w:r>
            <w:r w:rsidRPr="00403E9C">
              <w:rPr>
                <w:rStyle w:val="Hyperlink"/>
                <w:noProof/>
              </w:rPr>
              <w:instrText xml:space="preserve"> </w:instrText>
            </w:r>
            <w:r w:rsidRPr="00403E9C">
              <w:rPr>
                <w:rStyle w:val="Hyperlink"/>
                <w:noProof/>
              </w:rPr>
            </w:r>
            <w:r w:rsidRPr="00403E9C">
              <w:rPr>
                <w:rStyle w:val="Hyperlink"/>
                <w:noProof/>
              </w:rPr>
              <w:fldChar w:fldCharType="separate"/>
            </w:r>
            <w:r w:rsidRPr="00403E9C">
              <w:rPr>
                <w:rStyle w:val="Hyperlink"/>
                <w:noProof/>
                <w:lang w:val="pl-PL"/>
              </w:rPr>
              <w:t>3.6.6</w:t>
            </w:r>
            <w:r>
              <w:rPr>
                <w:rFonts w:asciiTheme="minorHAnsi" w:eastAsiaTheme="minorEastAsia" w:hAnsiTheme="minorHAnsi"/>
                <w:noProof/>
                <w:sz w:val="22"/>
              </w:rPr>
              <w:tab/>
            </w:r>
            <w:r w:rsidRPr="00403E9C">
              <w:rPr>
                <w:rStyle w:val="Hyperlink"/>
                <w:noProof/>
                <w:lang w:val="pl-PL"/>
              </w:rPr>
              <w:t>Metody spalania odpadów</w:t>
            </w:r>
            <w:r>
              <w:rPr>
                <w:noProof/>
                <w:webHidden/>
              </w:rPr>
              <w:tab/>
            </w:r>
            <w:r>
              <w:rPr>
                <w:noProof/>
                <w:webHidden/>
              </w:rPr>
              <w:fldChar w:fldCharType="begin"/>
            </w:r>
            <w:r>
              <w:rPr>
                <w:noProof/>
                <w:webHidden/>
              </w:rPr>
              <w:instrText xml:space="preserve"> PAGEREF _Toc522356976 \h </w:instrText>
            </w:r>
            <w:r>
              <w:rPr>
                <w:noProof/>
                <w:webHidden/>
              </w:rPr>
            </w:r>
          </w:ins>
          <w:r>
            <w:rPr>
              <w:noProof/>
              <w:webHidden/>
            </w:rPr>
            <w:fldChar w:fldCharType="separate"/>
          </w:r>
          <w:ins w:id="86" w:author="Sciga, Jakub" w:date="2018-08-18T12:00:00Z">
            <w:r>
              <w:rPr>
                <w:noProof/>
                <w:webHidden/>
              </w:rPr>
              <w:t>27</w:t>
            </w:r>
            <w:r>
              <w:rPr>
                <w:noProof/>
                <w:webHidden/>
              </w:rPr>
              <w:fldChar w:fldCharType="end"/>
            </w:r>
            <w:r w:rsidRPr="00403E9C">
              <w:rPr>
                <w:rStyle w:val="Hyperlink"/>
                <w:noProof/>
              </w:rPr>
              <w:fldChar w:fldCharType="end"/>
            </w:r>
          </w:ins>
        </w:p>
        <w:p w14:paraId="43577252" w14:textId="77777777" w:rsidR="00DC0330" w:rsidRDefault="00DC0330">
          <w:pPr>
            <w:pStyle w:val="TOC2"/>
            <w:tabs>
              <w:tab w:val="left" w:pos="880"/>
              <w:tab w:val="right" w:leader="dot" w:pos="8827"/>
            </w:tabs>
            <w:rPr>
              <w:ins w:id="87" w:author="Sciga, Jakub" w:date="2018-08-18T12:00:00Z"/>
              <w:rFonts w:asciiTheme="minorHAnsi" w:eastAsiaTheme="minorEastAsia" w:hAnsiTheme="minorHAnsi"/>
              <w:noProof/>
              <w:sz w:val="22"/>
            </w:rPr>
          </w:pPr>
          <w:ins w:id="88" w:author="Sciga, Jakub" w:date="2018-08-18T12:00:00Z">
            <w:r w:rsidRPr="00403E9C">
              <w:rPr>
                <w:rStyle w:val="Hyperlink"/>
                <w:noProof/>
              </w:rPr>
              <w:fldChar w:fldCharType="begin"/>
            </w:r>
            <w:r w:rsidRPr="00403E9C">
              <w:rPr>
                <w:rStyle w:val="Hyperlink"/>
                <w:noProof/>
              </w:rPr>
              <w:instrText xml:space="preserve"> </w:instrText>
            </w:r>
            <w:r>
              <w:rPr>
                <w:noProof/>
              </w:rPr>
              <w:instrText>HYPERLINK \l "_Toc522356977"</w:instrText>
            </w:r>
            <w:r w:rsidRPr="00403E9C">
              <w:rPr>
                <w:rStyle w:val="Hyperlink"/>
                <w:noProof/>
              </w:rPr>
              <w:instrText xml:space="preserve"> </w:instrText>
            </w:r>
            <w:r w:rsidRPr="00403E9C">
              <w:rPr>
                <w:rStyle w:val="Hyperlink"/>
                <w:noProof/>
              </w:rPr>
            </w:r>
            <w:r w:rsidRPr="00403E9C">
              <w:rPr>
                <w:rStyle w:val="Hyperlink"/>
                <w:noProof/>
              </w:rPr>
              <w:fldChar w:fldCharType="separate"/>
            </w:r>
            <w:r w:rsidRPr="00403E9C">
              <w:rPr>
                <w:rStyle w:val="Hyperlink"/>
                <w:noProof/>
                <w:lang w:val="pl-PL"/>
              </w:rPr>
              <w:t>3.7</w:t>
            </w:r>
            <w:r>
              <w:rPr>
                <w:rFonts w:asciiTheme="minorHAnsi" w:eastAsiaTheme="minorEastAsia" w:hAnsiTheme="minorHAnsi"/>
                <w:noProof/>
                <w:sz w:val="22"/>
              </w:rPr>
              <w:tab/>
            </w:r>
            <w:r w:rsidRPr="00403E9C">
              <w:rPr>
                <w:rStyle w:val="Hyperlink"/>
                <w:noProof/>
                <w:lang w:val="pl-PL"/>
              </w:rPr>
              <w:t>Ekologia w spalaniu</w:t>
            </w:r>
            <w:r>
              <w:rPr>
                <w:noProof/>
                <w:webHidden/>
              </w:rPr>
              <w:tab/>
            </w:r>
            <w:r>
              <w:rPr>
                <w:noProof/>
                <w:webHidden/>
              </w:rPr>
              <w:fldChar w:fldCharType="begin"/>
            </w:r>
            <w:r>
              <w:rPr>
                <w:noProof/>
                <w:webHidden/>
              </w:rPr>
              <w:instrText xml:space="preserve"> PAGEREF _Toc522356977 \h </w:instrText>
            </w:r>
            <w:r>
              <w:rPr>
                <w:noProof/>
                <w:webHidden/>
              </w:rPr>
            </w:r>
          </w:ins>
          <w:r>
            <w:rPr>
              <w:noProof/>
              <w:webHidden/>
            </w:rPr>
            <w:fldChar w:fldCharType="separate"/>
          </w:r>
          <w:ins w:id="89" w:author="Sciga, Jakub" w:date="2018-08-18T12:00:00Z">
            <w:r>
              <w:rPr>
                <w:noProof/>
                <w:webHidden/>
              </w:rPr>
              <w:t>27</w:t>
            </w:r>
            <w:r>
              <w:rPr>
                <w:noProof/>
                <w:webHidden/>
              </w:rPr>
              <w:fldChar w:fldCharType="end"/>
            </w:r>
            <w:r w:rsidRPr="00403E9C">
              <w:rPr>
                <w:rStyle w:val="Hyperlink"/>
                <w:noProof/>
              </w:rPr>
              <w:fldChar w:fldCharType="end"/>
            </w:r>
          </w:ins>
        </w:p>
        <w:p w14:paraId="0CC99221" w14:textId="77777777" w:rsidR="00DC0330" w:rsidRDefault="00DC0330">
          <w:pPr>
            <w:pStyle w:val="TOC1"/>
            <w:rPr>
              <w:ins w:id="90" w:author="Sciga, Jakub" w:date="2018-08-18T12:00:00Z"/>
              <w:rFonts w:asciiTheme="minorHAnsi" w:eastAsiaTheme="minorEastAsia" w:hAnsiTheme="minorHAnsi"/>
              <w:b w:val="0"/>
              <w:sz w:val="22"/>
              <w:lang w:val="en-US"/>
            </w:rPr>
          </w:pPr>
          <w:ins w:id="91" w:author="Sciga, Jakub" w:date="2018-08-18T12:00:00Z">
            <w:r w:rsidRPr="00403E9C">
              <w:rPr>
                <w:rStyle w:val="Hyperlink"/>
              </w:rPr>
              <w:fldChar w:fldCharType="begin"/>
            </w:r>
            <w:r w:rsidRPr="00403E9C">
              <w:rPr>
                <w:rStyle w:val="Hyperlink"/>
              </w:rPr>
              <w:instrText xml:space="preserve"> </w:instrText>
            </w:r>
            <w:r>
              <w:instrText>HYPERLINK \l "_Toc522356978"</w:instrText>
            </w:r>
            <w:r w:rsidRPr="00403E9C">
              <w:rPr>
                <w:rStyle w:val="Hyperlink"/>
              </w:rPr>
              <w:instrText xml:space="preserve"> </w:instrText>
            </w:r>
            <w:r w:rsidRPr="00403E9C">
              <w:rPr>
                <w:rStyle w:val="Hyperlink"/>
              </w:rPr>
            </w:r>
            <w:r w:rsidRPr="00403E9C">
              <w:rPr>
                <w:rStyle w:val="Hyperlink"/>
              </w:rPr>
              <w:fldChar w:fldCharType="separate"/>
            </w:r>
            <w:r w:rsidRPr="00403E9C">
              <w:rPr>
                <w:rStyle w:val="Hyperlink"/>
              </w:rPr>
              <w:t>4.</w:t>
            </w:r>
            <w:r>
              <w:rPr>
                <w:rFonts w:asciiTheme="minorHAnsi" w:eastAsiaTheme="minorEastAsia" w:hAnsiTheme="minorHAnsi"/>
                <w:b w:val="0"/>
                <w:sz w:val="22"/>
                <w:lang w:val="en-US"/>
              </w:rPr>
              <w:tab/>
            </w:r>
            <w:r w:rsidRPr="00403E9C">
              <w:rPr>
                <w:rStyle w:val="Hyperlink"/>
              </w:rPr>
              <w:t>System regulacji</w:t>
            </w:r>
            <w:r>
              <w:rPr>
                <w:webHidden/>
              </w:rPr>
              <w:tab/>
            </w:r>
            <w:r>
              <w:rPr>
                <w:webHidden/>
              </w:rPr>
              <w:fldChar w:fldCharType="begin"/>
            </w:r>
            <w:r>
              <w:rPr>
                <w:webHidden/>
              </w:rPr>
              <w:instrText xml:space="preserve"> PAGEREF _Toc522356978 \h </w:instrText>
            </w:r>
            <w:r>
              <w:rPr>
                <w:webHidden/>
              </w:rPr>
            </w:r>
          </w:ins>
          <w:r>
            <w:rPr>
              <w:webHidden/>
            </w:rPr>
            <w:fldChar w:fldCharType="separate"/>
          </w:r>
          <w:ins w:id="92" w:author="Sciga, Jakub" w:date="2018-08-18T12:00:00Z">
            <w:r>
              <w:rPr>
                <w:webHidden/>
              </w:rPr>
              <w:t>28</w:t>
            </w:r>
            <w:r>
              <w:rPr>
                <w:webHidden/>
              </w:rPr>
              <w:fldChar w:fldCharType="end"/>
            </w:r>
            <w:r w:rsidRPr="00403E9C">
              <w:rPr>
                <w:rStyle w:val="Hyperlink"/>
              </w:rPr>
              <w:fldChar w:fldCharType="end"/>
            </w:r>
          </w:ins>
        </w:p>
        <w:p w14:paraId="2BF7A367" w14:textId="77777777" w:rsidR="00DC0330" w:rsidRDefault="00DC0330">
          <w:pPr>
            <w:pStyle w:val="TOC2"/>
            <w:tabs>
              <w:tab w:val="left" w:pos="880"/>
              <w:tab w:val="right" w:leader="dot" w:pos="8827"/>
            </w:tabs>
            <w:rPr>
              <w:ins w:id="93" w:author="Sciga, Jakub" w:date="2018-08-18T12:00:00Z"/>
              <w:rFonts w:asciiTheme="minorHAnsi" w:eastAsiaTheme="minorEastAsia" w:hAnsiTheme="minorHAnsi"/>
              <w:noProof/>
              <w:sz w:val="22"/>
            </w:rPr>
          </w:pPr>
          <w:ins w:id="94" w:author="Sciga, Jakub" w:date="2018-08-18T12:00:00Z">
            <w:r w:rsidRPr="00403E9C">
              <w:rPr>
                <w:rStyle w:val="Hyperlink"/>
                <w:noProof/>
              </w:rPr>
              <w:fldChar w:fldCharType="begin"/>
            </w:r>
            <w:r w:rsidRPr="00403E9C">
              <w:rPr>
                <w:rStyle w:val="Hyperlink"/>
                <w:noProof/>
              </w:rPr>
              <w:instrText xml:space="preserve"> </w:instrText>
            </w:r>
            <w:r>
              <w:rPr>
                <w:noProof/>
              </w:rPr>
              <w:instrText>HYPERLINK \l "_Toc522356979"</w:instrText>
            </w:r>
            <w:r w:rsidRPr="00403E9C">
              <w:rPr>
                <w:rStyle w:val="Hyperlink"/>
                <w:noProof/>
              </w:rPr>
              <w:instrText xml:space="preserve"> </w:instrText>
            </w:r>
            <w:r w:rsidRPr="00403E9C">
              <w:rPr>
                <w:rStyle w:val="Hyperlink"/>
                <w:noProof/>
              </w:rPr>
            </w:r>
            <w:r w:rsidRPr="00403E9C">
              <w:rPr>
                <w:rStyle w:val="Hyperlink"/>
                <w:noProof/>
              </w:rPr>
              <w:fldChar w:fldCharType="separate"/>
            </w:r>
            <w:r w:rsidRPr="00403E9C">
              <w:rPr>
                <w:rStyle w:val="Hyperlink"/>
                <w:noProof/>
                <w:lang w:val="pl-PL"/>
              </w:rPr>
              <w:t>4.1</w:t>
            </w:r>
            <w:r>
              <w:rPr>
                <w:rFonts w:asciiTheme="minorHAnsi" w:eastAsiaTheme="minorEastAsia" w:hAnsiTheme="minorHAnsi"/>
                <w:noProof/>
                <w:sz w:val="22"/>
              </w:rPr>
              <w:tab/>
            </w:r>
            <w:r w:rsidRPr="00403E9C">
              <w:rPr>
                <w:rStyle w:val="Hyperlink"/>
                <w:noProof/>
                <w:lang w:val="pl-PL"/>
              </w:rPr>
              <w:t>Układ regulacji</w:t>
            </w:r>
            <w:r>
              <w:rPr>
                <w:noProof/>
                <w:webHidden/>
              </w:rPr>
              <w:tab/>
            </w:r>
            <w:r>
              <w:rPr>
                <w:noProof/>
                <w:webHidden/>
              </w:rPr>
              <w:fldChar w:fldCharType="begin"/>
            </w:r>
            <w:r>
              <w:rPr>
                <w:noProof/>
                <w:webHidden/>
              </w:rPr>
              <w:instrText xml:space="preserve"> PAGEREF _Toc522356979 \h </w:instrText>
            </w:r>
            <w:r>
              <w:rPr>
                <w:noProof/>
                <w:webHidden/>
              </w:rPr>
            </w:r>
          </w:ins>
          <w:r>
            <w:rPr>
              <w:noProof/>
              <w:webHidden/>
            </w:rPr>
            <w:fldChar w:fldCharType="separate"/>
          </w:r>
          <w:ins w:id="95" w:author="Sciga, Jakub" w:date="2018-08-18T12:00:00Z">
            <w:r>
              <w:rPr>
                <w:noProof/>
                <w:webHidden/>
              </w:rPr>
              <w:t>28</w:t>
            </w:r>
            <w:r>
              <w:rPr>
                <w:noProof/>
                <w:webHidden/>
              </w:rPr>
              <w:fldChar w:fldCharType="end"/>
            </w:r>
            <w:r w:rsidRPr="00403E9C">
              <w:rPr>
                <w:rStyle w:val="Hyperlink"/>
                <w:noProof/>
              </w:rPr>
              <w:fldChar w:fldCharType="end"/>
            </w:r>
          </w:ins>
        </w:p>
        <w:p w14:paraId="56446EB9" w14:textId="77777777" w:rsidR="00DC0330" w:rsidRDefault="00DC0330">
          <w:pPr>
            <w:pStyle w:val="TOC2"/>
            <w:tabs>
              <w:tab w:val="left" w:pos="880"/>
              <w:tab w:val="right" w:leader="dot" w:pos="8827"/>
            </w:tabs>
            <w:rPr>
              <w:ins w:id="96" w:author="Sciga, Jakub" w:date="2018-08-18T12:00:00Z"/>
              <w:rFonts w:asciiTheme="minorHAnsi" w:eastAsiaTheme="minorEastAsia" w:hAnsiTheme="minorHAnsi"/>
              <w:noProof/>
              <w:sz w:val="22"/>
            </w:rPr>
          </w:pPr>
          <w:ins w:id="97" w:author="Sciga, Jakub" w:date="2018-08-18T12:00:00Z">
            <w:r w:rsidRPr="00403E9C">
              <w:rPr>
                <w:rStyle w:val="Hyperlink"/>
                <w:noProof/>
              </w:rPr>
              <w:fldChar w:fldCharType="begin"/>
            </w:r>
            <w:r w:rsidRPr="00403E9C">
              <w:rPr>
                <w:rStyle w:val="Hyperlink"/>
                <w:noProof/>
              </w:rPr>
              <w:instrText xml:space="preserve"> </w:instrText>
            </w:r>
            <w:r>
              <w:rPr>
                <w:noProof/>
              </w:rPr>
              <w:instrText>HYPERLINK \l "_Toc522356980"</w:instrText>
            </w:r>
            <w:r w:rsidRPr="00403E9C">
              <w:rPr>
                <w:rStyle w:val="Hyperlink"/>
                <w:noProof/>
              </w:rPr>
              <w:instrText xml:space="preserve"> </w:instrText>
            </w:r>
            <w:r w:rsidRPr="00403E9C">
              <w:rPr>
                <w:rStyle w:val="Hyperlink"/>
                <w:noProof/>
              </w:rPr>
            </w:r>
            <w:r w:rsidRPr="00403E9C">
              <w:rPr>
                <w:rStyle w:val="Hyperlink"/>
                <w:noProof/>
              </w:rPr>
              <w:fldChar w:fldCharType="separate"/>
            </w:r>
            <w:r w:rsidRPr="00403E9C">
              <w:rPr>
                <w:rStyle w:val="Hyperlink"/>
                <w:noProof/>
                <w:lang w:val="pl-PL"/>
              </w:rPr>
              <w:t>4.2</w:t>
            </w:r>
            <w:r>
              <w:rPr>
                <w:rFonts w:asciiTheme="minorHAnsi" w:eastAsiaTheme="minorEastAsia" w:hAnsiTheme="minorHAnsi"/>
                <w:noProof/>
                <w:sz w:val="22"/>
              </w:rPr>
              <w:tab/>
            </w:r>
            <w:r w:rsidRPr="00403E9C">
              <w:rPr>
                <w:rStyle w:val="Hyperlink"/>
                <w:noProof/>
                <w:lang w:val="pl-PL"/>
              </w:rPr>
              <w:t>Projektowanie układów regulacji</w:t>
            </w:r>
            <w:r>
              <w:rPr>
                <w:noProof/>
                <w:webHidden/>
              </w:rPr>
              <w:tab/>
            </w:r>
            <w:r>
              <w:rPr>
                <w:noProof/>
                <w:webHidden/>
              </w:rPr>
              <w:fldChar w:fldCharType="begin"/>
            </w:r>
            <w:r>
              <w:rPr>
                <w:noProof/>
                <w:webHidden/>
              </w:rPr>
              <w:instrText xml:space="preserve"> PAGEREF _Toc522356980 \h </w:instrText>
            </w:r>
            <w:r>
              <w:rPr>
                <w:noProof/>
                <w:webHidden/>
              </w:rPr>
            </w:r>
          </w:ins>
          <w:r>
            <w:rPr>
              <w:noProof/>
              <w:webHidden/>
            </w:rPr>
            <w:fldChar w:fldCharType="separate"/>
          </w:r>
          <w:ins w:id="98" w:author="Sciga, Jakub" w:date="2018-08-18T12:00:00Z">
            <w:r>
              <w:rPr>
                <w:noProof/>
                <w:webHidden/>
              </w:rPr>
              <w:t>30</w:t>
            </w:r>
            <w:r>
              <w:rPr>
                <w:noProof/>
                <w:webHidden/>
              </w:rPr>
              <w:fldChar w:fldCharType="end"/>
            </w:r>
            <w:r w:rsidRPr="00403E9C">
              <w:rPr>
                <w:rStyle w:val="Hyperlink"/>
                <w:noProof/>
              </w:rPr>
              <w:fldChar w:fldCharType="end"/>
            </w:r>
          </w:ins>
        </w:p>
        <w:p w14:paraId="1A5893EA" w14:textId="77777777" w:rsidR="00DC0330" w:rsidRDefault="00DC0330">
          <w:pPr>
            <w:pStyle w:val="TOC2"/>
            <w:tabs>
              <w:tab w:val="left" w:pos="880"/>
              <w:tab w:val="right" w:leader="dot" w:pos="8827"/>
            </w:tabs>
            <w:rPr>
              <w:ins w:id="99" w:author="Sciga, Jakub" w:date="2018-08-18T12:00:00Z"/>
              <w:rFonts w:asciiTheme="minorHAnsi" w:eastAsiaTheme="minorEastAsia" w:hAnsiTheme="minorHAnsi"/>
              <w:noProof/>
              <w:sz w:val="22"/>
            </w:rPr>
          </w:pPr>
          <w:ins w:id="100" w:author="Sciga, Jakub" w:date="2018-08-18T12:00:00Z">
            <w:r w:rsidRPr="00403E9C">
              <w:rPr>
                <w:rStyle w:val="Hyperlink"/>
                <w:noProof/>
              </w:rPr>
              <w:fldChar w:fldCharType="begin"/>
            </w:r>
            <w:r w:rsidRPr="00403E9C">
              <w:rPr>
                <w:rStyle w:val="Hyperlink"/>
                <w:noProof/>
              </w:rPr>
              <w:instrText xml:space="preserve"> </w:instrText>
            </w:r>
            <w:r>
              <w:rPr>
                <w:noProof/>
              </w:rPr>
              <w:instrText>HYPERLINK \l "_Toc522356981"</w:instrText>
            </w:r>
            <w:r w:rsidRPr="00403E9C">
              <w:rPr>
                <w:rStyle w:val="Hyperlink"/>
                <w:noProof/>
              </w:rPr>
              <w:instrText xml:space="preserve"> </w:instrText>
            </w:r>
            <w:r w:rsidRPr="00403E9C">
              <w:rPr>
                <w:rStyle w:val="Hyperlink"/>
                <w:noProof/>
              </w:rPr>
            </w:r>
            <w:r w:rsidRPr="00403E9C">
              <w:rPr>
                <w:rStyle w:val="Hyperlink"/>
                <w:noProof/>
              </w:rPr>
              <w:fldChar w:fldCharType="separate"/>
            </w:r>
            <w:r w:rsidRPr="00403E9C">
              <w:rPr>
                <w:rStyle w:val="Hyperlink"/>
                <w:noProof/>
                <w:lang w:val="pl-PL"/>
              </w:rPr>
              <w:t>4.3</w:t>
            </w:r>
            <w:r>
              <w:rPr>
                <w:rFonts w:asciiTheme="minorHAnsi" w:eastAsiaTheme="minorEastAsia" w:hAnsiTheme="minorHAnsi"/>
                <w:noProof/>
                <w:sz w:val="22"/>
              </w:rPr>
              <w:tab/>
            </w:r>
            <w:r w:rsidRPr="00403E9C">
              <w:rPr>
                <w:rStyle w:val="Hyperlink"/>
                <w:noProof/>
                <w:lang w:val="pl-PL"/>
              </w:rPr>
              <w:t>Regulatory</w:t>
            </w:r>
            <w:r>
              <w:rPr>
                <w:noProof/>
                <w:webHidden/>
              </w:rPr>
              <w:tab/>
            </w:r>
            <w:r>
              <w:rPr>
                <w:noProof/>
                <w:webHidden/>
              </w:rPr>
              <w:fldChar w:fldCharType="begin"/>
            </w:r>
            <w:r>
              <w:rPr>
                <w:noProof/>
                <w:webHidden/>
              </w:rPr>
              <w:instrText xml:space="preserve"> PAGEREF _Toc522356981 \h </w:instrText>
            </w:r>
            <w:r>
              <w:rPr>
                <w:noProof/>
                <w:webHidden/>
              </w:rPr>
            </w:r>
          </w:ins>
          <w:r>
            <w:rPr>
              <w:noProof/>
              <w:webHidden/>
            </w:rPr>
            <w:fldChar w:fldCharType="separate"/>
          </w:r>
          <w:ins w:id="101" w:author="Sciga, Jakub" w:date="2018-08-18T12:00:00Z">
            <w:r>
              <w:rPr>
                <w:noProof/>
                <w:webHidden/>
              </w:rPr>
              <w:t>31</w:t>
            </w:r>
            <w:r>
              <w:rPr>
                <w:noProof/>
                <w:webHidden/>
              </w:rPr>
              <w:fldChar w:fldCharType="end"/>
            </w:r>
            <w:r w:rsidRPr="00403E9C">
              <w:rPr>
                <w:rStyle w:val="Hyperlink"/>
                <w:noProof/>
              </w:rPr>
              <w:fldChar w:fldCharType="end"/>
            </w:r>
          </w:ins>
        </w:p>
        <w:p w14:paraId="532F3047" w14:textId="77777777" w:rsidR="00DC0330" w:rsidRDefault="00DC0330">
          <w:pPr>
            <w:pStyle w:val="TOC2"/>
            <w:tabs>
              <w:tab w:val="left" w:pos="880"/>
              <w:tab w:val="right" w:leader="dot" w:pos="8827"/>
            </w:tabs>
            <w:rPr>
              <w:ins w:id="102" w:author="Sciga, Jakub" w:date="2018-08-18T12:00:00Z"/>
              <w:rFonts w:asciiTheme="minorHAnsi" w:eastAsiaTheme="minorEastAsia" w:hAnsiTheme="minorHAnsi"/>
              <w:noProof/>
              <w:sz w:val="22"/>
            </w:rPr>
          </w:pPr>
          <w:ins w:id="103" w:author="Sciga, Jakub" w:date="2018-08-18T12:00:00Z">
            <w:r w:rsidRPr="00403E9C">
              <w:rPr>
                <w:rStyle w:val="Hyperlink"/>
                <w:noProof/>
              </w:rPr>
              <w:fldChar w:fldCharType="begin"/>
            </w:r>
            <w:r w:rsidRPr="00403E9C">
              <w:rPr>
                <w:rStyle w:val="Hyperlink"/>
                <w:noProof/>
              </w:rPr>
              <w:instrText xml:space="preserve"> </w:instrText>
            </w:r>
            <w:r>
              <w:rPr>
                <w:noProof/>
              </w:rPr>
              <w:instrText>HYPERLINK \l "_Toc522356982"</w:instrText>
            </w:r>
            <w:r w:rsidRPr="00403E9C">
              <w:rPr>
                <w:rStyle w:val="Hyperlink"/>
                <w:noProof/>
              </w:rPr>
              <w:instrText xml:space="preserve"> </w:instrText>
            </w:r>
            <w:r w:rsidRPr="00403E9C">
              <w:rPr>
                <w:rStyle w:val="Hyperlink"/>
                <w:noProof/>
              </w:rPr>
            </w:r>
            <w:r w:rsidRPr="00403E9C">
              <w:rPr>
                <w:rStyle w:val="Hyperlink"/>
                <w:noProof/>
              </w:rPr>
              <w:fldChar w:fldCharType="separate"/>
            </w:r>
            <w:r w:rsidRPr="00403E9C">
              <w:rPr>
                <w:rStyle w:val="Hyperlink"/>
                <w:noProof/>
                <w:lang w:val="pl-PL"/>
              </w:rPr>
              <w:t>4.4</w:t>
            </w:r>
            <w:r>
              <w:rPr>
                <w:rFonts w:asciiTheme="minorHAnsi" w:eastAsiaTheme="minorEastAsia" w:hAnsiTheme="minorHAnsi"/>
                <w:noProof/>
                <w:sz w:val="22"/>
              </w:rPr>
              <w:tab/>
            </w:r>
            <w:r w:rsidRPr="00403E9C">
              <w:rPr>
                <w:rStyle w:val="Hyperlink"/>
                <w:noProof/>
                <w:lang w:val="pl-PL"/>
              </w:rPr>
              <w:t>Regulator PID</w:t>
            </w:r>
            <w:r>
              <w:rPr>
                <w:noProof/>
                <w:webHidden/>
              </w:rPr>
              <w:tab/>
            </w:r>
            <w:r>
              <w:rPr>
                <w:noProof/>
                <w:webHidden/>
              </w:rPr>
              <w:fldChar w:fldCharType="begin"/>
            </w:r>
            <w:r>
              <w:rPr>
                <w:noProof/>
                <w:webHidden/>
              </w:rPr>
              <w:instrText xml:space="preserve"> PAGEREF _Toc522356982 \h </w:instrText>
            </w:r>
            <w:r>
              <w:rPr>
                <w:noProof/>
                <w:webHidden/>
              </w:rPr>
            </w:r>
          </w:ins>
          <w:r>
            <w:rPr>
              <w:noProof/>
              <w:webHidden/>
            </w:rPr>
            <w:fldChar w:fldCharType="separate"/>
          </w:r>
          <w:ins w:id="104" w:author="Sciga, Jakub" w:date="2018-08-18T12:00:00Z">
            <w:r>
              <w:rPr>
                <w:noProof/>
                <w:webHidden/>
              </w:rPr>
              <w:t>31</w:t>
            </w:r>
            <w:r>
              <w:rPr>
                <w:noProof/>
                <w:webHidden/>
              </w:rPr>
              <w:fldChar w:fldCharType="end"/>
            </w:r>
            <w:r w:rsidRPr="00403E9C">
              <w:rPr>
                <w:rStyle w:val="Hyperlink"/>
                <w:noProof/>
              </w:rPr>
              <w:fldChar w:fldCharType="end"/>
            </w:r>
          </w:ins>
        </w:p>
        <w:p w14:paraId="545BFD71" w14:textId="77777777" w:rsidR="00DC0330" w:rsidRDefault="00DC0330">
          <w:pPr>
            <w:pStyle w:val="TOC2"/>
            <w:tabs>
              <w:tab w:val="left" w:pos="880"/>
              <w:tab w:val="right" w:leader="dot" w:pos="8827"/>
            </w:tabs>
            <w:rPr>
              <w:ins w:id="105" w:author="Sciga, Jakub" w:date="2018-08-18T12:00:00Z"/>
              <w:rFonts w:asciiTheme="minorHAnsi" w:eastAsiaTheme="minorEastAsia" w:hAnsiTheme="minorHAnsi"/>
              <w:noProof/>
              <w:sz w:val="22"/>
            </w:rPr>
          </w:pPr>
          <w:ins w:id="106" w:author="Sciga, Jakub" w:date="2018-08-18T12:00:00Z">
            <w:r w:rsidRPr="00403E9C">
              <w:rPr>
                <w:rStyle w:val="Hyperlink"/>
                <w:noProof/>
              </w:rPr>
              <w:fldChar w:fldCharType="begin"/>
            </w:r>
            <w:r w:rsidRPr="00403E9C">
              <w:rPr>
                <w:rStyle w:val="Hyperlink"/>
                <w:noProof/>
              </w:rPr>
              <w:instrText xml:space="preserve"> </w:instrText>
            </w:r>
            <w:r>
              <w:rPr>
                <w:noProof/>
              </w:rPr>
              <w:instrText>HYPERLINK \l "_Toc522356983"</w:instrText>
            </w:r>
            <w:r w:rsidRPr="00403E9C">
              <w:rPr>
                <w:rStyle w:val="Hyperlink"/>
                <w:noProof/>
              </w:rPr>
              <w:instrText xml:space="preserve"> </w:instrText>
            </w:r>
            <w:r w:rsidRPr="00403E9C">
              <w:rPr>
                <w:rStyle w:val="Hyperlink"/>
                <w:noProof/>
              </w:rPr>
            </w:r>
            <w:r w:rsidRPr="00403E9C">
              <w:rPr>
                <w:rStyle w:val="Hyperlink"/>
                <w:noProof/>
              </w:rPr>
              <w:fldChar w:fldCharType="separate"/>
            </w:r>
            <w:r w:rsidRPr="00403E9C">
              <w:rPr>
                <w:rStyle w:val="Hyperlink"/>
                <w:noProof/>
                <w:lang w:val="pl-PL"/>
              </w:rPr>
              <w:t>4.5</w:t>
            </w:r>
            <w:r>
              <w:rPr>
                <w:rFonts w:asciiTheme="minorHAnsi" w:eastAsiaTheme="minorEastAsia" w:hAnsiTheme="minorHAnsi"/>
                <w:noProof/>
                <w:sz w:val="22"/>
              </w:rPr>
              <w:tab/>
            </w:r>
            <w:r w:rsidRPr="00403E9C">
              <w:rPr>
                <w:rStyle w:val="Hyperlink"/>
                <w:noProof/>
                <w:lang w:val="pl-PL"/>
              </w:rPr>
              <w:t>Metody regulacji</w:t>
            </w:r>
            <w:r>
              <w:rPr>
                <w:noProof/>
                <w:webHidden/>
              </w:rPr>
              <w:tab/>
            </w:r>
            <w:r>
              <w:rPr>
                <w:noProof/>
                <w:webHidden/>
              </w:rPr>
              <w:fldChar w:fldCharType="begin"/>
            </w:r>
            <w:r>
              <w:rPr>
                <w:noProof/>
                <w:webHidden/>
              </w:rPr>
              <w:instrText xml:space="preserve"> PAGEREF _Toc522356983 \h </w:instrText>
            </w:r>
            <w:r>
              <w:rPr>
                <w:noProof/>
                <w:webHidden/>
              </w:rPr>
            </w:r>
          </w:ins>
          <w:r>
            <w:rPr>
              <w:noProof/>
              <w:webHidden/>
            </w:rPr>
            <w:fldChar w:fldCharType="separate"/>
          </w:r>
          <w:ins w:id="107" w:author="Sciga, Jakub" w:date="2018-08-18T12:00:00Z">
            <w:r>
              <w:rPr>
                <w:noProof/>
                <w:webHidden/>
              </w:rPr>
              <w:t>32</w:t>
            </w:r>
            <w:r>
              <w:rPr>
                <w:noProof/>
                <w:webHidden/>
              </w:rPr>
              <w:fldChar w:fldCharType="end"/>
            </w:r>
            <w:r w:rsidRPr="00403E9C">
              <w:rPr>
                <w:rStyle w:val="Hyperlink"/>
                <w:noProof/>
              </w:rPr>
              <w:fldChar w:fldCharType="end"/>
            </w:r>
          </w:ins>
        </w:p>
        <w:p w14:paraId="6816B63C" w14:textId="77777777" w:rsidR="00DC0330" w:rsidRDefault="00DC0330">
          <w:pPr>
            <w:pStyle w:val="TOC3"/>
            <w:tabs>
              <w:tab w:val="left" w:pos="1320"/>
              <w:tab w:val="right" w:leader="dot" w:pos="8827"/>
            </w:tabs>
            <w:rPr>
              <w:ins w:id="108" w:author="Sciga, Jakub" w:date="2018-08-18T12:00:00Z"/>
              <w:rFonts w:asciiTheme="minorHAnsi" w:eastAsiaTheme="minorEastAsia" w:hAnsiTheme="minorHAnsi"/>
              <w:noProof/>
              <w:sz w:val="22"/>
            </w:rPr>
          </w:pPr>
          <w:ins w:id="109" w:author="Sciga, Jakub" w:date="2018-08-18T12:00:00Z">
            <w:r w:rsidRPr="00403E9C">
              <w:rPr>
                <w:rStyle w:val="Hyperlink"/>
                <w:noProof/>
              </w:rPr>
              <w:fldChar w:fldCharType="begin"/>
            </w:r>
            <w:r w:rsidRPr="00403E9C">
              <w:rPr>
                <w:rStyle w:val="Hyperlink"/>
                <w:noProof/>
              </w:rPr>
              <w:instrText xml:space="preserve"> </w:instrText>
            </w:r>
            <w:r>
              <w:rPr>
                <w:noProof/>
              </w:rPr>
              <w:instrText>HYPERLINK \l "_Toc522356984"</w:instrText>
            </w:r>
            <w:r w:rsidRPr="00403E9C">
              <w:rPr>
                <w:rStyle w:val="Hyperlink"/>
                <w:noProof/>
              </w:rPr>
              <w:instrText xml:space="preserve"> </w:instrText>
            </w:r>
            <w:r w:rsidRPr="00403E9C">
              <w:rPr>
                <w:rStyle w:val="Hyperlink"/>
                <w:noProof/>
              </w:rPr>
            </w:r>
            <w:r w:rsidRPr="00403E9C">
              <w:rPr>
                <w:rStyle w:val="Hyperlink"/>
                <w:noProof/>
              </w:rPr>
              <w:fldChar w:fldCharType="separate"/>
            </w:r>
            <w:r w:rsidRPr="00403E9C">
              <w:rPr>
                <w:rStyle w:val="Hyperlink"/>
                <w:noProof/>
                <w:lang w:val="pl-PL"/>
              </w:rPr>
              <w:t>4.5.1</w:t>
            </w:r>
            <w:r>
              <w:rPr>
                <w:rFonts w:asciiTheme="minorHAnsi" w:eastAsiaTheme="minorEastAsia" w:hAnsiTheme="minorHAnsi"/>
                <w:noProof/>
                <w:sz w:val="22"/>
              </w:rPr>
              <w:tab/>
            </w:r>
            <w:r w:rsidRPr="00403E9C">
              <w:rPr>
                <w:rStyle w:val="Hyperlink"/>
                <w:noProof/>
                <w:lang w:val="pl-PL"/>
              </w:rPr>
              <w:t>Metoda Zieglera-Nicholsa</w:t>
            </w:r>
            <w:r>
              <w:rPr>
                <w:noProof/>
                <w:webHidden/>
              </w:rPr>
              <w:tab/>
            </w:r>
            <w:r>
              <w:rPr>
                <w:noProof/>
                <w:webHidden/>
              </w:rPr>
              <w:fldChar w:fldCharType="begin"/>
            </w:r>
            <w:r>
              <w:rPr>
                <w:noProof/>
                <w:webHidden/>
              </w:rPr>
              <w:instrText xml:space="preserve"> PAGEREF _Toc522356984 \h </w:instrText>
            </w:r>
            <w:r>
              <w:rPr>
                <w:noProof/>
                <w:webHidden/>
              </w:rPr>
            </w:r>
          </w:ins>
          <w:r>
            <w:rPr>
              <w:noProof/>
              <w:webHidden/>
            </w:rPr>
            <w:fldChar w:fldCharType="separate"/>
          </w:r>
          <w:ins w:id="110" w:author="Sciga, Jakub" w:date="2018-08-18T12:00:00Z">
            <w:r>
              <w:rPr>
                <w:noProof/>
                <w:webHidden/>
              </w:rPr>
              <w:t>32</w:t>
            </w:r>
            <w:r>
              <w:rPr>
                <w:noProof/>
                <w:webHidden/>
              </w:rPr>
              <w:fldChar w:fldCharType="end"/>
            </w:r>
            <w:r w:rsidRPr="00403E9C">
              <w:rPr>
                <w:rStyle w:val="Hyperlink"/>
                <w:noProof/>
              </w:rPr>
              <w:fldChar w:fldCharType="end"/>
            </w:r>
          </w:ins>
        </w:p>
        <w:p w14:paraId="4A5A0200" w14:textId="77777777" w:rsidR="00DC0330" w:rsidRDefault="00DC0330">
          <w:pPr>
            <w:pStyle w:val="TOC1"/>
            <w:rPr>
              <w:ins w:id="111" w:author="Sciga, Jakub" w:date="2018-08-18T12:00:00Z"/>
              <w:rFonts w:asciiTheme="minorHAnsi" w:eastAsiaTheme="minorEastAsia" w:hAnsiTheme="minorHAnsi"/>
              <w:b w:val="0"/>
              <w:sz w:val="22"/>
              <w:lang w:val="en-US"/>
            </w:rPr>
          </w:pPr>
          <w:ins w:id="112" w:author="Sciga, Jakub" w:date="2018-08-18T12:00:00Z">
            <w:r w:rsidRPr="00403E9C">
              <w:rPr>
                <w:rStyle w:val="Hyperlink"/>
              </w:rPr>
              <w:fldChar w:fldCharType="begin"/>
            </w:r>
            <w:r w:rsidRPr="00403E9C">
              <w:rPr>
                <w:rStyle w:val="Hyperlink"/>
              </w:rPr>
              <w:instrText xml:space="preserve"> </w:instrText>
            </w:r>
            <w:r>
              <w:instrText>HYPERLINK \l "_Toc522356985"</w:instrText>
            </w:r>
            <w:r w:rsidRPr="00403E9C">
              <w:rPr>
                <w:rStyle w:val="Hyperlink"/>
              </w:rPr>
              <w:instrText xml:space="preserve"> </w:instrText>
            </w:r>
            <w:r w:rsidRPr="00403E9C">
              <w:rPr>
                <w:rStyle w:val="Hyperlink"/>
              </w:rPr>
            </w:r>
            <w:r w:rsidRPr="00403E9C">
              <w:rPr>
                <w:rStyle w:val="Hyperlink"/>
              </w:rPr>
              <w:fldChar w:fldCharType="separate"/>
            </w:r>
            <w:r w:rsidRPr="00403E9C">
              <w:rPr>
                <w:rStyle w:val="Hyperlink"/>
              </w:rPr>
              <w:t>5.</w:t>
            </w:r>
            <w:r>
              <w:rPr>
                <w:rFonts w:asciiTheme="minorHAnsi" w:eastAsiaTheme="minorEastAsia" w:hAnsiTheme="minorHAnsi"/>
                <w:b w:val="0"/>
                <w:sz w:val="22"/>
                <w:lang w:val="en-US"/>
              </w:rPr>
              <w:tab/>
            </w:r>
            <w:r w:rsidRPr="00403E9C">
              <w:rPr>
                <w:rStyle w:val="Hyperlink"/>
              </w:rPr>
              <w:t>Sterowniki PLC</w:t>
            </w:r>
            <w:r>
              <w:rPr>
                <w:webHidden/>
              </w:rPr>
              <w:tab/>
            </w:r>
            <w:r>
              <w:rPr>
                <w:webHidden/>
              </w:rPr>
              <w:fldChar w:fldCharType="begin"/>
            </w:r>
            <w:r>
              <w:rPr>
                <w:webHidden/>
              </w:rPr>
              <w:instrText xml:space="preserve"> PAGEREF _Toc522356985 \h </w:instrText>
            </w:r>
            <w:r>
              <w:rPr>
                <w:webHidden/>
              </w:rPr>
            </w:r>
          </w:ins>
          <w:r>
            <w:rPr>
              <w:webHidden/>
            </w:rPr>
            <w:fldChar w:fldCharType="separate"/>
          </w:r>
          <w:ins w:id="113" w:author="Sciga, Jakub" w:date="2018-08-18T12:00:00Z">
            <w:r>
              <w:rPr>
                <w:webHidden/>
              </w:rPr>
              <w:t>34</w:t>
            </w:r>
            <w:r>
              <w:rPr>
                <w:webHidden/>
              </w:rPr>
              <w:fldChar w:fldCharType="end"/>
            </w:r>
            <w:r w:rsidRPr="00403E9C">
              <w:rPr>
                <w:rStyle w:val="Hyperlink"/>
              </w:rPr>
              <w:fldChar w:fldCharType="end"/>
            </w:r>
          </w:ins>
        </w:p>
        <w:p w14:paraId="7A0B8A8B" w14:textId="77777777" w:rsidR="00DC0330" w:rsidRDefault="00DC0330">
          <w:pPr>
            <w:pStyle w:val="TOC1"/>
            <w:rPr>
              <w:ins w:id="114" w:author="Sciga, Jakub" w:date="2018-08-18T12:00:00Z"/>
              <w:rFonts w:asciiTheme="minorHAnsi" w:eastAsiaTheme="minorEastAsia" w:hAnsiTheme="minorHAnsi"/>
              <w:b w:val="0"/>
              <w:sz w:val="22"/>
              <w:lang w:val="en-US"/>
            </w:rPr>
          </w:pPr>
          <w:ins w:id="115" w:author="Sciga, Jakub" w:date="2018-08-18T12:00:00Z">
            <w:r w:rsidRPr="00403E9C">
              <w:rPr>
                <w:rStyle w:val="Hyperlink"/>
              </w:rPr>
              <w:fldChar w:fldCharType="begin"/>
            </w:r>
            <w:r w:rsidRPr="00403E9C">
              <w:rPr>
                <w:rStyle w:val="Hyperlink"/>
              </w:rPr>
              <w:instrText xml:space="preserve"> </w:instrText>
            </w:r>
            <w:r>
              <w:instrText>HYPERLINK \l "_Toc522356986"</w:instrText>
            </w:r>
            <w:r w:rsidRPr="00403E9C">
              <w:rPr>
                <w:rStyle w:val="Hyperlink"/>
              </w:rPr>
              <w:instrText xml:space="preserve"> </w:instrText>
            </w:r>
            <w:r w:rsidRPr="00403E9C">
              <w:rPr>
                <w:rStyle w:val="Hyperlink"/>
              </w:rPr>
            </w:r>
            <w:r w:rsidRPr="00403E9C">
              <w:rPr>
                <w:rStyle w:val="Hyperlink"/>
              </w:rPr>
              <w:fldChar w:fldCharType="separate"/>
            </w:r>
            <w:r w:rsidRPr="00403E9C">
              <w:rPr>
                <w:rStyle w:val="Hyperlink"/>
              </w:rPr>
              <w:t>6.</w:t>
            </w:r>
            <w:r>
              <w:rPr>
                <w:rFonts w:asciiTheme="minorHAnsi" w:eastAsiaTheme="minorEastAsia" w:hAnsiTheme="minorHAnsi"/>
                <w:b w:val="0"/>
                <w:sz w:val="22"/>
                <w:lang w:val="en-US"/>
              </w:rPr>
              <w:tab/>
            </w:r>
            <w:r w:rsidRPr="00403E9C">
              <w:rPr>
                <w:rStyle w:val="Hyperlink"/>
              </w:rPr>
              <w:t>Budowa stanowiska</w:t>
            </w:r>
            <w:r>
              <w:rPr>
                <w:webHidden/>
              </w:rPr>
              <w:tab/>
            </w:r>
            <w:r>
              <w:rPr>
                <w:webHidden/>
              </w:rPr>
              <w:fldChar w:fldCharType="begin"/>
            </w:r>
            <w:r>
              <w:rPr>
                <w:webHidden/>
              </w:rPr>
              <w:instrText xml:space="preserve"> PAGEREF _Toc522356986 \h </w:instrText>
            </w:r>
            <w:r>
              <w:rPr>
                <w:webHidden/>
              </w:rPr>
            </w:r>
          </w:ins>
          <w:r>
            <w:rPr>
              <w:webHidden/>
            </w:rPr>
            <w:fldChar w:fldCharType="separate"/>
          </w:r>
          <w:ins w:id="116" w:author="Sciga, Jakub" w:date="2018-08-18T12:00:00Z">
            <w:r>
              <w:rPr>
                <w:webHidden/>
              </w:rPr>
              <w:t>35</w:t>
            </w:r>
            <w:r>
              <w:rPr>
                <w:webHidden/>
              </w:rPr>
              <w:fldChar w:fldCharType="end"/>
            </w:r>
            <w:r w:rsidRPr="00403E9C">
              <w:rPr>
                <w:rStyle w:val="Hyperlink"/>
              </w:rPr>
              <w:fldChar w:fldCharType="end"/>
            </w:r>
          </w:ins>
        </w:p>
        <w:p w14:paraId="27CF00D1" w14:textId="77777777" w:rsidR="00DC0330" w:rsidRDefault="00DC0330">
          <w:pPr>
            <w:pStyle w:val="TOC2"/>
            <w:tabs>
              <w:tab w:val="left" w:pos="880"/>
              <w:tab w:val="right" w:leader="dot" w:pos="8827"/>
            </w:tabs>
            <w:rPr>
              <w:ins w:id="117" w:author="Sciga, Jakub" w:date="2018-08-18T12:00:00Z"/>
              <w:rFonts w:asciiTheme="minorHAnsi" w:eastAsiaTheme="minorEastAsia" w:hAnsiTheme="minorHAnsi"/>
              <w:noProof/>
              <w:sz w:val="22"/>
            </w:rPr>
          </w:pPr>
          <w:ins w:id="118" w:author="Sciga, Jakub" w:date="2018-08-18T12:00:00Z">
            <w:r w:rsidRPr="00403E9C">
              <w:rPr>
                <w:rStyle w:val="Hyperlink"/>
                <w:noProof/>
              </w:rPr>
              <w:fldChar w:fldCharType="begin"/>
            </w:r>
            <w:r w:rsidRPr="00403E9C">
              <w:rPr>
                <w:rStyle w:val="Hyperlink"/>
                <w:noProof/>
              </w:rPr>
              <w:instrText xml:space="preserve"> </w:instrText>
            </w:r>
            <w:r>
              <w:rPr>
                <w:noProof/>
              </w:rPr>
              <w:instrText>HYPERLINK \l "_Toc522356987"</w:instrText>
            </w:r>
            <w:r w:rsidRPr="00403E9C">
              <w:rPr>
                <w:rStyle w:val="Hyperlink"/>
                <w:noProof/>
              </w:rPr>
              <w:instrText xml:space="preserve"> </w:instrText>
            </w:r>
            <w:r w:rsidRPr="00403E9C">
              <w:rPr>
                <w:rStyle w:val="Hyperlink"/>
                <w:noProof/>
              </w:rPr>
            </w:r>
            <w:r w:rsidRPr="00403E9C">
              <w:rPr>
                <w:rStyle w:val="Hyperlink"/>
                <w:noProof/>
              </w:rPr>
              <w:fldChar w:fldCharType="separate"/>
            </w:r>
            <w:r w:rsidRPr="00403E9C">
              <w:rPr>
                <w:rStyle w:val="Hyperlink"/>
                <w:noProof/>
                <w:lang w:val="pl-PL"/>
              </w:rPr>
              <w:t>6.1</w:t>
            </w:r>
            <w:r>
              <w:rPr>
                <w:rFonts w:asciiTheme="minorHAnsi" w:eastAsiaTheme="minorEastAsia" w:hAnsiTheme="minorHAnsi"/>
                <w:noProof/>
                <w:sz w:val="22"/>
              </w:rPr>
              <w:tab/>
            </w:r>
            <w:r w:rsidRPr="00403E9C">
              <w:rPr>
                <w:rStyle w:val="Hyperlink"/>
                <w:noProof/>
                <w:lang w:val="pl-PL"/>
              </w:rPr>
              <w:t>Konfiguracja środowiska</w:t>
            </w:r>
            <w:r>
              <w:rPr>
                <w:noProof/>
                <w:webHidden/>
              </w:rPr>
              <w:tab/>
            </w:r>
            <w:r>
              <w:rPr>
                <w:noProof/>
                <w:webHidden/>
              </w:rPr>
              <w:fldChar w:fldCharType="begin"/>
            </w:r>
            <w:r>
              <w:rPr>
                <w:noProof/>
                <w:webHidden/>
              </w:rPr>
              <w:instrText xml:space="preserve"> PAGEREF _Toc522356987 \h </w:instrText>
            </w:r>
            <w:r>
              <w:rPr>
                <w:noProof/>
                <w:webHidden/>
              </w:rPr>
            </w:r>
          </w:ins>
          <w:r>
            <w:rPr>
              <w:noProof/>
              <w:webHidden/>
            </w:rPr>
            <w:fldChar w:fldCharType="separate"/>
          </w:r>
          <w:ins w:id="119" w:author="Sciga, Jakub" w:date="2018-08-18T12:00:00Z">
            <w:r>
              <w:rPr>
                <w:noProof/>
                <w:webHidden/>
              </w:rPr>
              <w:t>38</w:t>
            </w:r>
            <w:r>
              <w:rPr>
                <w:noProof/>
                <w:webHidden/>
              </w:rPr>
              <w:fldChar w:fldCharType="end"/>
            </w:r>
            <w:r w:rsidRPr="00403E9C">
              <w:rPr>
                <w:rStyle w:val="Hyperlink"/>
                <w:noProof/>
              </w:rPr>
              <w:fldChar w:fldCharType="end"/>
            </w:r>
          </w:ins>
        </w:p>
        <w:p w14:paraId="4B5F1164" w14:textId="77777777" w:rsidR="00DC0330" w:rsidRDefault="00DC0330">
          <w:pPr>
            <w:pStyle w:val="TOC2"/>
            <w:tabs>
              <w:tab w:val="left" w:pos="880"/>
              <w:tab w:val="right" w:leader="dot" w:pos="8827"/>
            </w:tabs>
            <w:rPr>
              <w:ins w:id="120" w:author="Sciga, Jakub" w:date="2018-08-18T12:00:00Z"/>
              <w:rFonts w:asciiTheme="minorHAnsi" w:eastAsiaTheme="minorEastAsia" w:hAnsiTheme="minorHAnsi"/>
              <w:noProof/>
              <w:sz w:val="22"/>
            </w:rPr>
          </w:pPr>
          <w:ins w:id="121" w:author="Sciga, Jakub" w:date="2018-08-18T12:00:00Z">
            <w:r w:rsidRPr="00403E9C">
              <w:rPr>
                <w:rStyle w:val="Hyperlink"/>
                <w:noProof/>
              </w:rPr>
              <w:fldChar w:fldCharType="begin"/>
            </w:r>
            <w:r w:rsidRPr="00403E9C">
              <w:rPr>
                <w:rStyle w:val="Hyperlink"/>
                <w:noProof/>
              </w:rPr>
              <w:instrText xml:space="preserve"> </w:instrText>
            </w:r>
            <w:r>
              <w:rPr>
                <w:noProof/>
              </w:rPr>
              <w:instrText>HYPERLINK \l "_Toc522356988"</w:instrText>
            </w:r>
            <w:r w:rsidRPr="00403E9C">
              <w:rPr>
                <w:rStyle w:val="Hyperlink"/>
                <w:noProof/>
              </w:rPr>
              <w:instrText xml:space="preserve"> </w:instrText>
            </w:r>
            <w:r w:rsidRPr="00403E9C">
              <w:rPr>
                <w:rStyle w:val="Hyperlink"/>
                <w:noProof/>
              </w:rPr>
            </w:r>
            <w:r w:rsidRPr="00403E9C">
              <w:rPr>
                <w:rStyle w:val="Hyperlink"/>
                <w:noProof/>
              </w:rPr>
              <w:fldChar w:fldCharType="separate"/>
            </w:r>
            <w:r w:rsidRPr="00403E9C">
              <w:rPr>
                <w:rStyle w:val="Hyperlink"/>
                <w:noProof/>
                <w:lang w:val="pl-PL"/>
              </w:rPr>
              <w:t>6.2</w:t>
            </w:r>
            <w:r>
              <w:rPr>
                <w:rFonts w:asciiTheme="minorHAnsi" w:eastAsiaTheme="minorEastAsia" w:hAnsiTheme="minorHAnsi"/>
                <w:noProof/>
                <w:sz w:val="22"/>
              </w:rPr>
              <w:tab/>
            </w:r>
            <w:r w:rsidRPr="00403E9C">
              <w:rPr>
                <w:rStyle w:val="Hyperlink"/>
                <w:noProof/>
                <w:lang w:val="pl-PL"/>
              </w:rPr>
              <w:t>Działanie programu</w:t>
            </w:r>
            <w:r>
              <w:rPr>
                <w:noProof/>
                <w:webHidden/>
              </w:rPr>
              <w:tab/>
            </w:r>
            <w:r>
              <w:rPr>
                <w:noProof/>
                <w:webHidden/>
              </w:rPr>
              <w:fldChar w:fldCharType="begin"/>
            </w:r>
            <w:r>
              <w:rPr>
                <w:noProof/>
                <w:webHidden/>
              </w:rPr>
              <w:instrText xml:space="preserve"> PAGEREF _Toc522356988 \h </w:instrText>
            </w:r>
            <w:r>
              <w:rPr>
                <w:noProof/>
                <w:webHidden/>
              </w:rPr>
            </w:r>
          </w:ins>
          <w:r>
            <w:rPr>
              <w:noProof/>
              <w:webHidden/>
            </w:rPr>
            <w:fldChar w:fldCharType="separate"/>
          </w:r>
          <w:ins w:id="122" w:author="Sciga, Jakub" w:date="2018-08-18T12:00:00Z">
            <w:r>
              <w:rPr>
                <w:noProof/>
                <w:webHidden/>
              </w:rPr>
              <w:t>43</w:t>
            </w:r>
            <w:r>
              <w:rPr>
                <w:noProof/>
                <w:webHidden/>
              </w:rPr>
              <w:fldChar w:fldCharType="end"/>
            </w:r>
            <w:r w:rsidRPr="00403E9C">
              <w:rPr>
                <w:rStyle w:val="Hyperlink"/>
                <w:noProof/>
              </w:rPr>
              <w:fldChar w:fldCharType="end"/>
            </w:r>
          </w:ins>
        </w:p>
        <w:p w14:paraId="192AFD66" w14:textId="77777777" w:rsidR="00DC0330" w:rsidRDefault="00DC0330">
          <w:pPr>
            <w:pStyle w:val="TOC2"/>
            <w:tabs>
              <w:tab w:val="left" w:pos="880"/>
              <w:tab w:val="right" w:leader="dot" w:pos="8827"/>
            </w:tabs>
            <w:rPr>
              <w:ins w:id="123" w:author="Sciga, Jakub" w:date="2018-08-18T12:00:00Z"/>
              <w:rFonts w:asciiTheme="minorHAnsi" w:eastAsiaTheme="minorEastAsia" w:hAnsiTheme="minorHAnsi"/>
              <w:noProof/>
              <w:sz w:val="22"/>
            </w:rPr>
          </w:pPr>
          <w:ins w:id="124" w:author="Sciga, Jakub" w:date="2018-08-18T12:00:00Z">
            <w:r w:rsidRPr="00403E9C">
              <w:rPr>
                <w:rStyle w:val="Hyperlink"/>
                <w:noProof/>
              </w:rPr>
              <w:fldChar w:fldCharType="begin"/>
            </w:r>
            <w:r w:rsidRPr="00403E9C">
              <w:rPr>
                <w:rStyle w:val="Hyperlink"/>
                <w:noProof/>
              </w:rPr>
              <w:instrText xml:space="preserve"> </w:instrText>
            </w:r>
            <w:r>
              <w:rPr>
                <w:noProof/>
              </w:rPr>
              <w:instrText>HYPERLINK \l "_Toc522356989"</w:instrText>
            </w:r>
            <w:r w:rsidRPr="00403E9C">
              <w:rPr>
                <w:rStyle w:val="Hyperlink"/>
                <w:noProof/>
              </w:rPr>
              <w:instrText xml:space="preserve"> </w:instrText>
            </w:r>
            <w:r w:rsidRPr="00403E9C">
              <w:rPr>
                <w:rStyle w:val="Hyperlink"/>
                <w:noProof/>
              </w:rPr>
            </w:r>
            <w:r w:rsidRPr="00403E9C">
              <w:rPr>
                <w:rStyle w:val="Hyperlink"/>
                <w:noProof/>
              </w:rPr>
              <w:fldChar w:fldCharType="separate"/>
            </w:r>
            <w:r w:rsidRPr="00403E9C">
              <w:rPr>
                <w:rStyle w:val="Hyperlink"/>
                <w:noProof/>
                <w:lang w:val="pl-PL"/>
              </w:rPr>
              <w:t>6.3</w:t>
            </w:r>
            <w:r>
              <w:rPr>
                <w:rFonts w:asciiTheme="minorHAnsi" w:eastAsiaTheme="minorEastAsia" w:hAnsiTheme="minorHAnsi"/>
                <w:noProof/>
                <w:sz w:val="22"/>
              </w:rPr>
              <w:tab/>
            </w:r>
            <w:r w:rsidRPr="00403E9C">
              <w:rPr>
                <w:rStyle w:val="Hyperlink"/>
                <w:noProof/>
                <w:lang w:val="pl-PL"/>
              </w:rPr>
              <w:t>Wyniki symulacji</w:t>
            </w:r>
            <w:r>
              <w:rPr>
                <w:noProof/>
                <w:webHidden/>
              </w:rPr>
              <w:tab/>
            </w:r>
            <w:r>
              <w:rPr>
                <w:noProof/>
                <w:webHidden/>
              </w:rPr>
              <w:fldChar w:fldCharType="begin"/>
            </w:r>
            <w:r>
              <w:rPr>
                <w:noProof/>
                <w:webHidden/>
              </w:rPr>
              <w:instrText xml:space="preserve"> PAGEREF _Toc522356989 \h </w:instrText>
            </w:r>
            <w:r>
              <w:rPr>
                <w:noProof/>
                <w:webHidden/>
              </w:rPr>
            </w:r>
          </w:ins>
          <w:r>
            <w:rPr>
              <w:noProof/>
              <w:webHidden/>
            </w:rPr>
            <w:fldChar w:fldCharType="separate"/>
          </w:r>
          <w:ins w:id="125" w:author="Sciga, Jakub" w:date="2018-08-18T12:00:00Z">
            <w:r>
              <w:rPr>
                <w:noProof/>
                <w:webHidden/>
              </w:rPr>
              <w:t>43</w:t>
            </w:r>
            <w:r>
              <w:rPr>
                <w:noProof/>
                <w:webHidden/>
              </w:rPr>
              <w:fldChar w:fldCharType="end"/>
            </w:r>
            <w:r w:rsidRPr="00403E9C">
              <w:rPr>
                <w:rStyle w:val="Hyperlink"/>
                <w:noProof/>
              </w:rPr>
              <w:fldChar w:fldCharType="end"/>
            </w:r>
          </w:ins>
        </w:p>
        <w:p w14:paraId="21480441" w14:textId="77777777" w:rsidR="00DC0330" w:rsidRDefault="00DC0330">
          <w:pPr>
            <w:pStyle w:val="TOC2"/>
            <w:tabs>
              <w:tab w:val="left" w:pos="880"/>
              <w:tab w:val="right" w:leader="dot" w:pos="8827"/>
            </w:tabs>
            <w:rPr>
              <w:ins w:id="126" w:author="Sciga, Jakub" w:date="2018-08-18T12:00:00Z"/>
              <w:rFonts w:asciiTheme="minorHAnsi" w:eastAsiaTheme="minorEastAsia" w:hAnsiTheme="minorHAnsi"/>
              <w:noProof/>
              <w:sz w:val="22"/>
            </w:rPr>
          </w:pPr>
          <w:ins w:id="127" w:author="Sciga, Jakub" w:date="2018-08-18T12:00:00Z">
            <w:r w:rsidRPr="00403E9C">
              <w:rPr>
                <w:rStyle w:val="Hyperlink"/>
                <w:noProof/>
              </w:rPr>
              <w:fldChar w:fldCharType="begin"/>
            </w:r>
            <w:r w:rsidRPr="00403E9C">
              <w:rPr>
                <w:rStyle w:val="Hyperlink"/>
                <w:noProof/>
              </w:rPr>
              <w:instrText xml:space="preserve"> </w:instrText>
            </w:r>
            <w:r>
              <w:rPr>
                <w:noProof/>
              </w:rPr>
              <w:instrText>HYPERLINK \l "_Toc522356990"</w:instrText>
            </w:r>
            <w:r w:rsidRPr="00403E9C">
              <w:rPr>
                <w:rStyle w:val="Hyperlink"/>
                <w:noProof/>
              </w:rPr>
              <w:instrText xml:space="preserve"> </w:instrText>
            </w:r>
            <w:r w:rsidRPr="00403E9C">
              <w:rPr>
                <w:rStyle w:val="Hyperlink"/>
                <w:noProof/>
              </w:rPr>
            </w:r>
            <w:r w:rsidRPr="00403E9C">
              <w:rPr>
                <w:rStyle w:val="Hyperlink"/>
                <w:noProof/>
              </w:rPr>
              <w:fldChar w:fldCharType="separate"/>
            </w:r>
            <w:r w:rsidRPr="00403E9C">
              <w:rPr>
                <w:rStyle w:val="Hyperlink"/>
                <w:noProof/>
                <w:lang w:val="pl-PL"/>
              </w:rPr>
              <w:t>6.4</w:t>
            </w:r>
            <w:r>
              <w:rPr>
                <w:rFonts w:asciiTheme="minorHAnsi" w:eastAsiaTheme="minorEastAsia" w:hAnsiTheme="minorHAnsi"/>
                <w:noProof/>
                <w:sz w:val="22"/>
              </w:rPr>
              <w:tab/>
            </w:r>
            <w:r w:rsidRPr="00403E9C">
              <w:rPr>
                <w:rStyle w:val="Hyperlink"/>
                <w:noProof/>
                <w:lang w:val="pl-PL"/>
              </w:rPr>
              <w:t>Wnioski</w:t>
            </w:r>
            <w:r>
              <w:rPr>
                <w:noProof/>
                <w:webHidden/>
              </w:rPr>
              <w:tab/>
            </w:r>
            <w:r>
              <w:rPr>
                <w:noProof/>
                <w:webHidden/>
              </w:rPr>
              <w:fldChar w:fldCharType="begin"/>
            </w:r>
            <w:r>
              <w:rPr>
                <w:noProof/>
                <w:webHidden/>
              </w:rPr>
              <w:instrText xml:space="preserve"> PAGEREF _Toc522356990 \h </w:instrText>
            </w:r>
            <w:r>
              <w:rPr>
                <w:noProof/>
                <w:webHidden/>
              </w:rPr>
            </w:r>
          </w:ins>
          <w:r>
            <w:rPr>
              <w:noProof/>
              <w:webHidden/>
            </w:rPr>
            <w:fldChar w:fldCharType="separate"/>
          </w:r>
          <w:ins w:id="128" w:author="Sciga, Jakub" w:date="2018-08-18T12:00:00Z">
            <w:r>
              <w:rPr>
                <w:noProof/>
                <w:webHidden/>
              </w:rPr>
              <w:t>43</w:t>
            </w:r>
            <w:r>
              <w:rPr>
                <w:noProof/>
                <w:webHidden/>
              </w:rPr>
              <w:fldChar w:fldCharType="end"/>
            </w:r>
            <w:r w:rsidRPr="00403E9C">
              <w:rPr>
                <w:rStyle w:val="Hyperlink"/>
                <w:noProof/>
              </w:rPr>
              <w:fldChar w:fldCharType="end"/>
            </w:r>
          </w:ins>
        </w:p>
        <w:p w14:paraId="62D7EF0D" w14:textId="77777777" w:rsidR="00DC0330" w:rsidRDefault="00DC0330">
          <w:pPr>
            <w:pStyle w:val="TOC1"/>
            <w:rPr>
              <w:ins w:id="129" w:author="Sciga, Jakub" w:date="2018-08-18T12:00:00Z"/>
              <w:rFonts w:asciiTheme="minorHAnsi" w:eastAsiaTheme="minorEastAsia" w:hAnsiTheme="minorHAnsi"/>
              <w:b w:val="0"/>
              <w:sz w:val="22"/>
              <w:lang w:val="en-US"/>
            </w:rPr>
          </w:pPr>
          <w:ins w:id="130" w:author="Sciga, Jakub" w:date="2018-08-18T12:00:00Z">
            <w:r w:rsidRPr="00403E9C">
              <w:rPr>
                <w:rStyle w:val="Hyperlink"/>
              </w:rPr>
              <w:fldChar w:fldCharType="begin"/>
            </w:r>
            <w:r w:rsidRPr="00403E9C">
              <w:rPr>
                <w:rStyle w:val="Hyperlink"/>
              </w:rPr>
              <w:instrText xml:space="preserve"> </w:instrText>
            </w:r>
            <w:r>
              <w:instrText>HYPERLINK \l "_Toc522356991"</w:instrText>
            </w:r>
            <w:r w:rsidRPr="00403E9C">
              <w:rPr>
                <w:rStyle w:val="Hyperlink"/>
              </w:rPr>
              <w:instrText xml:space="preserve"> </w:instrText>
            </w:r>
            <w:r w:rsidRPr="00403E9C">
              <w:rPr>
                <w:rStyle w:val="Hyperlink"/>
              </w:rPr>
            </w:r>
            <w:r w:rsidRPr="00403E9C">
              <w:rPr>
                <w:rStyle w:val="Hyperlink"/>
              </w:rPr>
              <w:fldChar w:fldCharType="separate"/>
            </w:r>
            <w:r w:rsidRPr="00403E9C">
              <w:rPr>
                <w:rStyle w:val="Hyperlink"/>
              </w:rPr>
              <w:t>7.</w:t>
            </w:r>
            <w:r>
              <w:rPr>
                <w:rFonts w:asciiTheme="minorHAnsi" w:eastAsiaTheme="minorEastAsia" w:hAnsiTheme="minorHAnsi"/>
                <w:b w:val="0"/>
                <w:sz w:val="22"/>
                <w:lang w:val="en-US"/>
              </w:rPr>
              <w:tab/>
            </w:r>
            <w:r w:rsidRPr="00403E9C">
              <w:rPr>
                <w:rStyle w:val="Hyperlink"/>
              </w:rPr>
              <w:t>Zakończenie</w:t>
            </w:r>
            <w:r>
              <w:rPr>
                <w:webHidden/>
              </w:rPr>
              <w:tab/>
            </w:r>
            <w:r>
              <w:rPr>
                <w:webHidden/>
              </w:rPr>
              <w:fldChar w:fldCharType="begin"/>
            </w:r>
            <w:r>
              <w:rPr>
                <w:webHidden/>
              </w:rPr>
              <w:instrText xml:space="preserve"> PAGEREF _Toc522356991 \h </w:instrText>
            </w:r>
            <w:r>
              <w:rPr>
                <w:webHidden/>
              </w:rPr>
            </w:r>
          </w:ins>
          <w:r>
            <w:rPr>
              <w:webHidden/>
            </w:rPr>
            <w:fldChar w:fldCharType="separate"/>
          </w:r>
          <w:ins w:id="131" w:author="Sciga, Jakub" w:date="2018-08-18T12:00:00Z">
            <w:r>
              <w:rPr>
                <w:webHidden/>
              </w:rPr>
              <w:t>44</w:t>
            </w:r>
            <w:r>
              <w:rPr>
                <w:webHidden/>
              </w:rPr>
              <w:fldChar w:fldCharType="end"/>
            </w:r>
            <w:r w:rsidRPr="00403E9C">
              <w:rPr>
                <w:rStyle w:val="Hyperlink"/>
              </w:rPr>
              <w:fldChar w:fldCharType="end"/>
            </w:r>
          </w:ins>
        </w:p>
        <w:p w14:paraId="10FAC3D5" w14:textId="77777777" w:rsidR="00DC0330" w:rsidRDefault="00DC0330">
          <w:pPr>
            <w:pStyle w:val="TOC1"/>
            <w:rPr>
              <w:ins w:id="132" w:author="Sciga, Jakub" w:date="2018-08-18T12:00:00Z"/>
              <w:rFonts w:asciiTheme="minorHAnsi" w:eastAsiaTheme="minorEastAsia" w:hAnsiTheme="minorHAnsi"/>
              <w:b w:val="0"/>
              <w:sz w:val="22"/>
              <w:lang w:val="en-US"/>
            </w:rPr>
          </w:pPr>
          <w:ins w:id="133" w:author="Sciga, Jakub" w:date="2018-08-18T12:00:00Z">
            <w:r w:rsidRPr="00403E9C">
              <w:rPr>
                <w:rStyle w:val="Hyperlink"/>
              </w:rPr>
              <w:fldChar w:fldCharType="begin"/>
            </w:r>
            <w:r w:rsidRPr="00403E9C">
              <w:rPr>
                <w:rStyle w:val="Hyperlink"/>
              </w:rPr>
              <w:instrText xml:space="preserve"> </w:instrText>
            </w:r>
            <w:r>
              <w:instrText>HYPERLINK \l "_Toc522356992"</w:instrText>
            </w:r>
            <w:r w:rsidRPr="00403E9C">
              <w:rPr>
                <w:rStyle w:val="Hyperlink"/>
              </w:rPr>
              <w:instrText xml:space="preserve"> </w:instrText>
            </w:r>
            <w:r w:rsidRPr="00403E9C">
              <w:rPr>
                <w:rStyle w:val="Hyperlink"/>
              </w:rPr>
            </w:r>
            <w:r w:rsidRPr="00403E9C">
              <w:rPr>
                <w:rStyle w:val="Hyperlink"/>
              </w:rPr>
              <w:fldChar w:fldCharType="separate"/>
            </w:r>
            <w:r w:rsidRPr="00403E9C">
              <w:rPr>
                <w:rStyle w:val="Hyperlink"/>
              </w:rPr>
              <w:t>8.</w:t>
            </w:r>
            <w:r>
              <w:rPr>
                <w:rFonts w:asciiTheme="minorHAnsi" w:eastAsiaTheme="minorEastAsia" w:hAnsiTheme="minorHAnsi"/>
                <w:b w:val="0"/>
                <w:sz w:val="22"/>
                <w:lang w:val="en-US"/>
              </w:rPr>
              <w:tab/>
            </w:r>
            <w:r w:rsidRPr="00403E9C">
              <w:rPr>
                <w:rStyle w:val="Hyperlink"/>
              </w:rPr>
              <w:t>Bibliografia</w:t>
            </w:r>
            <w:r>
              <w:rPr>
                <w:webHidden/>
              </w:rPr>
              <w:tab/>
            </w:r>
            <w:r>
              <w:rPr>
                <w:webHidden/>
              </w:rPr>
              <w:fldChar w:fldCharType="begin"/>
            </w:r>
            <w:r>
              <w:rPr>
                <w:webHidden/>
              </w:rPr>
              <w:instrText xml:space="preserve"> PAGEREF _Toc522356992 \h </w:instrText>
            </w:r>
            <w:r>
              <w:rPr>
                <w:webHidden/>
              </w:rPr>
            </w:r>
          </w:ins>
          <w:r>
            <w:rPr>
              <w:webHidden/>
            </w:rPr>
            <w:fldChar w:fldCharType="separate"/>
          </w:r>
          <w:ins w:id="134" w:author="Sciga, Jakub" w:date="2018-08-18T12:00:00Z">
            <w:r>
              <w:rPr>
                <w:webHidden/>
              </w:rPr>
              <w:t>45</w:t>
            </w:r>
            <w:r>
              <w:rPr>
                <w:webHidden/>
              </w:rPr>
              <w:fldChar w:fldCharType="end"/>
            </w:r>
            <w:r w:rsidRPr="00403E9C">
              <w:rPr>
                <w:rStyle w:val="Hyperlink"/>
              </w:rPr>
              <w:fldChar w:fldCharType="end"/>
            </w:r>
          </w:ins>
        </w:p>
        <w:p w14:paraId="7F376A63" w14:textId="77777777" w:rsidR="00AC0940" w:rsidRPr="00AC0940" w:rsidDel="00DC0330" w:rsidRDefault="00AC0940" w:rsidP="00AC0940">
          <w:pPr>
            <w:pStyle w:val="TOC1"/>
            <w:rPr>
              <w:del w:id="135" w:author="Sciga, Jakub" w:date="2018-08-18T12:00:00Z"/>
              <w:rFonts w:asciiTheme="minorHAnsi" w:eastAsiaTheme="minorEastAsia" w:hAnsiTheme="minorHAnsi"/>
              <w:sz w:val="22"/>
            </w:rPr>
          </w:pPr>
          <w:del w:id="136" w:author="Sciga, Jakub" w:date="2018-08-18T12:00:00Z">
            <w:r w:rsidRPr="00DC0330" w:rsidDel="00DC0330">
              <w:rPr>
                <w:b w:val="0"/>
                <w:rPrChange w:id="137" w:author="Sciga, Jakub" w:date="2018-08-18T12:00:00Z">
                  <w:rPr>
                    <w:rStyle w:val="Hyperlink"/>
                    <w:b w:val="0"/>
                  </w:rPr>
                </w:rPrChange>
              </w:rPr>
              <w:delText>2.</w:delText>
            </w:r>
            <w:r w:rsidRPr="00AC0940" w:rsidDel="00DC0330">
              <w:rPr>
                <w:rFonts w:asciiTheme="minorHAnsi" w:eastAsiaTheme="minorEastAsia" w:hAnsiTheme="minorHAnsi"/>
                <w:sz w:val="22"/>
              </w:rPr>
              <w:tab/>
            </w:r>
            <w:r w:rsidRPr="00DC0330" w:rsidDel="00DC0330">
              <w:rPr>
                <w:b w:val="0"/>
                <w:rPrChange w:id="138" w:author="Sciga, Jakub" w:date="2018-08-18T12:00:00Z">
                  <w:rPr>
                    <w:rStyle w:val="Hyperlink"/>
                    <w:b w:val="0"/>
                  </w:rPr>
                </w:rPrChange>
              </w:rPr>
              <w:delText>Wstęp</w:delText>
            </w:r>
            <w:r w:rsidRPr="00AC0940" w:rsidDel="00DC0330">
              <w:rPr>
                <w:webHidden/>
              </w:rPr>
              <w:tab/>
              <w:delText>10</w:delText>
            </w:r>
          </w:del>
        </w:p>
        <w:p w14:paraId="0BF95805" w14:textId="77777777" w:rsidR="00AC0940" w:rsidDel="00DC0330" w:rsidRDefault="00AC0940">
          <w:pPr>
            <w:pStyle w:val="TOC2"/>
            <w:tabs>
              <w:tab w:val="left" w:pos="880"/>
              <w:tab w:val="right" w:leader="dot" w:pos="8827"/>
            </w:tabs>
            <w:rPr>
              <w:del w:id="139" w:author="Sciga, Jakub" w:date="2018-08-18T12:00:00Z"/>
              <w:rFonts w:asciiTheme="minorHAnsi" w:eastAsiaTheme="minorEastAsia" w:hAnsiTheme="minorHAnsi"/>
              <w:noProof/>
              <w:sz w:val="22"/>
            </w:rPr>
          </w:pPr>
          <w:del w:id="140" w:author="Sciga, Jakub" w:date="2018-08-18T12:00:00Z">
            <w:r w:rsidRPr="00DC0330" w:rsidDel="00DC0330">
              <w:rPr>
                <w:noProof/>
                <w:lang w:val="pl-PL"/>
                <w:rPrChange w:id="141" w:author="Sciga, Jakub" w:date="2018-08-18T12:00:00Z">
                  <w:rPr>
                    <w:rStyle w:val="Hyperlink"/>
                    <w:noProof/>
                    <w:lang w:val="pl-PL"/>
                  </w:rPr>
                </w:rPrChange>
              </w:rPr>
              <w:delText>2.1</w:delText>
            </w:r>
            <w:r w:rsidDel="00DC0330">
              <w:rPr>
                <w:rFonts w:asciiTheme="minorHAnsi" w:eastAsiaTheme="minorEastAsia" w:hAnsiTheme="minorHAnsi"/>
                <w:noProof/>
                <w:sz w:val="22"/>
              </w:rPr>
              <w:tab/>
            </w:r>
            <w:r w:rsidRPr="00DC0330" w:rsidDel="00DC0330">
              <w:rPr>
                <w:noProof/>
                <w:lang w:val="pl-PL"/>
                <w:rPrChange w:id="142" w:author="Sciga, Jakub" w:date="2018-08-18T12:00:00Z">
                  <w:rPr>
                    <w:rStyle w:val="Hyperlink"/>
                    <w:noProof/>
                    <w:lang w:val="pl-PL"/>
                  </w:rPr>
                </w:rPrChange>
              </w:rPr>
              <w:delText>Problematyka zanieczyszczeń w Polsce</w:delText>
            </w:r>
            <w:r w:rsidDel="00DC0330">
              <w:rPr>
                <w:noProof/>
                <w:webHidden/>
              </w:rPr>
              <w:tab/>
              <w:delText>10</w:delText>
            </w:r>
          </w:del>
        </w:p>
        <w:p w14:paraId="77B27BA0" w14:textId="77777777" w:rsidR="00AC0940" w:rsidDel="00DC0330" w:rsidRDefault="00AC0940" w:rsidP="00AC0940">
          <w:pPr>
            <w:pStyle w:val="TOC1"/>
            <w:rPr>
              <w:del w:id="143" w:author="Sciga, Jakub" w:date="2018-08-18T12:00:00Z"/>
              <w:rFonts w:asciiTheme="minorHAnsi" w:eastAsiaTheme="minorEastAsia" w:hAnsiTheme="minorHAnsi"/>
              <w:sz w:val="22"/>
            </w:rPr>
          </w:pPr>
          <w:del w:id="144" w:author="Sciga, Jakub" w:date="2018-08-18T12:00:00Z">
            <w:r w:rsidRPr="00DC0330" w:rsidDel="00DC0330">
              <w:rPr>
                <w:rPrChange w:id="145" w:author="Sciga, Jakub" w:date="2018-08-18T12:00:00Z">
                  <w:rPr>
                    <w:rStyle w:val="Hyperlink"/>
                  </w:rPr>
                </w:rPrChange>
              </w:rPr>
              <w:delText>3.</w:delText>
            </w:r>
            <w:r w:rsidDel="00DC0330">
              <w:rPr>
                <w:rFonts w:asciiTheme="minorHAnsi" w:eastAsiaTheme="minorEastAsia" w:hAnsiTheme="minorHAnsi"/>
                <w:sz w:val="22"/>
              </w:rPr>
              <w:tab/>
            </w:r>
            <w:r w:rsidRPr="00DC0330" w:rsidDel="00DC0330">
              <w:rPr>
                <w:rPrChange w:id="146" w:author="Sciga, Jakub" w:date="2018-08-18T12:00:00Z">
                  <w:rPr>
                    <w:rStyle w:val="Hyperlink"/>
                  </w:rPr>
                </w:rPrChange>
              </w:rPr>
              <w:delText>Procesy spalania</w:delText>
            </w:r>
            <w:r w:rsidDel="00DC0330">
              <w:rPr>
                <w:webHidden/>
              </w:rPr>
              <w:tab/>
              <w:delText>12</w:delText>
            </w:r>
          </w:del>
        </w:p>
        <w:p w14:paraId="153D91BA" w14:textId="77777777" w:rsidR="00AC0940" w:rsidDel="00DC0330" w:rsidRDefault="00AC0940">
          <w:pPr>
            <w:pStyle w:val="TOC2"/>
            <w:tabs>
              <w:tab w:val="left" w:pos="880"/>
              <w:tab w:val="right" w:leader="dot" w:pos="8827"/>
            </w:tabs>
            <w:rPr>
              <w:del w:id="147" w:author="Sciga, Jakub" w:date="2018-08-18T12:00:00Z"/>
              <w:rFonts w:asciiTheme="minorHAnsi" w:eastAsiaTheme="minorEastAsia" w:hAnsiTheme="minorHAnsi"/>
              <w:noProof/>
              <w:sz w:val="22"/>
            </w:rPr>
          </w:pPr>
          <w:del w:id="148" w:author="Sciga, Jakub" w:date="2018-08-18T12:00:00Z">
            <w:r w:rsidRPr="00DC0330" w:rsidDel="00DC0330">
              <w:rPr>
                <w:noProof/>
                <w:lang w:val="pl-PL"/>
                <w:rPrChange w:id="149" w:author="Sciga, Jakub" w:date="2018-08-18T12:00:00Z">
                  <w:rPr>
                    <w:rStyle w:val="Hyperlink"/>
                    <w:noProof/>
                    <w:lang w:val="pl-PL"/>
                  </w:rPr>
                </w:rPrChange>
              </w:rPr>
              <w:delText>3.1</w:delText>
            </w:r>
            <w:r w:rsidDel="00DC0330">
              <w:rPr>
                <w:rFonts w:asciiTheme="minorHAnsi" w:eastAsiaTheme="minorEastAsia" w:hAnsiTheme="minorHAnsi"/>
                <w:noProof/>
                <w:sz w:val="22"/>
              </w:rPr>
              <w:tab/>
            </w:r>
            <w:r w:rsidRPr="00DC0330" w:rsidDel="00DC0330">
              <w:rPr>
                <w:noProof/>
                <w:lang w:val="pl-PL"/>
                <w:rPrChange w:id="150" w:author="Sciga, Jakub" w:date="2018-08-18T12:00:00Z">
                  <w:rPr>
                    <w:rStyle w:val="Hyperlink"/>
                    <w:noProof/>
                    <w:lang w:val="pl-PL"/>
                  </w:rPr>
                </w:rPrChange>
              </w:rPr>
              <w:delText>Chemia spalania</w:delText>
            </w:r>
            <w:r w:rsidDel="00DC0330">
              <w:rPr>
                <w:noProof/>
                <w:webHidden/>
              </w:rPr>
              <w:tab/>
              <w:delText>12</w:delText>
            </w:r>
          </w:del>
        </w:p>
        <w:p w14:paraId="760C55EC" w14:textId="77777777" w:rsidR="00AC0940" w:rsidDel="00DC0330" w:rsidRDefault="00AC0940">
          <w:pPr>
            <w:pStyle w:val="TOC3"/>
            <w:tabs>
              <w:tab w:val="left" w:pos="1320"/>
              <w:tab w:val="right" w:leader="dot" w:pos="8827"/>
            </w:tabs>
            <w:rPr>
              <w:del w:id="151" w:author="Sciga, Jakub" w:date="2018-08-18T12:00:00Z"/>
              <w:rFonts w:asciiTheme="minorHAnsi" w:eastAsiaTheme="minorEastAsia" w:hAnsiTheme="minorHAnsi"/>
              <w:noProof/>
              <w:sz w:val="22"/>
            </w:rPr>
          </w:pPr>
          <w:del w:id="152" w:author="Sciga, Jakub" w:date="2018-08-18T12:00:00Z">
            <w:r w:rsidRPr="00DC0330" w:rsidDel="00DC0330">
              <w:rPr>
                <w:noProof/>
                <w:lang w:val="pl-PL"/>
                <w:rPrChange w:id="153" w:author="Sciga, Jakub" w:date="2018-08-18T12:00:00Z">
                  <w:rPr>
                    <w:rStyle w:val="Hyperlink"/>
                    <w:noProof/>
                    <w:lang w:val="pl-PL"/>
                  </w:rPr>
                </w:rPrChange>
              </w:rPr>
              <w:delText>3.1.1</w:delText>
            </w:r>
            <w:r w:rsidDel="00DC0330">
              <w:rPr>
                <w:rFonts w:asciiTheme="minorHAnsi" w:eastAsiaTheme="minorEastAsia" w:hAnsiTheme="minorHAnsi"/>
                <w:noProof/>
                <w:sz w:val="22"/>
              </w:rPr>
              <w:tab/>
            </w:r>
            <w:r w:rsidRPr="00DC0330" w:rsidDel="00DC0330">
              <w:rPr>
                <w:noProof/>
                <w:lang w:val="pl-PL"/>
                <w:rPrChange w:id="154" w:author="Sciga, Jakub" w:date="2018-08-18T12:00:00Z">
                  <w:rPr>
                    <w:rStyle w:val="Hyperlink"/>
                    <w:noProof/>
                    <w:lang w:val="pl-PL"/>
                  </w:rPr>
                </w:rPrChange>
              </w:rPr>
              <w:delText>Równania i przemiany chemiczne</w:delText>
            </w:r>
            <w:r w:rsidDel="00DC0330">
              <w:rPr>
                <w:noProof/>
                <w:webHidden/>
              </w:rPr>
              <w:tab/>
              <w:delText>12</w:delText>
            </w:r>
          </w:del>
        </w:p>
        <w:p w14:paraId="52493844" w14:textId="77777777" w:rsidR="00AC0940" w:rsidDel="00DC0330" w:rsidRDefault="00AC0940">
          <w:pPr>
            <w:pStyle w:val="TOC3"/>
            <w:tabs>
              <w:tab w:val="left" w:pos="1320"/>
              <w:tab w:val="right" w:leader="dot" w:pos="8827"/>
            </w:tabs>
            <w:rPr>
              <w:del w:id="155" w:author="Sciga, Jakub" w:date="2018-08-18T12:00:00Z"/>
              <w:rFonts w:asciiTheme="minorHAnsi" w:eastAsiaTheme="minorEastAsia" w:hAnsiTheme="minorHAnsi"/>
              <w:noProof/>
              <w:sz w:val="22"/>
            </w:rPr>
          </w:pPr>
          <w:del w:id="156" w:author="Sciga, Jakub" w:date="2018-08-18T12:00:00Z">
            <w:r w:rsidRPr="00DC0330" w:rsidDel="00DC0330">
              <w:rPr>
                <w:noProof/>
                <w:lang w:val="pl-PL"/>
                <w:rPrChange w:id="157" w:author="Sciga, Jakub" w:date="2018-08-18T12:00:00Z">
                  <w:rPr>
                    <w:rStyle w:val="Hyperlink"/>
                    <w:noProof/>
                    <w:lang w:val="pl-PL"/>
                  </w:rPr>
                </w:rPrChange>
              </w:rPr>
              <w:delText>3.1.2</w:delText>
            </w:r>
            <w:r w:rsidDel="00DC0330">
              <w:rPr>
                <w:rFonts w:asciiTheme="minorHAnsi" w:eastAsiaTheme="minorEastAsia" w:hAnsiTheme="minorHAnsi"/>
                <w:noProof/>
                <w:sz w:val="22"/>
              </w:rPr>
              <w:tab/>
            </w:r>
            <w:r w:rsidRPr="00DC0330" w:rsidDel="00DC0330">
              <w:rPr>
                <w:noProof/>
                <w:lang w:val="pl-PL"/>
                <w:rPrChange w:id="158" w:author="Sciga, Jakub" w:date="2018-08-18T12:00:00Z">
                  <w:rPr>
                    <w:rStyle w:val="Hyperlink"/>
                    <w:noProof/>
                    <w:lang w:val="pl-PL"/>
                  </w:rPr>
                </w:rPrChange>
              </w:rPr>
              <w:delText>Spalanie węglowodorów</w:delText>
            </w:r>
            <w:r w:rsidDel="00DC0330">
              <w:rPr>
                <w:noProof/>
                <w:webHidden/>
              </w:rPr>
              <w:tab/>
              <w:delText>13</w:delText>
            </w:r>
          </w:del>
        </w:p>
        <w:p w14:paraId="5E007A85" w14:textId="77777777" w:rsidR="00AC0940" w:rsidDel="00DC0330" w:rsidRDefault="00AC0940">
          <w:pPr>
            <w:pStyle w:val="TOC2"/>
            <w:tabs>
              <w:tab w:val="left" w:pos="880"/>
              <w:tab w:val="right" w:leader="dot" w:pos="8827"/>
            </w:tabs>
            <w:rPr>
              <w:del w:id="159" w:author="Sciga, Jakub" w:date="2018-08-18T12:00:00Z"/>
              <w:rFonts w:asciiTheme="minorHAnsi" w:eastAsiaTheme="minorEastAsia" w:hAnsiTheme="minorHAnsi"/>
              <w:noProof/>
              <w:sz w:val="22"/>
            </w:rPr>
          </w:pPr>
          <w:del w:id="160" w:author="Sciga, Jakub" w:date="2018-08-18T12:00:00Z">
            <w:r w:rsidRPr="00DC0330" w:rsidDel="00DC0330">
              <w:rPr>
                <w:noProof/>
                <w:lang w:val="pl-PL"/>
                <w:rPrChange w:id="161" w:author="Sciga, Jakub" w:date="2018-08-18T12:00:00Z">
                  <w:rPr>
                    <w:rStyle w:val="Hyperlink"/>
                    <w:noProof/>
                    <w:lang w:val="pl-PL"/>
                  </w:rPr>
                </w:rPrChange>
              </w:rPr>
              <w:delText>3.2</w:delText>
            </w:r>
            <w:r w:rsidDel="00DC0330">
              <w:rPr>
                <w:rFonts w:asciiTheme="minorHAnsi" w:eastAsiaTheme="minorEastAsia" w:hAnsiTheme="minorHAnsi"/>
                <w:noProof/>
                <w:sz w:val="22"/>
              </w:rPr>
              <w:tab/>
            </w:r>
            <w:r w:rsidRPr="00DC0330" w:rsidDel="00DC0330">
              <w:rPr>
                <w:noProof/>
                <w:lang w:val="pl-PL"/>
                <w:rPrChange w:id="162" w:author="Sciga, Jakub" w:date="2018-08-18T12:00:00Z">
                  <w:rPr>
                    <w:rStyle w:val="Hyperlink"/>
                    <w:noProof/>
                    <w:lang w:val="pl-PL"/>
                  </w:rPr>
                </w:rPrChange>
              </w:rPr>
              <w:delText>Spalanie paliw</w:delText>
            </w:r>
            <w:r w:rsidDel="00DC0330">
              <w:rPr>
                <w:noProof/>
                <w:webHidden/>
              </w:rPr>
              <w:tab/>
              <w:delText>15</w:delText>
            </w:r>
          </w:del>
        </w:p>
        <w:p w14:paraId="536916C8" w14:textId="77777777" w:rsidR="00AC0940" w:rsidDel="00DC0330" w:rsidRDefault="00AC0940">
          <w:pPr>
            <w:pStyle w:val="TOC3"/>
            <w:tabs>
              <w:tab w:val="left" w:pos="1320"/>
              <w:tab w:val="right" w:leader="dot" w:pos="8827"/>
            </w:tabs>
            <w:rPr>
              <w:del w:id="163" w:author="Sciga, Jakub" w:date="2018-08-18T12:00:00Z"/>
              <w:rFonts w:asciiTheme="minorHAnsi" w:eastAsiaTheme="minorEastAsia" w:hAnsiTheme="minorHAnsi"/>
              <w:noProof/>
              <w:sz w:val="22"/>
            </w:rPr>
          </w:pPr>
          <w:del w:id="164" w:author="Sciga, Jakub" w:date="2018-08-18T12:00:00Z">
            <w:r w:rsidRPr="00DC0330" w:rsidDel="00DC0330">
              <w:rPr>
                <w:noProof/>
                <w:lang w:val="pl-PL"/>
                <w:rPrChange w:id="165" w:author="Sciga, Jakub" w:date="2018-08-18T12:00:00Z">
                  <w:rPr>
                    <w:rStyle w:val="Hyperlink"/>
                    <w:noProof/>
                    <w:lang w:val="pl-PL"/>
                  </w:rPr>
                </w:rPrChange>
              </w:rPr>
              <w:delText>3.2.1</w:delText>
            </w:r>
            <w:r w:rsidDel="00DC0330">
              <w:rPr>
                <w:rFonts w:asciiTheme="minorHAnsi" w:eastAsiaTheme="minorEastAsia" w:hAnsiTheme="minorHAnsi"/>
                <w:noProof/>
                <w:sz w:val="22"/>
              </w:rPr>
              <w:tab/>
            </w:r>
            <w:r w:rsidRPr="00DC0330" w:rsidDel="00DC0330">
              <w:rPr>
                <w:noProof/>
                <w:lang w:val="pl-PL"/>
                <w:rPrChange w:id="166" w:author="Sciga, Jakub" w:date="2018-08-18T12:00:00Z">
                  <w:rPr>
                    <w:rStyle w:val="Hyperlink"/>
                    <w:noProof/>
                    <w:lang w:val="pl-PL"/>
                  </w:rPr>
                </w:rPrChange>
              </w:rPr>
              <w:delText>Spalanie paliw gazowych</w:delText>
            </w:r>
            <w:r w:rsidDel="00DC0330">
              <w:rPr>
                <w:noProof/>
                <w:webHidden/>
              </w:rPr>
              <w:tab/>
              <w:delText>15</w:delText>
            </w:r>
          </w:del>
        </w:p>
        <w:p w14:paraId="019BE807" w14:textId="77777777" w:rsidR="00AC0940" w:rsidDel="00DC0330" w:rsidRDefault="00AC0940">
          <w:pPr>
            <w:pStyle w:val="TOC3"/>
            <w:tabs>
              <w:tab w:val="left" w:pos="1320"/>
              <w:tab w:val="right" w:leader="dot" w:pos="8827"/>
            </w:tabs>
            <w:rPr>
              <w:del w:id="167" w:author="Sciga, Jakub" w:date="2018-08-18T12:00:00Z"/>
              <w:rFonts w:asciiTheme="minorHAnsi" w:eastAsiaTheme="minorEastAsia" w:hAnsiTheme="minorHAnsi"/>
              <w:noProof/>
              <w:sz w:val="22"/>
            </w:rPr>
          </w:pPr>
          <w:del w:id="168" w:author="Sciga, Jakub" w:date="2018-08-18T12:00:00Z">
            <w:r w:rsidRPr="00DC0330" w:rsidDel="00DC0330">
              <w:rPr>
                <w:noProof/>
                <w:lang w:val="pl-PL"/>
                <w:rPrChange w:id="169" w:author="Sciga, Jakub" w:date="2018-08-18T12:00:00Z">
                  <w:rPr>
                    <w:rStyle w:val="Hyperlink"/>
                    <w:noProof/>
                    <w:lang w:val="pl-PL"/>
                  </w:rPr>
                </w:rPrChange>
              </w:rPr>
              <w:delText>3.2.2</w:delText>
            </w:r>
            <w:r w:rsidDel="00DC0330">
              <w:rPr>
                <w:rFonts w:asciiTheme="minorHAnsi" w:eastAsiaTheme="minorEastAsia" w:hAnsiTheme="minorHAnsi"/>
                <w:noProof/>
                <w:sz w:val="22"/>
              </w:rPr>
              <w:tab/>
            </w:r>
            <w:r w:rsidRPr="00DC0330" w:rsidDel="00DC0330">
              <w:rPr>
                <w:noProof/>
                <w:lang w:val="pl-PL"/>
                <w:rPrChange w:id="170" w:author="Sciga, Jakub" w:date="2018-08-18T12:00:00Z">
                  <w:rPr>
                    <w:rStyle w:val="Hyperlink"/>
                    <w:noProof/>
                    <w:lang w:val="pl-PL"/>
                  </w:rPr>
                </w:rPrChange>
              </w:rPr>
              <w:delText>Spalanie paliw ciekłych</w:delText>
            </w:r>
            <w:r w:rsidDel="00DC0330">
              <w:rPr>
                <w:noProof/>
                <w:webHidden/>
              </w:rPr>
              <w:tab/>
              <w:delText>16</w:delText>
            </w:r>
          </w:del>
        </w:p>
        <w:p w14:paraId="55210133" w14:textId="77777777" w:rsidR="00AC0940" w:rsidDel="00DC0330" w:rsidRDefault="00AC0940">
          <w:pPr>
            <w:pStyle w:val="TOC3"/>
            <w:tabs>
              <w:tab w:val="left" w:pos="1320"/>
              <w:tab w:val="right" w:leader="dot" w:pos="8827"/>
            </w:tabs>
            <w:rPr>
              <w:del w:id="171" w:author="Sciga, Jakub" w:date="2018-08-18T12:00:00Z"/>
              <w:rFonts w:asciiTheme="minorHAnsi" w:eastAsiaTheme="minorEastAsia" w:hAnsiTheme="minorHAnsi"/>
              <w:noProof/>
              <w:sz w:val="22"/>
            </w:rPr>
          </w:pPr>
          <w:del w:id="172" w:author="Sciga, Jakub" w:date="2018-08-18T12:00:00Z">
            <w:r w:rsidRPr="00DC0330" w:rsidDel="00DC0330">
              <w:rPr>
                <w:noProof/>
                <w:lang w:val="pl-PL"/>
                <w:rPrChange w:id="173" w:author="Sciga, Jakub" w:date="2018-08-18T12:00:00Z">
                  <w:rPr>
                    <w:rStyle w:val="Hyperlink"/>
                    <w:noProof/>
                    <w:lang w:val="pl-PL"/>
                  </w:rPr>
                </w:rPrChange>
              </w:rPr>
              <w:delText>3.2.3</w:delText>
            </w:r>
            <w:r w:rsidDel="00DC0330">
              <w:rPr>
                <w:rFonts w:asciiTheme="minorHAnsi" w:eastAsiaTheme="minorEastAsia" w:hAnsiTheme="minorHAnsi"/>
                <w:noProof/>
                <w:sz w:val="22"/>
              </w:rPr>
              <w:tab/>
            </w:r>
            <w:r w:rsidRPr="00DC0330" w:rsidDel="00DC0330">
              <w:rPr>
                <w:noProof/>
                <w:lang w:val="pl-PL"/>
                <w:rPrChange w:id="174" w:author="Sciga, Jakub" w:date="2018-08-18T12:00:00Z">
                  <w:rPr>
                    <w:rStyle w:val="Hyperlink"/>
                    <w:noProof/>
                    <w:lang w:val="pl-PL"/>
                  </w:rPr>
                </w:rPrChange>
              </w:rPr>
              <w:delText>Spalanie paliw stałych</w:delText>
            </w:r>
            <w:r w:rsidDel="00DC0330">
              <w:rPr>
                <w:noProof/>
                <w:webHidden/>
              </w:rPr>
              <w:tab/>
              <w:delText>18</w:delText>
            </w:r>
          </w:del>
        </w:p>
        <w:p w14:paraId="6E37E541" w14:textId="77777777" w:rsidR="00AC0940" w:rsidDel="00DC0330" w:rsidRDefault="00AC0940">
          <w:pPr>
            <w:pStyle w:val="TOC2"/>
            <w:tabs>
              <w:tab w:val="left" w:pos="880"/>
              <w:tab w:val="right" w:leader="dot" w:pos="8827"/>
            </w:tabs>
            <w:rPr>
              <w:del w:id="175" w:author="Sciga, Jakub" w:date="2018-08-18T12:00:00Z"/>
              <w:rFonts w:asciiTheme="minorHAnsi" w:eastAsiaTheme="minorEastAsia" w:hAnsiTheme="minorHAnsi"/>
              <w:noProof/>
              <w:sz w:val="22"/>
            </w:rPr>
          </w:pPr>
          <w:del w:id="176" w:author="Sciga, Jakub" w:date="2018-08-18T12:00:00Z">
            <w:r w:rsidRPr="00DC0330" w:rsidDel="00DC0330">
              <w:rPr>
                <w:noProof/>
                <w:lang w:val="pl-PL"/>
                <w:rPrChange w:id="177" w:author="Sciga, Jakub" w:date="2018-08-18T12:00:00Z">
                  <w:rPr>
                    <w:rStyle w:val="Hyperlink"/>
                    <w:noProof/>
                    <w:lang w:val="pl-PL"/>
                  </w:rPr>
                </w:rPrChange>
              </w:rPr>
              <w:delText>3.3</w:delText>
            </w:r>
            <w:r w:rsidDel="00DC0330">
              <w:rPr>
                <w:rFonts w:asciiTheme="minorHAnsi" w:eastAsiaTheme="minorEastAsia" w:hAnsiTheme="minorHAnsi"/>
                <w:noProof/>
                <w:sz w:val="22"/>
              </w:rPr>
              <w:tab/>
            </w:r>
            <w:r w:rsidRPr="00DC0330" w:rsidDel="00DC0330">
              <w:rPr>
                <w:noProof/>
                <w:lang w:val="pl-PL"/>
                <w:rPrChange w:id="178" w:author="Sciga, Jakub" w:date="2018-08-18T12:00:00Z">
                  <w:rPr>
                    <w:rStyle w:val="Hyperlink"/>
                    <w:noProof/>
                    <w:lang w:val="pl-PL"/>
                  </w:rPr>
                </w:rPrChange>
              </w:rPr>
              <w:delText>Spalanie węgla</w:delText>
            </w:r>
            <w:r w:rsidDel="00DC0330">
              <w:rPr>
                <w:noProof/>
                <w:webHidden/>
              </w:rPr>
              <w:tab/>
              <w:delText>18</w:delText>
            </w:r>
          </w:del>
        </w:p>
        <w:p w14:paraId="7162F136" w14:textId="77777777" w:rsidR="00AC0940" w:rsidDel="00DC0330" w:rsidRDefault="00AC0940">
          <w:pPr>
            <w:pStyle w:val="TOC3"/>
            <w:tabs>
              <w:tab w:val="left" w:pos="1320"/>
              <w:tab w:val="right" w:leader="dot" w:pos="8827"/>
            </w:tabs>
            <w:rPr>
              <w:del w:id="179" w:author="Sciga, Jakub" w:date="2018-08-18T12:00:00Z"/>
              <w:rFonts w:asciiTheme="minorHAnsi" w:eastAsiaTheme="minorEastAsia" w:hAnsiTheme="minorHAnsi"/>
              <w:noProof/>
              <w:sz w:val="22"/>
            </w:rPr>
          </w:pPr>
          <w:del w:id="180" w:author="Sciga, Jakub" w:date="2018-08-18T12:00:00Z">
            <w:r w:rsidRPr="00DC0330" w:rsidDel="00DC0330">
              <w:rPr>
                <w:noProof/>
                <w:lang w:val="pl-PL"/>
                <w:rPrChange w:id="181" w:author="Sciga, Jakub" w:date="2018-08-18T12:00:00Z">
                  <w:rPr>
                    <w:rStyle w:val="Hyperlink"/>
                    <w:noProof/>
                    <w:lang w:val="pl-PL"/>
                  </w:rPr>
                </w:rPrChange>
              </w:rPr>
              <w:delText>3.3.1</w:delText>
            </w:r>
            <w:r w:rsidDel="00DC0330">
              <w:rPr>
                <w:rFonts w:asciiTheme="minorHAnsi" w:eastAsiaTheme="minorEastAsia" w:hAnsiTheme="minorHAnsi"/>
                <w:noProof/>
                <w:sz w:val="22"/>
              </w:rPr>
              <w:tab/>
            </w:r>
            <w:r w:rsidRPr="00DC0330" w:rsidDel="00DC0330">
              <w:rPr>
                <w:noProof/>
                <w:lang w:val="pl-PL"/>
                <w:rPrChange w:id="182" w:author="Sciga, Jakub" w:date="2018-08-18T12:00:00Z">
                  <w:rPr>
                    <w:rStyle w:val="Hyperlink"/>
                    <w:noProof/>
                    <w:lang w:val="pl-PL"/>
                  </w:rPr>
                </w:rPrChange>
              </w:rPr>
              <w:delText>Etapy spalania węgla</w:delText>
            </w:r>
            <w:r w:rsidDel="00DC0330">
              <w:rPr>
                <w:noProof/>
                <w:webHidden/>
              </w:rPr>
              <w:tab/>
              <w:delText>19</w:delText>
            </w:r>
          </w:del>
        </w:p>
        <w:p w14:paraId="7BCC9588" w14:textId="77777777" w:rsidR="00AC0940" w:rsidDel="00DC0330" w:rsidRDefault="00AC0940">
          <w:pPr>
            <w:pStyle w:val="TOC3"/>
            <w:tabs>
              <w:tab w:val="left" w:pos="1320"/>
              <w:tab w:val="right" w:leader="dot" w:pos="8827"/>
            </w:tabs>
            <w:rPr>
              <w:del w:id="183" w:author="Sciga, Jakub" w:date="2018-08-18T12:00:00Z"/>
              <w:rFonts w:asciiTheme="minorHAnsi" w:eastAsiaTheme="minorEastAsia" w:hAnsiTheme="minorHAnsi"/>
              <w:noProof/>
              <w:sz w:val="22"/>
            </w:rPr>
          </w:pPr>
          <w:del w:id="184" w:author="Sciga, Jakub" w:date="2018-08-18T12:00:00Z">
            <w:r w:rsidRPr="00DC0330" w:rsidDel="00DC0330">
              <w:rPr>
                <w:noProof/>
                <w:lang w:val="pl-PL"/>
                <w:rPrChange w:id="185" w:author="Sciga, Jakub" w:date="2018-08-18T12:00:00Z">
                  <w:rPr>
                    <w:rStyle w:val="Hyperlink"/>
                    <w:noProof/>
                    <w:lang w:val="pl-PL"/>
                  </w:rPr>
                </w:rPrChange>
              </w:rPr>
              <w:delText>3.3.2</w:delText>
            </w:r>
            <w:r w:rsidDel="00DC0330">
              <w:rPr>
                <w:rFonts w:asciiTheme="minorHAnsi" w:eastAsiaTheme="minorEastAsia" w:hAnsiTheme="minorHAnsi"/>
                <w:noProof/>
                <w:sz w:val="22"/>
              </w:rPr>
              <w:tab/>
            </w:r>
            <w:r w:rsidRPr="00DC0330" w:rsidDel="00DC0330">
              <w:rPr>
                <w:noProof/>
                <w:lang w:val="pl-PL"/>
                <w:rPrChange w:id="186" w:author="Sciga, Jakub" w:date="2018-08-18T12:00:00Z">
                  <w:rPr>
                    <w:rStyle w:val="Hyperlink"/>
                    <w:noProof/>
                    <w:lang w:val="pl-PL"/>
                  </w:rPr>
                </w:rPrChange>
              </w:rPr>
              <w:delText>Piroliza węgla</w:delText>
            </w:r>
            <w:r w:rsidDel="00DC0330">
              <w:rPr>
                <w:noProof/>
                <w:webHidden/>
              </w:rPr>
              <w:tab/>
              <w:delText>20</w:delText>
            </w:r>
          </w:del>
        </w:p>
        <w:p w14:paraId="7291786A" w14:textId="77777777" w:rsidR="00AC0940" w:rsidDel="00DC0330" w:rsidRDefault="00AC0940">
          <w:pPr>
            <w:pStyle w:val="TOC2"/>
            <w:tabs>
              <w:tab w:val="left" w:pos="880"/>
              <w:tab w:val="right" w:leader="dot" w:pos="8827"/>
            </w:tabs>
            <w:rPr>
              <w:del w:id="187" w:author="Sciga, Jakub" w:date="2018-08-18T12:00:00Z"/>
              <w:rFonts w:asciiTheme="minorHAnsi" w:eastAsiaTheme="minorEastAsia" w:hAnsiTheme="minorHAnsi"/>
              <w:noProof/>
              <w:sz w:val="22"/>
            </w:rPr>
          </w:pPr>
          <w:del w:id="188" w:author="Sciga, Jakub" w:date="2018-08-18T12:00:00Z">
            <w:r w:rsidRPr="00DC0330" w:rsidDel="00DC0330">
              <w:rPr>
                <w:noProof/>
                <w:lang w:val="pl-PL"/>
                <w:rPrChange w:id="189" w:author="Sciga, Jakub" w:date="2018-08-18T12:00:00Z">
                  <w:rPr>
                    <w:rStyle w:val="Hyperlink"/>
                    <w:noProof/>
                    <w:lang w:val="pl-PL"/>
                  </w:rPr>
                </w:rPrChange>
              </w:rPr>
              <w:delText>3.4</w:delText>
            </w:r>
            <w:r w:rsidDel="00DC0330">
              <w:rPr>
                <w:rFonts w:asciiTheme="minorHAnsi" w:eastAsiaTheme="minorEastAsia" w:hAnsiTheme="minorHAnsi"/>
                <w:noProof/>
                <w:sz w:val="22"/>
              </w:rPr>
              <w:tab/>
            </w:r>
            <w:r w:rsidRPr="00DC0330" w:rsidDel="00DC0330">
              <w:rPr>
                <w:noProof/>
                <w:lang w:val="pl-PL"/>
                <w:rPrChange w:id="190" w:author="Sciga, Jakub" w:date="2018-08-18T12:00:00Z">
                  <w:rPr>
                    <w:rStyle w:val="Hyperlink"/>
                    <w:noProof/>
                    <w:lang w:val="pl-PL"/>
                  </w:rPr>
                </w:rPrChange>
              </w:rPr>
              <w:delText>Spalanie biomasy</w:delText>
            </w:r>
            <w:r w:rsidDel="00DC0330">
              <w:rPr>
                <w:noProof/>
                <w:webHidden/>
              </w:rPr>
              <w:tab/>
              <w:delText>22</w:delText>
            </w:r>
          </w:del>
        </w:p>
        <w:p w14:paraId="51C57E02" w14:textId="77777777" w:rsidR="00AC0940" w:rsidDel="00DC0330" w:rsidRDefault="00AC0940">
          <w:pPr>
            <w:pStyle w:val="TOC3"/>
            <w:tabs>
              <w:tab w:val="left" w:pos="1320"/>
              <w:tab w:val="right" w:leader="dot" w:pos="8827"/>
            </w:tabs>
            <w:rPr>
              <w:del w:id="191" w:author="Sciga, Jakub" w:date="2018-08-18T12:00:00Z"/>
              <w:rFonts w:asciiTheme="minorHAnsi" w:eastAsiaTheme="minorEastAsia" w:hAnsiTheme="minorHAnsi"/>
              <w:noProof/>
              <w:sz w:val="22"/>
            </w:rPr>
          </w:pPr>
          <w:del w:id="192" w:author="Sciga, Jakub" w:date="2018-08-18T12:00:00Z">
            <w:r w:rsidRPr="00DC0330" w:rsidDel="00DC0330">
              <w:rPr>
                <w:noProof/>
                <w:lang w:val="pl-PL"/>
                <w:rPrChange w:id="193" w:author="Sciga, Jakub" w:date="2018-08-18T12:00:00Z">
                  <w:rPr>
                    <w:rStyle w:val="Hyperlink"/>
                    <w:noProof/>
                    <w:lang w:val="pl-PL"/>
                  </w:rPr>
                </w:rPrChange>
              </w:rPr>
              <w:delText>3.4.1</w:delText>
            </w:r>
            <w:r w:rsidDel="00DC0330">
              <w:rPr>
                <w:rFonts w:asciiTheme="minorHAnsi" w:eastAsiaTheme="minorEastAsia" w:hAnsiTheme="minorHAnsi"/>
                <w:noProof/>
                <w:sz w:val="22"/>
              </w:rPr>
              <w:tab/>
            </w:r>
            <w:r w:rsidRPr="00DC0330" w:rsidDel="00DC0330">
              <w:rPr>
                <w:noProof/>
                <w:lang w:val="pl-PL"/>
                <w:rPrChange w:id="194" w:author="Sciga, Jakub" w:date="2018-08-18T12:00:00Z">
                  <w:rPr>
                    <w:rStyle w:val="Hyperlink"/>
                    <w:noProof/>
                    <w:lang w:val="pl-PL"/>
                  </w:rPr>
                </w:rPrChange>
              </w:rPr>
              <w:delText>Spalanie drewna</w:delText>
            </w:r>
            <w:r w:rsidDel="00DC0330">
              <w:rPr>
                <w:noProof/>
                <w:webHidden/>
              </w:rPr>
              <w:tab/>
              <w:delText>22</w:delText>
            </w:r>
          </w:del>
        </w:p>
        <w:p w14:paraId="207FE42D" w14:textId="77777777" w:rsidR="00AC0940" w:rsidDel="00DC0330" w:rsidRDefault="00AC0940">
          <w:pPr>
            <w:pStyle w:val="TOC3"/>
            <w:tabs>
              <w:tab w:val="left" w:pos="1320"/>
              <w:tab w:val="right" w:leader="dot" w:pos="8827"/>
            </w:tabs>
            <w:rPr>
              <w:del w:id="195" w:author="Sciga, Jakub" w:date="2018-08-18T12:00:00Z"/>
              <w:rFonts w:asciiTheme="minorHAnsi" w:eastAsiaTheme="minorEastAsia" w:hAnsiTheme="minorHAnsi"/>
              <w:noProof/>
              <w:sz w:val="22"/>
            </w:rPr>
          </w:pPr>
          <w:del w:id="196" w:author="Sciga, Jakub" w:date="2018-08-18T12:00:00Z">
            <w:r w:rsidRPr="00DC0330" w:rsidDel="00DC0330">
              <w:rPr>
                <w:noProof/>
                <w:lang w:val="pl-PL"/>
                <w:rPrChange w:id="197" w:author="Sciga, Jakub" w:date="2018-08-18T12:00:00Z">
                  <w:rPr>
                    <w:rStyle w:val="Hyperlink"/>
                    <w:noProof/>
                    <w:lang w:val="pl-PL"/>
                  </w:rPr>
                </w:rPrChange>
              </w:rPr>
              <w:delText>3.4.2</w:delText>
            </w:r>
            <w:r w:rsidDel="00DC0330">
              <w:rPr>
                <w:rFonts w:asciiTheme="minorHAnsi" w:eastAsiaTheme="minorEastAsia" w:hAnsiTheme="minorHAnsi"/>
                <w:noProof/>
                <w:sz w:val="22"/>
              </w:rPr>
              <w:tab/>
            </w:r>
            <w:r w:rsidRPr="00DC0330" w:rsidDel="00DC0330">
              <w:rPr>
                <w:noProof/>
                <w:lang w:val="pl-PL"/>
                <w:rPrChange w:id="198" w:author="Sciga, Jakub" w:date="2018-08-18T12:00:00Z">
                  <w:rPr>
                    <w:rStyle w:val="Hyperlink"/>
                    <w:noProof/>
                    <w:lang w:val="pl-PL"/>
                  </w:rPr>
                </w:rPrChange>
              </w:rPr>
              <w:delText>Wykorzystanie drewna w przemyśle</w:delText>
            </w:r>
            <w:r w:rsidDel="00DC0330">
              <w:rPr>
                <w:noProof/>
                <w:webHidden/>
              </w:rPr>
              <w:tab/>
              <w:delText>24</w:delText>
            </w:r>
          </w:del>
        </w:p>
        <w:p w14:paraId="656156D5" w14:textId="77777777" w:rsidR="00AC0940" w:rsidDel="00DC0330" w:rsidRDefault="00AC0940">
          <w:pPr>
            <w:pStyle w:val="TOC2"/>
            <w:tabs>
              <w:tab w:val="left" w:pos="880"/>
              <w:tab w:val="right" w:leader="dot" w:pos="8827"/>
            </w:tabs>
            <w:rPr>
              <w:del w:id="199" w:author="Sciga, Jakub" w:date="2018-08-18T12:00:00Z"/>
              <w:rFonts w:asciiTheme="minorHAnsi" w:eastAsiaTheme="minorEastAsia" w:hAnsiTheme="minorHAnsi"/>
              <w:noProof/>
              <w:sz w:val="22"/>
            </w:rPr>
          </w:pPr>
          <w:del w:id="200" w:author="Sciga, Jakub" w:date="2018-08-18T12:00:00Z">
            <w:r w:rsidRPr="00DC0330" w:rsidDel="00DC0330">
              <w:rPr>
                <w:noProof/>
                <w:lang w:val="pl-PL"/>
                <w:rPrChange w:id="201" w:author="Sciga, Jakub" w:date="2018-08-18T12:00:00Z">
                  <w:rPr>
                    <w:rStyle w:val="Hyperlink"/>
                    <w:noProof/>
                    <w:lang w:val="pl-PL"/>
                  </w:rPr>
                </w:rPrChange>
              </w:rPr>
              <w:delText>3.5</w:delText>
            </w:r>
            <w:r w:rsidDel="00DC0330">
              <w:rPr>
                <w:rFonts w:asciiTheme="minorHAnsi" w:eastAsiaTheme="minorEastAsia" w:hAnsiTheme="minorHAnsi"/>
                <w:noProof/>
                <w:sz w:val="22"/>
              </w:rPr>
              <w:tab/>
            </w:r>
            <w:r w:rsidRPr="00DC0330" w:rsidDel="00DC0330">
              <w:rPr>
                <w:noProof/>
                <w:lang w:val="pl-PL"/>
                <w:rPrChange w:id="202" w:author="Sciga, Jakub" w:date="2018-08-18T12:00:00Z">
                  <w:rPr>
                    <w:rStyle w:val="Hyperlink"/>
                    <w:noProof/>
                    <w:lang w:val="pl-PL"/>
                  </w:rPr>
                </w:rPrChange>
              </w:rPr>
              <w:delText>Zgazowanie drewna</w:delText>
            </w:r>
            <w:r w:rsidDel="00DC0330">
              <w:rPr>
                <w:noProof/>
                <w:webHidden/>
              </w:rPr>
              <w:tab/>
              <w:delText>24</w:delText>
            </w:r>
          </w:del>
        </w:p>
        <w:p w14:paraId="624D03F7" w14:textId="77777777" w:rsidR="00AC0940" w:rsidDel="00DC0330" w:rsidRDefault="00AC0940">
          <w:pPr>
            <w:pStyle w:val="TOC2"/>
            <w:tabs>
              <w:tab w:val="left" w:pos="880"/>
              <w:tab w:val="right" w:leader="dot" w:pos="8827"/>
            </w:tabs>
            <w:rPr>
              <w:del w:id="203" w:author="Sciga, Jakub" w:date="2018-08-18T12:00:00Z"/>
              <w:rFonts w:asciiTheme="minorHAnsi" w:eastAsiaTheme="minorEastAsia" w:hAnsiTheme="minorHAnsi"/>
              <w:noProof/>
              <w:sz w:val="22"/>
            </w:rPr>
          </w:pPr>
          <w:del w:id="204" w:author="Sciga, Jakub" w:date="2018-08-18T12:00:00Z">
            <w:r w:rsidRPr="00DC0330" w:rsidDel="00DC0330">
              <w:rPr>
                <w:noProof/>
                <w:lang w:val="pl-PL"/>
                <w:rPrChange w:id="205" w:author="Sciga, Jakub" w:date="2018-08-18T12:00:00Z">
                  <w:rPr>
                    <w:rStyle w:val="Hyperlink"/>
                    <w:noProof/>
                    <w:lang w:val="pl-PL"/>
                  </w:rPr>
                </w:rPrChange>
              </w:rPr>
              <w:delText>3.6</w:delText>
            </w:r>
            <w:r w:rsidDel="00DC0330">
              <w:rPr>
                <w:rFonts w:asciiTheme="minorHAnsi" w:eastAsiaTheme="minorEastAsia" w:hAnsiTheme="minorHAnsi"/>
                <w:noProof/>
                <w:sz w:val="22"/>
              </w:rPr>
              <w:tab/>
            </w:r>
            <w:r w:rsidRPr="00DC0330" w:rsidDel="00DC0330">
              <w:rPr>
                <w:noProof/>
                <w:lang w:val="pl-PL"/>
                <w:rPrChange w:id="206" w:author="Sciga, Jakub" w:date="2018-08-18T12:00:00Z">
                  <w:rPr>
                    <w:rStyle w:val="Hyperlink"/>
                    <w:noProof/>
                    <w:lang w:val="pl-PL"/>
                  </w:rPr>
                </w:rPrChange>
              </w:rPr>
              <w:delText>Spalanie odpadów</w:delText>
            </w:r>
            <w:r w:rsidDel="00DC0330">
              <w:rPr>
                <w:noProof/>
                <w:webHidden/>
              </w:rPr>
              <w:tab/>
              <w:delText>25</w:delText>
            </w:r>
          </w:del>
        </w:p>
        <w:p w14:paraId="3F9E0BB9" w14:textId="77777777" w:rsidR="00AC0940" w:rsidDel="00DC0330" w:rsidRDefault="00AC0940">
          <w:pPr>
            <w:pStyle w:val="TOC3"/>
            <w:tabs>
              <w:tab w:val="left" w:pos="1320"/>
              <w:tab w:val="right" w:leader="dot" w:pos="8827"/>
            </w:tabs>
            <w:rPr>
              <w:del w:id="207" w:author="Sciga, Jakub" w:date="2018-08-18T12:00:00Z"/>
              <w:rFonts w:asciiTheme="minorHAnsi" w:eastAsiaTheme="minorEastAsia" w:hAnsiTheme="minorHAnsi"/>
              <w:noProof/>
              <w:sz w:val="22"/>
            </w:rPr>
          </w:pPr>
          <w:del w:id="208" w:author="Sciga, Jakub" w:date="2018-08-18T12:00:00Z">
            <w:r w:rsidRPr="00DC0330" w:rsidDel="00DC0330">
              <w:rPr>
                <w:noProof/>
                <w:lang w:val="pl-PL"/>
                <w:rPrChange w:id="209" w:author="Sciga, Jakub" w:date="2018-08-18T12:00:00Z">
                  <w:rPr>
                    <w:rStyle w:val="Hyperlink"/>
                    <w:noProof/>
                    <w:lang w:val="pl-PL"/>
                  </w:rPr>
                </w:rPrChange>
              </w:rPr>
              <w:delText>3.6.1</w:delText>
            </w:r>
            <w:r w:rsidDel="00DC0330">
              <w:rPr>
                <w:rFonts w:asciiTheme="minorHAnsi" w:eastAsiaTheme="minorEastAsia" w:hAnsiTheme="minorHAnsi"/>
                <w:noProof/>
                <w:sz w:val="22"/>
              </w:rPr>
              <w:tab/>
            </w:r>
            <w:r w:rsidRPr="00DC0330" w:rsidDel="00DC0330">
              <w:rPr>
                <w:noProof/>
                <w:lang w:val="pl-PL"/>
                <w:rPrChange w:id="210" w:author="Sciga, Jakub" w:date="2018-08-18T12:00:00Z">
                  <w:rPr>
                    <w:rStyle w:val="Hyperlink"/>
                    <w:noProof/>
                    <w:lang w:val="pl-PL"/>
                  </w:rPr>
                </w:rPrChange>
              </w:rPr>
              <w:delText>Odpady komunalne</w:delText>
            </w:r>
            <w:r w:rsidDel="00DC0330">
              <w:rPr>
                <w:noProof/>
                <w:webHidden/>
              </w:rPr>
              <w:tab/>
              <w:delText>25</w:delText>
            </w:r>
          </w:del>
        </w:p>
        <w:p w14:paraId="2D348EC0" w14:textId="77777777" w:rsidR="00AC0940" w:rsidDel="00DC0330" w:rsidRDefault="00AC0940">
          <w:pPr>
            <w:pStyle w:val="TOC3"/>
            <w:tabs>
              <w:tab w:val="left" w:pos="1320"/>
              <w:tab w:val="right" w:leader="dot" w:pos="8827"/>
            </w:tabs>
            <w:rPr>
              <w:del w:id="211" w:author="Sciga, Jakub" w:date="2018-08-18T12:00:00Z"/>
              <w:rFonts w:asciiTheme="minorHAnsi" w:eastAsiaTheme="minorEastAsia" w:hAnsiTheme="minorHAnsi"/>
              <w:noProof/>
              <w:sz w:val="22"/>
            </w:rPr>
          </w:pPr>
          <w:del w:id="212" w:author="Sciga, Jakub" w:date="2018-08-18T12:00:00Z">
            <w:r w:rsidRPr="00DC0330" w:rsidDel="00DC0330">
              <w:rPr>
                <w:noProof/>
                <w:lang w:val="pl-PL"/>
                <w:rPrChange w:id="213" w:author="Sciga, Jakub" w:date="2018-08-18T12:00:00Z">
                  <w:rPr>
                    <w:rStyle w:val="Hyperlink"/>
                    <w:noProof/>
                    <w:lang w:val="pl-PL"/>
                  </w:rPr>
                </w:rPrChange>
              </w:rPr>
              <w:delText>3.6.2</w:delText>
            </w:r>
            <w:r w:rsidDel="00DC0330">
              <w:rPr>
                <w:rFonts w:asciiTheme="minorHAnsi" w:eastAsiaTheme="minorEastAsia" w:hAnsiTheme="minorHAnsi"/>
                <w:noProof/>
                <w:sz w:val="22"/>
              </w:rPr>
              <w:tab/>
            </w:r>
            <w:r w:rsidRPr="00DC0330" w:rsidDel="00DC0330">
              <w:rPr>
                <w:noProof/>
                <w:lang w:val="pl-PL"/>
                <w:rPrChange w:id="214" w:author="Sciga, Jakub" w:date="2018-08-18T12:00:00Z">
                  <w:rPr>
                    <w:rStyle w:val="Hyperlink"/>
                    <w:noProof/>
                    <w:lang w:val="pl-PL"/>
                  </w:rPr>
                </w:rPrChange>
              </w:rPr>
              <w:delText>Odpady medyczne</w:delText>
            </w:r>
            <w:r w:rsidDel="00DC0330">
              <w:rPr>
                <w:noProof/>
                <w:webHidden/>
              </w:rPr>
              <w:tab/>
              <w:delText>25</w:delText>
            </w:r>
          </w:del>
        </w:p>
        <w:p w14:paraId="54552DB8" w14:textId="77777777" w:rsidR="00AC0940" w:rsidDel="00DC0330" w:rsidRDefault="00AC0940">
          <w:pPr>
            <w:pStyle w:val="TOC3"/>
            <w:tabs>
              <w:tab w:val="left" w:pos="1320"/>
              <w:tab w:val="right" w:leader="dot" w:pos="8827"/>
            </w:tabs>
            <w:rPr>
              <w:del w:id="215" w:author="Sciga, Jakub" w:date="2018-08-18T12:00:00Z"/>
              <w:rFonts w:asciiTheme="minorHAnsi" w:eastAsiaTheme="minorEastAsia" w:hAnsiTheme="minorHAnsi"/>
              <w:noProof/>
              <w:sz w:val="22"/>
            </w:rPr>
          </w:pPr>
          <w:del w:id="216" w:author="Sciga, Jakub" w:date="2018-08-18T12:00:00Z">
            <w:r w:rsidRPr="00DC0330" w:rsidDel="00DC0330">
              <w:rPr>
                <w:noProof/>
                <w:lang w:val="pl-PL"/>
                <w:rPrChange w:id="217" w:author="Sciga, Jakub" w:date="2018-08-18T12:00:00Z">
                  <w:rPr>
                    <w:rStyle w:val="Hyperlink"/>
                    <w:noProof/>
                    <w:lang w:val="pl-PL"/>
                  </w:rPr>
                </w:rPrChange>
              </w:rPr>
              <w:delText>3.6.3</w:delText>
            </w:r>
            <w:r w:rsidDel="00DC0330">
              <w:rPr>
                <w:rFonts w:asciiTheme="minorHAnsi" w:eastAsiaTheme="minorEastAsia" w:hAnsiTheme="minorHAnsi"/>
                <w:noProof/>
                <w:sz w:val="22"/>
              </w:rPr>
              <w:tab/>
            </w:r>
            <w:r w:rsidRPr="00DC0330" w:rsidDel="00DC0330">
              <w:rPr>
                <w:noProof/>
                <w:lang w:val="pl-PL"/>
                <w:rPrChange w:id="218" w:author="Sciga, Jakub" w:date="2018-08-18T12:00:00Z">
                  <w:rPr>
                    <w:rStyle w:val="Hyperlink"/>
                    <w:noProof/>
                    <w:lang w:val="pl-PL"/>
                  </w:rPr>
                </w:rPrChange>
              </w:rPr>
              <w:delText>Odpady niebezpieczne</w:delText>
            </w:r>
            <w:r w:rsidDel="00DC0330">
              <w:rPr>
                <w:noProof/>
                <w:webHidden/>
              </w:rPr>
              <w:tab/>
              <w:delText>26</w:delText>
            </w:r>
          </w:del>
        </w:p>
        <w:p w14:paraId="62C7E11B" w14:textId="77777777" w:rsidR="00AC0940" w:rsidDel="00DC0330" w:rsidRDefault="00AC0940">
          <w:pPr>
            <w:pStyle w:val="TOC3"/>
            <w:tabs>
              <w:tab w:val="left" w:pos="1320"/>
              <w:tab w:val="right" w:leader="dot" w:pos="8827"/>
            </w:tabs>
            <w:rPr>
              <w:del w:id="219" w:author="Sciga, Jakub" w:date="2018-08-18T12:00:00Z"/>
              <w:rFonts w:asciiTheme="minorHAnsi" w:eastAsiaTheme="minorEastAsia" w:hAnsiTheme="minorHAnsi"/>
              <w:noProof/>
              <w:sz w:val="22"/>
            </w:rPr>
          </w:pPr>
          <w:del w:id="220" w:author="Sciga, Jakub" w:date="2018-08-18T12:00:00Z">
            <w:r w:rsidRPr="00DC0330" w:rsidDel="00DC0330">
              <w:rPr>
                <w:noProof/>
                <w:lang w:val="pl-PL"/>
                <w:rPrChange w:id="221" w:author="Sciga, Jakub" w:date="2018-08-18T12:00:00Z">
                  <w:rPr>
                    <w:rStyle w:val="Hyperlink"/>
                    <w:noProof/>
                    <w:lang w:val="pl-PL"/>
                  </w:rPr>
                </w:rPrChange>
              </w:rPr>
              <w:delText>3.6.4</w:delText>
            </w:r>
            <w:r w:rsidDel="00DC0330">
              <w:rPr>
                <w:rFonts w:asciiTheme="minorHAnsi" w:eastAsiaTheme="minorEastAsia" w:hAnsiTheme="minorHAnsi"/>
                <w:noProof/>
                <w:sz w:val="22"/>
              </w:rPr>
              <w:tab/>
            </w:r>
            <w:r w:rsidRPr="00DC0330" w:rsidDel="00DC0330">
              <w:rPr>
                <w:noProof/>
                <w:lang w:val="pl-PL"/>
                <w:rPrChange w:id="222" w:author="Sciga, Jakub" w:date="2018-08-18T12:00:00Z">
                  <w:rPr>
                    <w:rStyle w:val="Hyperlink"/>
                    <w:noProof/>
                    <w:lang w:val="pl-PL"/>
                  </w:rPr>
                </w:rPrChange>
              </w:rPr>
              <w:delText>Drewno poużytkowe</w:delText>
            </w:r>
            <w:r w:rsidDel="00DC0330">
              <w:rPr>
                <w:noProof/>
                <w:webHidden/>
              </w:rPr>
              <w:tab/>
              <w:delText>26</w:delText>
            </w:r>
          </w:del>
        </w:p>
        <w:p w14:paraId="2913ACEA" w14:textId="77777777" w:rsidR="00AC0940" w:rsidDel="00DC0330" w:rsidRDefault="00AC0940">
          <w:pPr>
            <w:pStyle w:val="TOC3"/>
            <w:tabs>
              <w:tab w:val="left" w:pos="1320"/>
              <w:tab w:val="right" w:leader="dot" w:pos="8827"/>
            </w:tabs>
            <w:rPr>
              <w:del w:id="223" w:author="Sciga, Jakub" w:date="2018-08-18T12:00:00Z"/>
              <w:rFonts w:asciiTheme="minorHAnsi" w:eastAsiaTheme="minorEastAsia" w:hAnsiTheme="minorHAnsi"/>
              <w:noProof/>
              <w:sz w:val="22"/>
            </w:rPr>
          </w:pPr>
          <w:del w:id="224" w:author="Sciga, Jakub" w:date="2018-08-18T12:00:00Z">
            <w:r w:rsidRPr="00DC0330" w:rsidDel="00DC0330">
              <w:rPr>
                <w:noProof/>
                <w:lang w:val="pl-PL"/>
                <w:rPrChange w:id="225" w:author="Sciga, Jakub" w:date="2018-08-18T12:00:00Z">
                  <w:rPr>
                    <w:rStyle w:val="Hyperlink"/>
                    <w:noProof/>
                    <w:lang w:val="pl-PL"/>
                  </w:rPr>
                </w:rPrChange>
              </w:rPr>
              <w:delText>3.6.5</w:delText>
            </w:r>
            <w:r w:rsidDel="00DC0330">
              <w:rPr>
                <w:rFonts w:asciiTheme="minorHAnsi" w:eastAsiaTheme="minorEastAsia" w:hAnsiTheme="minorHAnsi"/>
                <w:noProof/>
                <w:sz w:val="22"/>
              </w:rPr>
              <w:tab/>
            </w:r>
            <w:r w:rsidRPr="00DC0330" w:rsidDel="00DC0330">
              <w:rPr>
                <w:noProof/>
                <w:lang w:val="pl-PL"/>
                <w:rPrChange w:id="226" w:author="Sciga, Jakub" w:date="2018-08-18T12:00:00Z">
                  <w:rPr>
                    <w:rStyle w:val="Hyperlink"/>
                    <w:noProof/>
                    <w:lang w:val="pl-PL"/>
                  </w:rPr>
                </w:rPrChange>
              </w:rPr>
              <w:delText>Osady ściekowe</w:delText>
            </w:r>
            <w:r w:rsidDel="00DC0330">
              <w:rPr>
                <w:noProof/>
                <w:webHidden/>
              </w:rPr>
              <w:tab/>
              <w:delText>26</w:delText>
            </w:r>
          </w:del>
        </w:p>
        <w:p w14:paraId="72DD5A42" w14:textId="77777777" w:rsidR="00AC0940" w:rsidDel="00DC0330" w:rsidRDefault="00AC0940">
          <w:pPr>
            <w:pStyle w:val="TOC3"/>
            <w:tabs>
              <w:tab w:val="left" w:pos="1320"/>
              <w:tab w:val="right" w:leader="dot" w:pos="8827"/>
            </w:tabs>
            <w:rPr>
              <w:del w:id="227" w:author="Sciga, Jakub" w:date="2018-08-18T12:00:00Z"/>
              <w:rFonts w:asciiTheme="minorHAnsi" w:eastAsiaTheme="minorEastAsia" w:hAnsiTheme="minorHAnsi"/>
              <w:noProof/>
              <w:sz w:val="22"/>
            </w:rPr>
          </w:pPr>
          <w:del w:id="228" w:author="Sciga, Jakub" w:date="2018-08-18T12:00:00Z">
            <w:r w:rsidRPr="00DC0330" w:rsidDel="00DC0330">
              <w:rPr>
                <w:noProof/>
                <w:lang w:val="pl-PL"/>
                <w:rPrChange w:id="229" w:author="Sciga, Jakub" w:date="2018-08-18T12:00:00Z">
                  <w:rPr>
                    <w:rStyle w:val="Hyperlink"/>
                    <w:noProof/>
                    <w:lang w:val="pl-PL"/>
                  </w:rPr>
                </w:rPrChange>
              </w:rPr>
              <w:delText>3.6.6</w:delText>
            </w:r>
            <w:r w:rsidDel="00DC0330">
              <w:rPr>
                <w:rFonts w:asciiTheme="minorHAnsi" w:eastAsiaTheme="minorEastAsia" w:hAnsiTheme="minorHAnsi"/>
                <w:noProof/>
                <w:sz w:val="22"/>
              </w:rPr>
              <w:tab/>
            </w:r>
            <w:r w:rsidRPr="00DC0330" w:rsidDel="00DC0330">
              <w:rPr>
                <w:noProof/>
                <w:lang w:val="pl-PL"/>
                <w:rPrChange w:id="230" w:author="Sciga, Jakub" w:date="2018-08-18T12:00:00Z">
                  <w:rPr>
                    <w:rStyle w:val="Hyperlink"/>
                    <w:noProof/>
                    <w:lang w:val="pl-PL"/>
                  </w:rPr>
                </w:rPrChange>
              </w:rPr>
              <w:delText>Metody spalania odpadów</w:delText>
            </w:r>
            <w:r w:rsidDel="00DC0330">
              <w:rPr>
                <w:noProof/>
                <w:webHidden/>
              </w:rPr>
              <w:tab/>
              <w:delText>27</w:delText>
            </w:r>
          </w:del>
        </w:p>
        <w:p w14:paraId="30DC7A3B" w14:textId="77777777" w:rsidR="00AC0940" w:rsidDel="00DC0330" w:rsidRDefault="00AC0940">
          <w:pPr>
            <w:pStyle w:val="TOC2"/>
            <w:tabs>
              <w:tab w:val="left" w:pos="880"/>
              <w:tab w:val="right" w:leader="dot" w:pos="8827"/>
            </w:tabs>
            <w:rPr>
              <w:del w:id="231" w:author="Sciga, Jakub" w:date="2018-08-18T12:00:00Z"/>
              <w:rFonts w:asciiTheme="minorHAnsi" w:eastAsiaTheme="minorEastAsia" w:hAnsiTheme="minorHAnsi"/>
              <w:noProof/>
              <w:sz w:val="22"/>
            </w:rPr>
          </w:pPr>
          <w:del w:id="232" w:author="Sciga, Jakub" w:date="2018-08-18T12:00:00Z">
            <w:r w:rsidRPr="00DC0330" w:rsidDel="00DC0330">
              <w:rPr>
                <w:noProof/>
                <w:lang w:val="pl-PL"/>
                <w:rPrChange w:id="233" w:author="Sciga, Jakub" w:date="2018-08-18T12:00:00Z">
                  <w:rPr>
                    <w:rStyle w:val="Hyperlink"/>
                    <w:noProof/>
                    <w:lang w:val="pl-PL"/>
                  </w:rPr>
                </w:rPrChange>
              </w:rPr>
              <w:delText>3.7</w:delText>
            </w:r>
            <w:r w:rsidDel="00DC0330">
              <w:rPr>
                <w:rFonts w:asciiTheme="minorHAnsi" w:eastAsiaTheme="minorEastAsia" w:hAnsiTheme="minorHAnsi"/>
                <w:noProof/>
                <w:sz w:val="22"/>
              </w:rPr>
              <w:tab/>
            </w:r>
            <w:r w:rsidRPr="00DC0330" w:rsidDel="00DC0330">
              <w:rPr>
                <w:noProof/>
                <w:lang w:val="pl-PL"/>
                <w:rPrChange w:id="234" w:author="Sciga, Jakub" w:date="2018-08-18T12:00:00Z">
                  <w:rPr>
                    <w:rStyle w:val="Hyperlink"/>
                    <w:noProof/>
                    <w:lang w:val="pl-PL"/>
                  </w:rPr>
                </w:rPrChange>
              </w:rPr>
              <w:delText>Ekologia w spalaniu</w:delText>
            </w:r>
            <w:r w:rsidDel="00DC0330">
              <w:rPr>
                <w:noProof/>
                <w:webHidden/>
              </w:rPr>
              <w:tab/>
              <w:delText>27</w:delText>
            </w:r>
          </w:del>
        </w:p>
        <w:p w14:paraId="154A04C6" w14:textId="77777777" w:rsidR="00AC0940" w:rsidDel="00DC0330" w:rsidRDefault="00AC0940" w:rsidP="00AC0940">
          <w:pPr>
            <w:pStyle w:val="TOC1"/>
            <w:rPr>
              <w:del w:id="235" w:author="Sciga, Jakub" w:date="2018-08-18T12:00:00Z"/>
              <w:rFonts w:asciiTheme="minorHAnsi" w:eastAsiaTheme="minorEastAsia" w:hAnsiTheme="minorHAnsi"/>
              <w:sz w:val="22"/>
            </w:rPr>
          </w:pPr>
          <w:del w:id="236" w:author="Sciga, Jakub" w:date="2018-08-18T12:00:00Z">
            <w:r w:rsidRPr="00DC0330" w:rsidDel="00DC0330">
              <w:rPr>
                <w:rPrChange w:id="237" w:author="Sciga, Jakub" w:date="2018-08-18T12:00:00Z">
                  <w:rPr>
                    <w:rStyle w:val="Hyperlink"/>
                  </w:rPr>
                </w:rPrChange>
              </w:rPr>
              <w:delText>4.</w:delText>
            </w:r>
            <w:r w:rsidDel="00DC0330">
              <w:rPr>
                <w:rFonts w:asciiTheme="minorHAnsi" w:eastAsiaTheme="minorEastAsia" w:hAnsiTheme="minorHAnsi"/>
                <w:sz w:val="22"/>
              </w:rPr>
              <w:tab/>
            </w:r>
            <w:r w:rsidRPr="00DC0330" w:rsidDel="00DC0330">
              <w:rPr>
                <w:rPrChange w:id="238" w:author="Sciga, Jakub" w:date="2018-08-18T12:00:00Z">
                  <w:rPr>
                    <w:rStyle w:val="Hyperlink"/>
                  </w:rPr>
                </w:rPrChange>
              </w:rPr>
              <w:delText>System regulacji</w:delText>
            </w:r>
            <w:r w:rsidDel="00DC0330">
              <w:rPr>
                <w:webHidden/>
              </w:rPr>
              <w:tab/>
              <w:delText>28</w:delText>
            </w:r>
          </w:del>
        </w:p>
        <w:p w14:paraId="53A5E384" w14:textId="77777777" w:rsidR="00AC0940" w:rsidDel="00DC0330" w:rsidRDefault="00AC0940">
          <w:pPr>
            <w:pStyle w:val="TOC2"/>
            <w:tabs>
              <w:tab w:val="left" w:pos="880"/>
              <w:tab w:val="right" w:leader="dot" w:pos="8827"/>
            </w:tabs>
            <w:rPr>
              <w:del w:id="239" w:author="Sciga, Jakub" w:date="2018-08-18T12:00:00Z"/>
              <w:rFonts w:asciiTheme="minorHAnsi" w:eastAsiaTheme="minorEastAsia" w:hAnsiTheme="minorHAnsi"/>
              <w:noProof/>
              <w:sz w:val="22"/>
            </w:rPr>
          </w:pPr>
          <w:del w:id="240" w:author="Sciga, Jakub" w:date="2018-08-18T12:00:00Z">
            <w:r w:rsidRPr="00DC0330" w:rsidDel="00DC0330">
              <w:rPr>
                <w:noProof/>
                <w:lang w:val="pl-PL"/>
                <w:rPrChange w:id="241" w:author="Sciga, Jakub" w:date="2018-08-18T12:00:00Z">
                  <w:rPr>
                    <w:rStyle w:val="Hyperlink"/>
                    <w:noProof/>
                    <w:lang w:val="pl-PL"/>
                  </w:rPr>
                </w:rPrChange>
              </w:rPr>
              <w:delText>4.1</w:delText>
            </w:r>
            <w:r w:rsidDel="00DC0330">
              <w:rPr>
                <w:rFonts w:asciiTheme="minorHAnsi" w:eastAsiaTheme="minorEastAsia" w:hAnsiTheme="minorHAnsi"/>
                <w:noProof/>
                <w:sz w:val="22"/>
              </w:rPr>
              <w:tab/>
            </w:r>
            <w:r w:rsidRPr="00DC0330" w:rsidDel="00DC0330">
              <w:rPr>
                <w:noProof/>
                <w:lang w:val="pl-PL"/>
                <w:rPrChange w:id="242" w:author="Sciga, Jakub" w:date="2018-08-18T12:00:00Z">
                  <w:rPr>
                    <w:rStyle w:val="Hyperlink"/>
                    <w:noProof/>
                    <w:lang w:val="pl-PL"/>
                  </w:rPr>
                </w:rPrChange>
              </w:rPr>
              <w:delText>Układ regulacji</w:delText>
            </w:r>
            <w:r w:rsidDel="00DC0330">
              <w:rPr>
                <w:noProof/>
                <w:webHidden/>
              </w:rPr>
              <w:tab/>
              <w:delText>28</w:delText>
            </w:r>
          </w:del>
        </w:p>
        <w:p w14:paraId="1E1612A7" w14:textId="77777777" w:rsidR="00AC0940" w:rsidDel="00DC0330" w:rsidRDefault="00AC0940">
          <w:pPr>
            <w:pStyle w:val="TOC2"/>
            <w:tabs>
              <w:tab w:val="left" w:pos="880"/>
              <w:tab w:val="right" w:leader="dot" w:pos="8827"/>
            </w:tabs>
            <w:rPr>
              <w:del w:id="243" w:author="Sciga, Jakub" w:date="2018-08-18T12:00:00Z"/>
              <w:rFonts w:asciiTheme="minorHAnsi" w:eastAsiaTheme="minorEastAsia" w:hAnsiTheme="minorHAnsi"/>
              <w:noProof/>
              <w:sz w:val="22"/>
            </w:rPr>
          </w:pPr>
          <w:del w:id="244" w:author="Sciga, Jakub" w:date="2018-08-18T12:00:00Z">
            <w:r w:rsidRPr="00DC0330" w:rsidDel="00DC0330">
              <w:rPr>
                <w:noProof/>
                <w:lang w:val="pl-PL"/>
                <w:rPrChange w:id="245" w:author="Sciga, Jakub" w:date="2018-08-18T12:00:00Z">
                  <w:rPr>
                    <w:rStyle w:val="Hyperlink"/>
                    <w:noProof/>
                    <w:lang w:val="pl-PL"/>
                  </w:rPr>
                </w:rPrChange>
              </w:rPr>
              <w:delText>4.2</w:delText>
            </w:r>
            <w:r w:rsidDel="00DC0330">
              <w:rPr>
                <w:rFonts w:asciiTheme="minorHAnsi" w:eastAsiaTheme="minorEastAsia" w:hAnsiTheme="minorHAnsi"/>
                <w:noProof/>
                <w:sz w:val="22"/>
              </w:rPr>
              <w:tab/>
            </w:r>
            <w:r w:rsidRPr="00DC0330" w:rsidDel="00DC0330">
              <w:rPr>
                <w:noProof/>
                <w:lang w:val="pl-PL"/>
                <w:rPrChange w:id="246" w:author="Sciga, Jakub" w:date="2018-08-18T12:00:00Z">
                  <w:rPr>
                    <w:rStyle w:val="Hyperlink"/>
                    <w:noProof/>
                    <w:lang w:val="pl-PL"/>
                  </w:rPr>
                </w:rPrChange>
              </w:rPr>
              <w:delText>Projektowanie układów regulacji</w:delText>
            </w:r>
            <w:r w:rsidDel="00DC0330">
              <w:rPr>
                <w:noProof/>
                <w:webHidden/>
              </w:rPr>
              <w:tab/>
              <w:delText>30</w:delText>
            </w:r>
          </w:del>
        </w:p>
        <w:p w14:paraId="4FD64006" w14:textId="77777777" w:rsidR="00AC0940" w:rsidDel="00DC0330" w:rsidRDefault="00AC0940">
          <w:pPr>
            <w:pStyle w:val="TOC2"/>
            <w:tabs>
              <w:tab w:val="left" w:pos="880"/>
              <w:tab w:val="right" w:leader="dot" w:pos="8827"/>
            </w:tabs>
            <w:rPr>
              <w:del w:id="247" w:author="Sciga, Jakub" w:date="2018-08-18T12:00:00Z"/>
              <w:rFonts w:asciiTheme="minorHAnsi" w:eastAsiaTheme="minorEastAsia" w:hAnsiTheme="minorHAnsi"/>
              <w:noProof/>
              <w:sz w:val="22"/>
            </w:rPr>
          </w:pPr>
          <w:del w:id="248" w:author="Sciga, Jakub" w:date="2018-08-18T12:00:00Z">
            <w:r w:rsidRPr="00DC0330" w:rsidDel="00DC0330">
              <w:rPr>
                <w:noProof/>
                <w:lang w:val="pl-PL"/>
                <w:rPrChange w:id="249" w:author="Sciga, Jakub" w:date="2018-08-18T12:00:00Z">
                  <w:rPr>
                    <w:rStyle w:val="Hyperlink"/>
                    <w:noProof/>
                    <w:lang w:val="pl-PL"/>
                  </w:rPr>
                </w:rPrChange>
              </w:rPr>
              <w:delText>4.3</w:delText>
            </w:r>
            <w:r w:rsidDel="00DC0330">
              <w:rPr>
                <w:rFonts w:asciiTheme="minorHAnsi" w:eastAsiaTheme="minorEastAsia" w:hAnsiTheme="minorHAnsi"/>
                <w:noProof/>
                <w:sz w:val="22"/>
              </w:rPr>
              <w:tab/>
            </w:r>
            <w:r w:rsidRPr="00DC0330" w:rsidDel="00DC0330">
              <w:rPr>
                <w:noProof/>
                <w:lang w:val="pl-PL"/>
                <w:rPrChange w:id="250" w:author="Sciga, Jakub" w:date="2018-08-18T12:00:00Z">
                  <w:rPr>
                    <w:rStyle w:val="Hyperlink"/>
                    <w:noProof/>
                    <w:lang w:val="pl-PL"/>
                  </w:rPr>
                </w:rPrChange>
              </w:rPr>
              <w:delText>Regulatory</w:delText>
            </w:r>
            <w:r w:rsidDel="00DC0330">
              <w:rPr>
                <w:noProof/>
                <w:webHidden/>
              </w:rPr>
              <w:tab/>
              <w:delText>31</w:delText>
            </w:r>
          </w:del>
        </w:p>
        <w:p w14:paraId="6962F839" w14:textId="77777777" w:rsidR="00AC0940" w:rsidDel="00DC0330" w:rsidRDefault="00AC0940">
          <w:pPr>
            <w:pStyle w:val="TOC2"/>
            <w:tabs>
              <w:tab w:val="left" w:pos="880"/>
              <w:tab w:val="right" w:leader="dot" w:pos="8827"/>
            </w:tabs>
            <w:rPr>
              <w:del w:id="251" w:author="Sciga, Jakub" w:date="2018-08-18T12:00:00Z"/>
              <w:rFonts w:asciiTheme="minorHAnsi" w:eastAsiaTheme="minorEastAsia" w:hAnsiTheme="minorHAnsi"/>
              <w:noProof/>
              <w:sz w:val="22"/>
            </w:rPr>
          </w:pPr>
          <w:del w:id="252" w:author="Sciga, Jakub" w:date="2018-08-18T12:00:00Z">
            <w:r w:rsidRPr="00DC0330" w:rsidDel="00DC0330">
              <w:rPr>
                <w:noProof/>
                <w:lang w:val="pl-PL"/>
                <w:rPrChange w:id="253" w:author="Sciga, Jakub" w:date="2018-08-18T12:00:00Z">
                  <w:rPr>
                    <w:rStyle w:val="Hyperlink"/>
                    <w:noProof/>
                    <w:lang w:val="pl-PL"/>
                  </w:rPr>
                </w:rPrChange>
              </w:rPr>
              <w:delText>4.4</w:delText>
            </w:r>
            <w:r w:rsidDel="00DC0330">
              <w:rPr>
                <w:rFonts w:asciiTheme="minorHAnsi" w:eastAsiaTheme="minorEastAsia" w:hAnsiTheme="minorHAnsi"/>
                <w:noProof/>
                <w:sz w:val="22"/>
              </w:rPr>
              <w:tab/>
            </w:r>
            <w:r w:rsidRPr="00DC0330" w:rsidDel="00DC0330">
              <w:rPr>
                <w:noProof/>
                <w:lang w:val="pl-PL"/>
                <w:rPrChange w:id="254" w:author="Sciga, Jakub" w:date="2018-08-18T12:00:00Z">
                  <w:rPr>
                    <w:rStyle w:val="Hyperlink"/>
                    <w:noProof/>
                    <w:lang w:val="pl-PL"/>
                  </w:rPr>
                </w:rPrChange>
              </w:rPr>
              <w:delText>Regulator PID</w:delText>
            </w:r>
            <w:r w:rsidDel="00DC0330">
              <w:rPr>
                <w:noProof/>
                <w:webHidden/>
              </w:rPr>
              <w:tab/>
              <w:delText>31</w:delText>
            </w:r>
          </w:del>
        </w:p>
        <w:p w14:paraId="14D99EF1" w14:textId="77777777" w:rsidR="00AC0940" w:rsidDel="00DC0330" w:rsidRDefault="00AC0940">
          <w:pPr>
            <w:pStyle w:val="TOC2"/>
            <w:tabs>
              <w:tab w:val="left" w:pos="880"/>
              <w:tab w:val="right" w:leader="dot" w:pos="8827"/>
            </w:tabs>
            <w:rPr>
              <w:del w:id="255" w:author="Sciga, Jakub" w:date="2018-08-18T12:00:00Z"/>
              <w:rFonts w:asciiTheme="minorHAnsi" w:eastAsiaTheme="minorEastAsia" w:hAnsiTheme="minorHAnsi"/>
              <w:noProof/>
              <w:sz w:val="22"/>
            </w:rPr>
          </w:pPr>
          <w:del w:id="256" w:author="Sciga, Jakub" w:date="2018-08-18T12:00:00Z">
            <w:r w:rsidRPr="00DC0330" w:rsidDel="00DC0330">
              <w:rPr>
                <w:noProof/>
                <w:lang w:val="pl-PL"/>
                <w:rPrChange w:id="257" w:author="Sciga, Jakub" w:date="2018-08-18T12:00:00Z">
                  <w:rPr>
                    <w:rStyle w:val="Hyperlink"/>
                    <w:noProof/>
                    <w:lang w:val="pl-PL"/>
                  </w:rPr>
                </w:rPrChange>
              </w:rPr>
              <w:delText>4.5</w:delText>
            </w:r>
            <w:r w:rsidDel="00DC0330">
              <w:rPr>
                <w:rFonts w:asciiTheme="minorHAnsi" w:eastAsiaTheme="minorEastAsia" w:hAnsiTheme="minorHAnsi"/>
                <w:noProof/>
                <w:sz w:val="22"/>
              </w:rPr>
              <w:tab/>
            </w:r>
            <w:r w:rsidRPr="00DC0330" w:rsidDel="00DC0330">
              <w:rPr>
                <w:noProof/>
                <w:lang w:val="pl-PL"/>
                <w:rPrChange w:id="258" w:author="Sciga, Jakub" w:date="2018-08-18T12:00:00Z">
                  <w:rPr>
                    <w:rStyle w:val="Hyperlink"/>
                    <w:noProof/>
                    <w:lang w:val="pl-PL"/>
                  </w:rPr>
                </w:rPrChange>
              </w:rPr>
              <w:delText>Metody regulacji</w:delText>
            </w:r>
            <w:r w:rsidDel="00DC0330">
              <w:rPr>
                <w:noProof/>
                <w:webHidden/>
              </w:rPr>
              <w:tab/>
              <w:delText>32</w:delText>
            </w:r>
          </w:del>
        </w:p>
        <w:p w14:paraId="7BB33D2B" w14:textId="77777777" w:rsidR="00AC0940" w:rsidDel="00DC0330" w:rsidRDefault="00AC0940">
          <w:pPr>
            <w:pStyle w:val="TOC3"/>
            <w:tabs>
              <w:tab w:val="left" w:pos="1320"/>
              <w:tab w:val="right" w:leader="dot" w:pos="8827"/>
            </w:tabs>
            <w:rPr>
              <w:del w:id="259" w:author="Sciga, Jakub" w:date="2018-08-18T12:00:00Z"/>
              <w:rFonts w:asciiTheme="minorHAnsi" w:eastAsiaTheme="minorEastAsia" w:hAnsiTheme="minorHAnsi"/>
              <w:noProof/>
              <w:sz w:val="22"/>
            </w:rPr>
          </w:pPr>
          <w:del w:id="260" w:author="Sciga, Jakub" w:date="2018-08-18T12:00:00Z">
            <w:r w:rsidRPr="00DC0330" w:rsidDel="00DC0330">
              <w:rPr>
                <w:noProof/>
                <w:lang w:val="pl-PL"/>
                <w:rPrChange w:id="261" w:author="Sciga, Jakub" w:date="2018-08-18T12:00:00Z">
                  <w:rPr>
                    <w:rStyle w:val="Hyperlink"/>
                    <w:noProof/>
                    <w:lang w:val="pl-PL"/>
                  </w:rPr>
                </w:rPrChange>
              </w:rPr>
              <w:delText>4.5.1</w:delText>
            </w:r>
            <w:r w:rsidDel="00DC0330">
              <w:rPr>
                <w:rFonts w:asciiTheme="minorHAnsi" w:eastAsiaTheme="minorEastAsia" w:hAnsiTheme="minorHAnsi"/>
                <w:noProof/>
                <w:sz w:val="22"/>
              </w:rPr>
              <w:tab/>
            </w:r>
            <w:r w:rsidRPr="00DC0330" w:rsidDel="00DC0330">
              <w:rPr>
                <w:noProof/>
                <w:lang w:val="pl-PL"/>
                <w:rPrChange w:id="262" w:author="Sciga, Jakub" w:date="2018-08-18T12:00:00Z">
                  <w:rPr>
                    <w:rStyle w:val="Hyperlink"/>
                    <w:noProof/>
                    <w:lang w:val="pl-PL"/>
                  </w:rPr>
                </w:rPrChange>
              </w:rPr>
              <w:delText>Metoda Zieglera-Nicholsa</w:delText>
            </w:r>
            <w:r w:rsidDel="00DC0330">
              <w:rPr>
                <w:noProof/>
                <w:webHidden/>
              </w:rPr>
              <w:tab/>
              <w:delText>32</w:delText>
            </w:r>
          </w:del>
        </w:p>
        <w:p w14:paraId="263E8E9D" w14:textId="77777777" w:rsidR="00AC0940" w:rsidDel="00DC0330" w:rsidRDefault="00AC0940" w:rsidP="00AC0940">
          <w:pPr>
            <w:pStyle w:val="TOC1"/>
            <w:rPr>
              <w:del w:id="263" w:author="Sciga, Jakub" w:date="2018-08-18T12:00:00Z"/>
              <w:rFonts w:asciiTheme="minorHAnsi" w:eastAsiaTheme="minorEastAsia" w:hAnsiTheme="minorHAnsi"/>
              <w:sz w:val="22"/>
            </w:rPr>
          </w:pPr>
          <w:del w:id="264" w:author="Sciga, Jakub" w:date="2018-08-18T12:00:00Z">
            <w:r w:rsidRPr="00DC0330" w:rsidDel="00DC0330">
              <w:rPr>
                <w:rPrChange w:id="265" w:author="Sciga, Jakub" w:date="2018-08-18T12:00:00Z">
                  <w:rPr>
                    <w:rStyle w:val="Hyperlink"/>
                  </w:rPr>
                </w:rPrChange>
              </w:rPr>
              <w:delText>5.</w:delText>
            </w:r>
            <w:r w:rsidDel="00DC0330">
              <w:rPr>
                <w:rFonts w:asciiTheme="minorHAnsi" w:eastAsiaTheme="minorEastAsia" w:hAnsiTheme="minorHAnsi"/>
                <w:sz w:val="22"/>
              </w:rPr>
              <w:tab/>
            </w:r>
            <w:r w:rsidRPr="00DC0330" w:rsidDel="00DC0330">
              <w:rPr>
                <w:rPrChange w:id="266" w:author="Sciga, Jakub" w:date="2018-08-18T12:00:00Z">
                  <w:rPr>
                    <w:rStyle w:val="Hyperlink"/>
                  </w:rPr>
                </w:rPrChange>
              </w:rPr>
              <w:delText>Sterowniki PLC</w:delText>
            </w:r>
            <w:r w:rsidDel="00DC0330">
              <w:rPr>
                <w:webHidden/>
              </w:rPr>
              <w:tab/>
              <w:delText>35</w:delText>
            </w:r>
          </w:del>
        </w:p>
        <w:p w14:paraId="48F1D767" w14:textId="77777777" w:rsidR="00AC0940" w:rsidDel="00DC0330" w:rsidRDefault="00AC0940" w:rsidP="00AC0940">
          <w:pPr>
            <w:pStyle w:val="TOC1"/>
            <w:rPr>
              <w:del w:id="267" w:author="Sciga, Jakub" w:date="2018-08-18T12:00:00Z"/>
              <w:rFonts w:asciiTheme="minorHAnsi" w:eastAsiaTheme="minorEastAsia" w:hAnsiTheme="minorHAnsi"/>
              <w:sz w:val="22"/>
            </w:rPr>
          </w:pPr>
          <w:del w:id="268" w:author="Sciga, Jakub" w:date="2018-08-18T12:00:00Z">
            <w:r w:rsidRPr="00DC0330" w:rsidDel="00DC0330">
              <w:rPr>
                <w:rPrChange w:id="269" w:author="Sciga, Jakub" w:date="2018-08-18T12:00:00Z">
                  <w:rPr>
                    <w:rStyle w:val="Hyperlink"/>
                  </w:rPr>
                </w:rPrChange>
              </w:rPr>
              <w:delText>6.</w:delText>
            </w:r>
            <w:r w:rsidDel="00DC0330">
              <w:rPr>
                <w:rFonts w:asciiTheme="minorHAnsi" w:eastAsiaTheme="minorEastAsia" w:hAnsiTheme="minorHAnsi"/>
                <w:sz w:val="22"/>
              </w:rPr>
              <w:tab/>
            </w:r>
            <w:r w:rsidRPr="00DC0330" w:rsidDel="00DC0330">
              <w:rPr>
                <w:rPrChange w:id="270" w:author="Sciga, Jakub" w:date="2018-08-18T12:00:00Z">
                  <w:rPr>
                    <w:rStyle w:val="Hyperlink"/>
                  </w:rPr>
                </w:rPrChange>
              </w:rPr>
              <w:delText>Budowa stanowiska</w:delText>
            </w:r>
            <w:r w:rsidDel="00DC0330">
              <w:rPr>
                <w:webHidden/>
              </w:rPr>
              <w:tab/>
              <w:delText>36</w:delText>
            </w:r>
          </w:del>
        </w:p>
        <w:p w14:paraId="00E1775E" w14:textId="77777777" w:rsidR="00AC0940" w:rsidDel="00DC0330" w:rsidRDefault="00AC0940">
          <w:pPr>
            <w:pStyle w:val="TOC2"/>
            <w:tabs>
              <w:tab w:val="left" w:pos="880"/>
              <w:tab w:val="right" w:leader="dot" w:pos="8827"/>
            </w:tabs>
            <w:rPr>
              <w:del w:id="271" w:author="Sciga, Jakub" w:date="2018-08-18T12:00:00Z"/>
              <w:rFonts w:asciiTheme="minorHAnsi" w:eastAsiaTheme="minorEastAsia" w:hAnsiTheme="minorHAnsi"/>
              <w:noProof/>
              <w:sz w:val="22"/>
            </w:rPr>
          </w:pPr>
          <w:del w:id="272" w:author="Sciga, Jakub" w:date="2018-08-18T12:00:00Z">
            <w:r w:rsidRPr="00DC0330" w:rsidDel="00DC0330">
              <w:rPr>
                <w:noProof/>
                <w:lang w:val="pl-PL"/>
                <w:rPrChange w:id="273" w:author="Sciga, Jakub" w:date="2018-08-18T12:00:00Z">
                  <w:rPr>
                    <w:rStyle w:val="Hyperlink"/>
                    <w:noProof/>
                    <w:lang w:val="pl-PL"/>
                  </w:rPr>
                </w:rPrChange>
              </w:rPr>
              <w:delText>6.1</w:delText>
            </w:r>
            <w:r w:rsidDel="00DC0330">
              <w:rPr>
                <w:rFonts w:asciiTheme="minorHAnsi" w:eastAsiaTheme="minorEastAsia" w:hAnsiTheme="minorHAnsi"/>
                <w:noProof/>
                <w:sz w:val="22"/>
              </w:rPr>
              <w:tab/>
            </w:r>
            <w:r w:rsidRPr="00DC0330" w:rsidDel="00DC0330">
              <w:rPr>
                <w:noProof/>
                <w:lang w:val="pl-PL"/>
                <w:rPrChange w:id="274" w:author="Sciga, Jakub" w:date="2018-08-18T12:00:00Z">
                  <w:rPr>
                    <w:rStyle w:val="Hyperlink"/>
                    <w:noProof/>
                    <w:lang w:val="pl-PL"/>
                  </w:rPr>
                </w:rPrChange>
              </w:rPr>
              <w:delText>Konfiguracja środowiska</w:delText>
            </w:r>
            <w:r w:rsidDel="00DC0330">
              <w:rPr>
                <w:noProof/>
                <w:webHidden/>
              </w:rPr>
              <w:tab/>
              <w:delText>39</w:delText>
            </w:r>
          </w:del>
        </w:p>
        <w:p w14:paraId="64AD08AB" w14:textId="77777777" w:rsidR="00AC0940" w:rsidDel="00DC0330" w:rsidRDefault="00AC0940">
          <w:pPr>
            <w:pStyle w:val="TOC2"/>
            <w:tabs>
              <w:tab w:val="left" w:pos="880"/>
              <w:tab w:val="right" w:leader="dot" w:pos="8827"/>
            </w:tabs>
            <w:rPr>
              <w:del w:id="275" w:author="Sciga, Jakub" w:date="2018-08-18T12:00:00Z"/>
              <w:rFonts w:asciiTheme="minorHAnsi" w:eastAsiaTheme="minorEastAsia" w:hAnsiTheme="minorHAnsi"/>
              <w:noProof/>
              <w:sz w:val="22"/>
            </w:rPr>
          </w:pPr>
          <w:del w:id="276" w:author="Sciga, Jakub" w:date="2018-08-18T12:00:00Z">
            <w:r w:rsidRPr="00DC0330" w:rsidDel="00DC0330">
              <w:rPr>
                <w:noProof/>
                <w:lang w:val="pl-PL"/>
                <w:rPrChange w:id="277" w:author="Sciga, Jakub" w:date="2018-08-18T12:00:00Z">
                  <w:rPr>
                    <w:rStyle w:val="Hyperlink"/>
                    <w:noProof/>
                    <w:lang w:val="pl-PL"/>
                  </w:rPr>
                </w:rPrChange>
              </w:rPr>
              <w:delText>6.2</w:delText>
            </w:r>
            <w:r w:rsidDel="00DC0330">
              <w:rPr>
                <w:rFonts w:asciiTheme="minorHAnsi" w:eastAsiaTheme="minorEastAsia" w:hAnsiTheme="minorHAnsi"/>
                <w:noProof/>
                <w:sz w:val="22"/>
              </w:rPr>
              <w:tab/>
            </w:r>
            <w:r w:rsidRPr="00DC0330" w:rsidDel="00DC0330">
              <w:rPr>
                <w:noProof/>
                <w:lang w:val="pl-PL"/>
                <w:rPrChange w:id="278" w:author="Sciga, Jakub" w:date="2018-08-18T12:00:00Z">
                  <w:rPr>
                    <w:rStyle w:val="Hyperlink"/>
                    <w:noProof/>
                    <w:lang w:val="pl-PL"/>
                  </w:rPr>
                </w:rPrChange>
              </w:rPr>
              <w:delText>Działanie programu</w:delText>
            </w:r>
            <w:r w:rsidDel="00DC0330">
              <w:rPr>
                <w:noProof/>
                <w:webHidden/>
              </w:rPr>
              <w:tab/>
              <w:delText>44</w:delText>
            </w:r>
          </w:del>
        </w:p>
        <w:p w14:paraId="5D3278D0" w14:textId="77777777" w:rsidR="00AC0940" w:rsidDel="00DC0330" w:rsidRDefault="00AC0940">
          <w:pPr>
            <w:pStyle w:val="TOC2"/>
            <w:tabs>
              <w:tab w:val="left" w:pos="880"/>
              <w:tab w:val="right" w:leader="dot" w:pos="8827"/>
            </w:tabs>
            <w:rPr>
              <w:del w:id="279" w:author="Sciga, Jakub" w:date="2018-08-18T12:00:00Z"/>
              <w:rFonts w:asciiTheme="minorHAnsi" w:eastAsiaTheme="minorEastAsia" w:hAnsiTheme="minorHAnsi"/>
              <w:noProof/>
              <w:sz w:val="22"/>
            </w:rPr>
          </w:pPr>
          <w:del w:id="280" w:author="Sciga, Jakub" w:date="2018-08-18T12:00:00Z">
            <w:r w:rsidRPr="00DC0330" w:rsidDel="00DC0330">
              <w:rPr>
                <w:noProof/>
                <w:lang w:val="pl-PL"/>
                <w:rPrChange w:id="281" w:author="Sciga, Jakub" w:date="2018-08-18T12:00:00Z">
                  <w:rPr>
                    <w:rStyle w:val="Hyperlink"/>
                    <w:noProof/>
                    <w:lang w:val="pl-PL"/>
                  </w:rPr>
                </w:rPrChange>
              </w:rPr>
              <w:delText>6.3</w:delText>
            </w:r>
            <w:r w:rsidDel="00DC0330">
              <w:rPr>
                <w:rFonts w:asciiTheme="minorHAnsi" w:eastAsiaTheme="minorEastAsia" w:hAnsiTheme="minorHAnsi"/>
                <w:noProof/>
                <w:sz w:val="22"/>
              </w:rPr>
              <w:tab/>
            </w:r>
            <w:r w:rsidRPr="00DC0330" w:rsidDel="00DC0330">
              <w:rPr>
                <w:noProof/>
                <w:lang w:val="pl-PL"/>
                <w:rPrChange w:id="282" w:author="Sciga, Jakub" w:date="2018-08-18T12:00:00Z">
                  <w:rPr>
                    <w:rStyle w:val="Hyperlink"/>
                    <w:noProof/>
                    <w:lang w:val="pl-PL"/>
                  </w:rPr>
                </w:rPrChange>
              </w:rPr>
              <w:delText>Wyniki symulacji</w:delText>
            </w:r>
            <w:r w:rsidDel="00DC0330">
              <w:rPr>
                <w:noProof/>
                <w:webHidden/>
              </w:rPr>
              <w:tab/>
              <w:delText>44</w:delText>
            </w:r>
          </w:del>
        </w:p>
        <w:p w14:paraId="7451B00E" w14:textId="77777777" w:rsidR="00AC0940" w:rsidDel="00DC0330" w:rsidRDefault="00AC0940">
          <w:pPr>
            <w:pStyle w:val="TOC2"/>
            <w:tabs>
              <w:tab w:val="left" w:pos="880"/>
              <w:tab w:val="right" w:leader="dot" w:pos="8827"/>
            </w:tabs>
            <w:rPr>
              <w:del w:id="283" w:author="Sciga, Jakub" w:date="2018-08-18T12:00:00Z"/>
              <w:rFonts w:asciiTheme="minorHAnsi" w:eastAsiaTheme="minorEastAsia" w:hAnsiTheme="minorHAnsi"/>
              <w:noProof/>
              <w:sz w:val="22"/>
            </w:rPr>
          </w:pPr>
          <w:del w:id="284" w:author="Sciga, Jakub" w:date="2018-08-18T12:00:00Z">
            <w:r w:rsidRPr="00DC0330" w:rsidDel="00DC0330">
              <w:rPr>
                <w:noProof/>
                <w:lang w:val="pl-PL"/>
                <w:rPrChange w:id="285" w:author="Sciga, Jakub" w:date="2018-08-18T12:00:00Z">
                  <w:rPr>
                    <w:rStyle w:val="Hyperlink"/>
                    <w:noProof/>
                    <w:lang w:val="pl-PL"/>
                  </w:rPr>
                </w:rPrChange>
              </w:rPr>
              <w:delText>6.4</w:delText>
            </w:r>
            <w:r w:rsidDel="00DC0330">
              <w:rPr>
                <w:rFonts w:asciiTheme="minorHAnsi" w:eastAsiaTheme="minorEastAsia" w:hAnsiTheme="minorHAnsi"/>
                <w:noProof/>
                <w:sz w:val="22"/>
              </w:rPr>
              <w:tab/>
            </w:r>
            <w:r w:rsidRPr="00DC0330" w:rsidDel="00DC0330">
              <w:rPr>
                <w:noProof/>
                <w:lang w:val="pl-PL"/>
                <w:rPrChange w:id="286" w:author="Sciga, Jakub" w:date="2018-08-18T12:00:00Z">
                  <w:rPr>
                    <w:rStyle w:val="Hyperlink"/>
                    <w:noProof/>
                    <w:lang w:val="pl-PL"/>
                  </w:rPr>
                </w:rPrChange>
              </w:rPr>
              <w:delText>Wnioski</w:delText>
            </w:r>
            <w:r w:rsidDel="00DC0330">
              <w:rPr>
                <w:noProof/>
                <w:webHidden/>
              </w:rPr>
              <w:tab/>
              <w:delText>44</w:delText>
            </w:r>
          </w:del>
        </w:p>
        <w:p w14:paraId="7CDC09E2" w14:textId="77777777" w:rsidR="00AC0940" w:rsidDel="00DC0330" w:rsidRDefault="00AC0940" w:rsidP="00AC0940">
          <w:pPr>
            <w:pStyle w:val="TOC1"/>
            <w:rPr>
              <w:del w:id="287" w:author="Sciga, Jakub" w:date="2018-08-18T12:00:00Z"/>
              <w:rFonts w:asciiTheme="minorHAnsi" w:eastAsiaTheme="minorEastAsia" w:hAnsiTheme="minorHAnsi"/>
              <w:sz w:val="22"/>
            </w:rPr>
          </w:pPr>
          <w:del w:id="288" w:author="Sciga, Jakub" w:date="2018-08-18T12:00:00Z">
            <w:r w:rsidRPr="00DC0330" w:rsidDel="00DC0330">
              <w:rPr>
                <w:rPrChange w:id="289" w:author="Sciga, Jakub" w:date="2018-08-18T12:00:00Z">
                  <w:rPr>
                    <w:rStyle w:val="Hyperlink"/>
                  </w:rPr>
                </w:rPrChange>
              </w:rPr>
              <w:delText>7.</w:delText>
            </w:r>
            <w:r w:rsidDel="00DC0330">
              <w:rPr>
                <w:rFonts w:asciiTheme="minorHAnsi" w:eastAsiaTheme="minorEastAsia" w:hAnsiTheme="minorHAnsi"/>
                <w:sz w:val="22"/>
              </w:rPr>
              <w:tab/>
            </w:r>
            <w:r w:rsidRPr="00DC0330" w:rsidDel="00DC0330">
              <w:rPr>
                <w:rPrChange w:id="290" w:author="Sciga, Jakub" w:date="2018-08-18T12:00:00Z">
                  <w:rPr>
                    <w:rStyle w:val="Hyperlink"/>
                  </w:rPr>
                </w:rPrChange>
              </w:rPr>
              <w:delText>Zakończenie</w:delText>
            </w:r>
            <w:r w:rsidDel="00DC0330">
              <w:rPr>
                <w:webHidden/>
              </w:rPr>
              <w:tab/>
              <w:delText>45</w:delText>
            </w:r>
          </w:del>
        </w:p>
        <w:p w14:paraId="20742C99" w14:textId="77777777" w:rsidR="00AC0940" w:rsidDel="00DC0330" w:rsidRDefault="00AC0940" w:rsidP="00AC0940">
          <w:pPr>
            <w:pStyle w:val="TOC1"/>
            <w:rPr>
              <w:del w:id="291" w:author="Sciga, Jakub" w:date="2018-08-18T12:00:00Z"/>
              <w:rFonts w:asciiTheme="minorHAnsi" w:eastAsiaTheme="minorEastAsia" w:hAnsiTheme="minorHAnsi"/>
              <w:sz w:val="22"/>
            </w:rPr>
          </w:pPr>
          <w:del w:id="292" w:author="Sciga, Jakub" w:date="2018-08-18T12:00:00Z">
            <w:r w:rsidRPr="00DC0330" w:rsidDel="00DC0330">
              <w:rPr>
                <w:rPrChange w:id="293" w:author="Sciga, Jakub" w:date="2018-08-18T12:00:00Z">
                  <w:rPr>
                    <w:rStyle w:val="Hyperlink"/>
                  </w:rPr>
                </w:rPrChange>
              </w:rPr>
              <w:delText>8.</w:delText>
            </w:r>
            <w:r w:rsidDel="00DC0330">
              <w:rPr>
                <w:rFonts w:asciiTheme="minorHAnsi" w:eastAsiaTheme="minorEastAsia" w:hAnsiTheme="minorHAnsi"/>
                <w:sz w:val="22"/>
              </w:rPr>
              <w:tab/>
            </w:r>
            <w:r w:rsidRPr="00DC0330" w:rsidDel="00DC0330">
              <w:rPr>
                <w:rPrChange w:id="294" w:author="Sciga, Jakub" w:date="2018-08-18T12:00:00Z">
                  <w:rPr>
                    <w:rStyle w:val="Hyperlink"/>
                  </w:rPr>
                </w:rPrChange>
              </w:rPr>
              <w:delText>Bibliografia</w:delText>
            </w:r>
            <w:r w:rsidDel="00DC0330">
              <w:rPr>
                <w:webHidden/>
              </w:rPr>
              <w:tab/>
              <w:delText>46</w:delText>
            </w:r>
          </w:del>
        </w:p>
        <w:p w14:paraId="23DFA90C" w14:textId="77777777" w:rsidR="00846980" w:rsidRDefault="002A7541" w:rsidP="00CD4D22">
          <w:r>
            <w:rPr>
              <w:b/>
              <w:bCs/>
              <w:noProof/>
            </w:rPr>
            <w:fldChar w:fldCharType="end"/>
          </w:r>
        </w:p>
      </w:sdtContent>
    </w:sdt>
    <w:p w14:paraId="5665056E" w14:textId="77777777" w:rsidR="00846980" w:rsidRPr="00846980" w:rsidRDefault="00846980" w:rsidP="00CD4D22">
      <w:pPr>
        <w:rPr>
          <w:rFonts w:cs="Times New Roman"/>
          <w:szCs w:val="24"/>
        </w:rPr>
      </w:pPr>
      <w:r w:rsidRPr="00846980">
        <w:rPr>
          <w:rFonts w:cs="Times New Roman"/>
          <w:szCs w:val="24"/>
        </w:rPr>
        <w:br w:type="page"/>
      </w:r>
    </w:p>
    <w:p w14:paraId="7C8E1F27" w14:textId="77777777" w:rsidR="00846980" w:rsidRPr="009E2E3F" w:rsidRDefault="00E86562" w:rsidP="00DC0330">
      <w:pPr>
        <w:pStyle w:val="Heading1"/>
        <w:jc w:val="both"/>
        <w:rPr>
          <w:lang w:val="pl-PL"/>
        </w:rPr>
        <w:pPrChange w:id="295" w:author="Sciga, Jakub" w:date="2018-08-18T12:04:00Z">
          <w:pPr>
            <w:pStyle w:val="Heading1"/>
          </w:pPr>
        </w:pPrChange>
      </w:pPr>
      <w:bookmarkStart w:id="296" w:name="_Toc522356953"/>
      <w:r w:rsidRPr="009E2E3F">
        <w:rPr>
          <w:lang w:val="pl-PL"/>
        </w:rPr>
        <w:lastRenderedPageBreak/>
        <w:t>Wstęp</w:t>
      </w:r>
      <w:bookmarkEnd w:id="296"/>
    </w:p>
    <w:p w14:paraId="734E2555" w14:textId="69CDDF43" w:rsidR="00846980" w:rsidRDefault="00846980" w:rsidP="00DC0330">
      <w:pPr>
        <w:spacing w:after="240"/>
        <w:ind w:firstLine="432"/>
        <w:jc w:val="both"/>
        <w:rPr>
          <w:ins w:id="297" w:author="Sciga, Jakub" w:date="2018-08-18T12:15:00Z"/>
          <w:rFonts w:cs="Times New Roman"/>
          <w:szCs w:val="24"/>
          <w:lang w:val="pl-PL"/>
        </w:rPr>
        <w:pPrChange w:id="298" w:author="Sciga, Jakub" w:date="2018-08-18T12:04:00Z">
          <w:pPr>
            <w:spacing w:after="240"/>
            <w:ind w:firstLine="432"/>
          </w:pPr>
        </w:pPrChange>
      </w:pPr>
      <w:r>
        <w:rPr>
          <w:rFonts w:cs="Times New Roman"/>
          <w:szCs w:val="24"/>
          <w:lang w:val="pl-PL"/>
        </w:rPr>
        <w:t>Praca dotyczy zgłębienia zagadnienia procesów spalania, przeglądu aktualnych rozwiązań oraz wyników badań symulacyjnych.</w:t>
      </w:r>
    </w:p>
    <w:p w14:paraId="19FAFFE8" w14:textId="77777777" w:rsidR="00BF7AFD" w:rsidRPr="00846980" w:rsidRDefault="00BF7AFD" w:rsidP="00BF7AFD">
      <w:pPr>
        <w:spacing w:after="240"/>
        <w:jc w:val="both"/>
        <w:rPr>
          <w:rFonts w:cs="Times New Roman"/>
          <w:szCs w:val="24"/>
          <w:lang w:val="pl-PL"/>
        </w:rPr>
        <w:pPrChange w:id="299" w:author="Sciga, Jakub" w:date="2018-08-18T12:15:00Z">
          <w:pPr>
            <w:spacing w:after="240"/>
            <w:ind w:firstLine="432"/>
          </w:pPr>
        </w:pPrChange>
      </w:pPr>
    </w:p>
    <w:p w14:paraId="17FB2BFC" w14:textId="77777777" w:rsidR="009E2E3F" w:rsidRPr="009E2E3F" w:rsidRDefault="001430BE" w:rsidP="00DC0330">
      <w:pPr>
        <w:pStyle w:val="Heading2"/>
        <w:jc w:val="both"/>
        <w:rPr>
          <w:lang w:val="pl-PL"/>
        </w:rPr>
        <w:pPrChange w:id="300" w:author="Sciga, Jakub" w:date="2018-08-18T12:04:00Z">
          <w:pPr>
            <w:pStyle w:val="Heading2"/>
          </w:pPr>
        </w:pPrChange>
      </w:pPr>
      <w:bookmarkStart w:id="301" w:name="_Toc522356954"/>
      <w:r>
        <w:rPr>
          <w:lang w:val="pl-PL"/>
        </w:rPr>
        <w:t>Problematyka zanieczyszczeń w Polsce</w:t>
      </w:r>
      <w:bookmarkEnd w:id="301"/>
    </w:p>
    <w:p w14:paraId="19D33100" w14:textId="22AD217F" w:rsidR="00B50508" w:rsidDel="008E0283" w:rsidRDefault="009E2E3F" w:rsidP="00DC0330">
      <w:pPr>
        <w:spacing w:after="240"/>
        <w:ind w:firstLine="576"/>
        <w:jc w:val="both"/>
        <w:rPr>
          <w:del w:id="302" w:author="Dominik Paszkowski" w:date="2018-08-17T21:11:00Z"/>
          <w:rFonts w:cs="Times New Roman"/>
          <w:szCs w:val="24"/>
          <w:lang w:val="pl-PL"/>
        </w:rPr>
        <w:pPrChange w:id="303" w:author="Sciga, Jakub" w:date="2018-08-18T12:04:00Z">
          <w:pPr>
            <w:spacing w:after="240"/>
          </w:pPr>
        </w:pPrChange>
      </w:pPr>
      <w:r>
        <w:rPr>
          <w:rFonts w:cs="Times New Roman"/>
          <w:szCs w:val="24"/>
          <w:lang w:val="pl-PL"/>
        </w:rPr>
        <w:t>W Polsce występuje duże zanieczyszczenie powietrza</w:t>
      </w:r>
      <w:ins w:id="304" w:author="Dominik Paszkowski" w:date="2018-08-17T21:07:00Z">
        <w:r w:rsidR="0086010D">
          <w:rPr>
            <w:rFonts w:cs="Times New Roman"/>
            <w:szCs w:val="24"/>
            <w:lang w:val="pl-PL"/>
          </w:rPr>
          <w:t xml:space="preserve"> a jakiś przypis statystyk?</w:t>
        </w:r>
      </w:ins>
      <w:r>
        <w:rPr>
          <w:rFonts w:cs="Times New Roman"/>
          <w:szCs w:val="24"/>
          <w:lang w:val="pl-PL"/>
        </w:rPr>
        <w:t xml:space="preserve">. Oddychanie w takich warunkach zwiększa ryzyko zachorowań na nowotwory, astmę, choroby płuc i </w:t>
      </w:r>
      <w:r w:rsidR="00B50508">
        <w:rPr>
          <w:rFonts w:cs="Times New Roman"/>
          <w:szCs w:val="24"/>
          <w:lang w:val="pl-PL"/>
        </w:rPr>
        <w:t>infekcji dróg oddechowych, zawału ser</w:t>
      </w:r>
      <w:r w:rsidR="00306EF8">
        <w:rPr>
          <w:rFonts w:cs="Times New Roman"/>
          <w:szCs w:val="24"/>
          <w:lang w:val="pl-PL"/>
        </w:rPr>
        <w:t xml:space="preserve">ca i nadciśnienia tętniczego. </w:t>
      </w:r>
      <w:r w:rsidR="00306EF8">
        <w:rPr>
          <w:rFonts w:cs="Times New Roman"/>
          <w:szCs w:val="24"/>
          <w:lang w:val="pl-PL"/>
        </w:rPr>
        <w:br/>
        <w:t xml:space="preserve">Jednym z głównych źródeł zanieczyszczeń jest ogrzewanie gospodarstw domowych węglem i drewnem. Spalanie tych paliw odpowiada za ponad 50% emisji pyłów (PM10) </w:t>
      </w:r>
      <w:ins w:id="305" w:author="Sciga, Jakub" w:date="2018-08-18T12:15:00Z">
        <w:r w:rsidR="00BF7AFD">
          <w:rPr>
            <w:rFonts w:cs="Times New Roman"/>
            <w:szCs w:val="24"/>
            <w:lang w:val="pl-PL"/>
          </w:rPr>
          <w:br/>
        </w:r>
      </w:ins>
      <w:r w:rsidR="00306EF8">
        <w:rPr>
          <w:rFonts w:cs="Times New Roman"/>
          <w:szCs w:val="24"/>
          <w:lang w:val="pl-PL"/>
        </w:rPr>
        <w:t>i 87% emisji rakotwórczengo benzo(</w:t>
      </w:r>
      <w:r w:rsidR="00306EF8" w:rsidRPr="00306EF8">
        <w:rPr>
          <w:rFonts w:ascii="Symbol" w:hAnsi="Symbol" w:cs="Times New Roman"/>
          <w:szCs w:val="24"/>
          <w:lang w:val="pl-PL"/>
        </w:rPr>
        <w:t></w:t>
      </w:r>
      <w:r w:rsidR="00306EF8">
        <w:rPr>
          <w:rFonts w:cs="Times New Roman"/>
          <w:szCs w:val="24"/>
          <w:lang w:val="pl-PL"/>
        </w:rPr>
        <w:t>)pirenu [1].</w:t>
      </w:r>
      <w:ins w:id="306" w:author="Dominik Paszkowski" w:date="2018-08-17T21:11:00Z">
        <w:r w:rsidR="008E0283">
          <w:rPr>
            <w:rFonts w:cs="Times New Roman"/>
            <w:szCs w:val="24"/>
            <w:lang w:val="pl-PL"/>
          </w:rPr>
          <w:t xml:space="preserve"> </w:t>
        </w:r>
      </w:ins>
    </w:p>
    <w:p w14:paraId="560B874B" w14:textId="74C268D7" w:rsidR="00CE5FF1" w:rsidRPr="00CE5FF1" w:rsidDel="008E0283" w:rsidRDefault="00CE5FF1" w:rsidP="00DC0330">
      <w:pPr>
        <w:spacing w:after="240"/>
        <w:ind w:firstLine="576"/>
        <w:jc w:val="both"/>
        <w:rPr>
          <w:del w:id="307" w:author="Dominik Paszkowski" w:date="2018-08-17T21:12:00Z"/>
          <w:rFonts w:cs="Times New Roman"/>
          <w:szCs w:val="24"/>
          <w:lang w:val="pl-PL"/>
        </w:rPr>
        <w:pPrChange w:id="308" w:author="Sciga, Jakub" w:date="2018-08-18T12:04:00Z">
          <w:pPr>
            <w:spacing w:after="240"/>
          </w:pPr>
        </w:pPrChange>
      </w:pPr>
      <w:r w:rsidRPr="00CE5FF1">
        <w:rPr>
          <w:rFonts w:cs="Times New Roman"/>
          <w:szCs w:val="24"/>
          <w:lang w:val="pl-PL"/>
        </w:rPr>
        <w:t>Pomieszczenia</w:t>
      </w:r>
      <w:ins w:id="309" w:author="Dominik Paszkowski" w:date="2018-08-17T21:08:00Z">
        <w:r w:rsidR="0086010D">
          <w:rPr>
            <w:rFonts w:cs="Times New Roman"/>
            <w:szCs w:val="24"/>
            <w:lang w:val="pl-PL"/>
          </w:rPr>
          <w:t xml:space="preserve"> mieszkalne (chyb</w:t>
        </w:r>
      </w:ins>
      <w:ins w:id="310" w:author="Dominik Paszkowski" w:date="2018-08-17T21:09:00Z">
        <w:r w:rsidR="0086010D">
          <w:rPr>
            <w:rFonts w:cs="Times New Roman"/>
            <w:szCs w:val="24"/>
            <w:lang w:val="pl-PL"/>
          </w:rPr>
          <w:t>a</w:t>
        </w:r>
      </w:ins>
      <w:ins w:id="311" w:author="Dominik Paszkowski" w:date="2018-08-17T21:08:00Z">
        <w:r w:rsidR="0086010D">
          <w:rPr>
            <w:rFonts w:cs="Times New Roman"/>
            <w:szCs w:val="24"/>
            <w:lang w:val="pl-PL"/>
          </w:rPr>
          <w:t xml:space="preserve"> o </w:t>
        </w:r>
      </w:ins>
      <w:ins w:id="312" w:author="Dominik Paszkowski" w:date="2018-08-17T21:09:00Z">
        <w:r w:rsidR="0086010D">
          <w:rPr>
            <w:rFonts w:cs="Times New Roman"/>
            <w:szCs w:val="24"/>
            <w:lang w:val="pl-PL"/>
          </w:rPr>
          <w:t>takie chodzi?</w:t>
        </w:r>
      </w:ins>
      <w:ins w:id="313" w:author="Dominik Paszkowski" w:date="2018-08-17T21:08:00Z">
        <w:r w:rsidR="0086010D">
          <w:rPr>
            <w:rFonts w:cs="Times New Roman"/>
            <w:szCs w:val="24"/>
            <w:lang w:val="pl-PL"/>
          </w:rPr>
          <w:t>)</w:t>
        </w:r>
      </w:ins>
      <w:r w:rsidRPr="00CE5FF1">
        <w:rPr>
          <w:rFonts w:cs="Times New Roman"/>
          <w:szCs w:val="24"/>
          <w:lang w:val="pl-PL"/>
        </w:rPr>
        <w:t xml:space="preserve"> ogrzewane są zazwyczaj w wykorzystaniem kotłów. Dzielą się one na kotły </w:t>
      </w:r>
      <w:ins w:id="314" w:author="Sciga, Jakub" w:date="2018-08-18T12:15:00Z">
        <w:r w:rsidR="00BF7AFD">
          <w:rPr>
            <w:rFonts w:cs="Times New Roman"/>
            <w:szCs w:val="24"/>
            <w:lang w:val="pl-PL"/>
          </w:rPr>
          <w:br/>
        </w:r>
      </w:ins>
      <w:r w:rsidRPr="00CE5FF1">
        <w:rPr>
          <w:rFonts w:cs="Times New Roman"/>
          <w:szCs w:val="24"/>
          <w:lang w:val="pl-PL"/>
        </w:rPr>
        <w:t xml:space="preserve">z automatycznym oraz ręcznym załadunkiem paliwa i wg normy europejskiej PN EN 303-5:2012 należą do określonej klasy: 3, 4 lub 5. </w:t>
      </w:r>
      <w:del w:id="315" w:author="Dominik Paszkowski" w:date="2018-08-17T21:11:00Z">
        <w:r w:rsidRPr="00CE5FF1" w:rsidDel="008E0283">
          <w:rPr>
            <w:rFonts w:cs="Times New Roman"/>
            <w:szCs w:val="24"/>
            <w:lang w:val="pl-PL"/>
          </w:rPr>
          <w:delText>Jednak w</w:delText>
        </w:r>
      </w:del>
      <w:ins w:id="316" w:author="Dominik Paszkowski" w:date="2018-08-17T21:11:00Z">
        <w:r w:rsidR="008E0283">
          <w:rPr>
            <w:rFonts w:cs="Times New Roman"/>
            <w:szCs w:val="24"/>
            <w:lang w:val="pl-PL"/>
          </w:rPr>
          <w:t>W</w:t>
        </w:r>
      </w:ins>
      <w:r w:rsidRPr="00CE5FF1">
        <w:rPr>
          <w:rFonts w:cs="Times New Roman"/>
          <w:szCs w:val="24"/>
          <w:lang w:val="pl-PL"/>
        </w:rPr>
        <w:t xml:space="preserve"> Polsce</w:t>
      </w:r>
      <w:ins w:id="317" w:author="Dominik Paszkowski" w:date="2018-08-17T21:11:00Z">
        <w:r w:rsidR="008E0283">
          <w:rPr>
            <w:rFonts w:cs="Times New Roman"/>
            <w:szCs w:val="24"/>
            <w:lang w:val="pl-PL"/>
          </w:rPr>
          <w:t xml:space="preserve"> jednak</w:t>
        </w:r>
      </w:ins>
      <w:r w:rsidRPr="00CE5FF1">
        <w:rPr>
          <w:rFonts w:cs="Times New Roman"/>
          <w:szCs w:val="24"/>
          <w:lang w:val="pl-PL"/>
        </w:rPr>
        <w:t xml:space="preserve"> nadal używa się tanich pieców na węgiel i drewno, które nie spełniają wspomnianej normy i emitują duże ilości pyłów i substancji chorobotwórczych</w:t>
      </w:r>
      <w:ins w:id="318" w:author="Sciga, Jakub" w:date="2018-08-18T12:16:00Z">
        <w:r w:rsidR="00BF7AFD">
          <w:rPr>
            <w:rFonts w:cs="Times New Roman"/>
            <w:szCs w:val="24"/>
            <w:lang w:val="pl-PL"/>
          </w:rPr>
          <w:t xml:space="preserve"> [1]</w:t>
        </w:r>
      </w:ins>
      <w:r w:rsidRPr="00CE5FF1">
        <w:rPr>
          <w:rFonts w:cs="Times New Roman"/>
          <w:szCs w:val="24"/>
          <w:lang w:val="pl-PL"/>
        </w:rPr>
        <w:t xml:space="preserve">. </w:t>
      </w:r>
      <w:commentRangeStart w:id="319"/>
      <w:commentRangeStart w:id="320"/>
    </w:p>
    <w:p w14:paraId="13522E3A" w14:textId="6FFD0957" w:rsidR="00CE5FF1" w:rsidRPr="00CE5FF1" w:rsidDel="00BF7AFD" w:rsidRDefault="00CE5FF1" w:rsidP="00DC0330">
      <w:pPr>
        <w:spacing w:after="240"/>
        <w:ind w:firstLine="576"/>
        <w:jc w:val="both"/>
        <w:rPr>
          <w:del w:id="321" w:author="Sciga, Jakub" w:date="2018-08-18T12:18:00Z"/>
          <w:rFonts w:cs="Times New Roman"/>
          <w:szCs w:val="24"/>
          <w:lang w:val="pl-PL"/>
        </w:rPr>
        <w:pPrChange w:id="322" w:author="Sciga, Jakub" w:date="2018-08-18T12:04:00Z">
          <w:pPr>
            <w:spacing w:after="240"/>
          </w:pPr>
        </w:pPrChange>
      </w:pPr>
      <w:del w:id="323" w:author="Sciga, Jakub" w:date="2018-08-18T12:18:00Z">
        <w:r w:rsidRPr="00CE5FF1" w:rsidDel="00BF7AFD">
          <w:rPr>
            <w:rFonts w:cs="Times New Roman"/>
            <w:szCs w:val="24"/>
            <w:lang w:val="pl-PL"/>
          </w:rPr>
          <w:delText>Kocioł węglowy o niskiej sprawności emituje do 420 mg/m3 pyłów, a kocioł na pel</w:delText>
        </w:r>
      </w:del>
      <w:del w:id="324" w:author="Sciga, Jakub" w:date="2018-08-18T12:02:00Z">
        <w:r w:rsidRPr="00CE5FF1" w:rsidDel="00DC0330">
          <w:rPr>
            <w:rFonts w:cs="Times New Roman"/>
            <w:szCs w:val="24"/>
            <w:lang w:val="pl-PL"/>
          </w:rPr>
          <w:delText>l</w:delText>
        </w:r>
      </w:del>
      <w:del w:id="325" w:author="Sciga, Jakub" w:date="2018-08-18T12:18:00Z">
        <w:r w:rsidRPr="00CE5FF1" w:rsidDel="00BF7AFD">
          <w:rPr>
            <w:rFonts w:cs="Times New Roman"/>
            <w:szCs w:val="24"/>
            <w:lang w:val="pl-PL"/>
          </w:rPr>
          <w:delText>et drzewny w klasie 5 emituje tylko 20 mg/m3 pyłów, czyli ponad dwadzieścia razy mniej</w:delText>
        </w:r>
        <w:commentRangeEnd w:id="319"/>
        <w:r w:rsidR="008E0283" w:rsidDel="00BF7AFD">
          <w:rPr>
            <w:rStyle w:val="CommentReference"/>
          </w:rPr>
          <w:commentReference w:id="319"/>
        </w:r>
        <w:commentRangeEnd w:id="320"/>
        <w:r w:rsidR="00BF7AFD" w:rsidDel="00BF7AFD">
          <w:rPr>
            <w:rStyle w:val="CommentReference"/>
          </w:rPr>
          <w:commentReference w:id="320"/>
        </w:r>
        <w:r w:rsidRPr="00CE5FF1" w:rsidDel="00BF7AFD">
          <w:rPr>
            <w:rFonts w:cs="Times New Roman"/>
            <w:szCs w:val="24"/>
            <w:lang w:val="pl-PL"/>
          </w:rPr>
          <w:delText xml:space="preserve"> [1].</w:delText>
        </w:r>
      </w:del>
    </w:p>
    <w:p w14:paraId="76F06C68" w14:textId="77777777" w:rsidR="00BF7AFD" w:rsidRDefault="00BF7AFD" w:rsidP="00DC0330">
      <w:pPr>
        <w:spacing w:after="240"/>
        <w:jc w:val="both"/>
        <w:rPr>
          <w:ins w:id="326" w:author="Sciga, Jakub" w:date="2018-08-18T12:18:00Z"/>
          <w:rFonts w:cs="Times New Roman"/>
          <w:szCs w:val="24"/>
          <w:lang w:val="pl-PL"/>
        </w:rPr>
        <w:pPrChange w:id="327" w:author="Sciga, Jakub" w:date="2018-08-18T12:04:00Z">
          <w:pPr>
            <w:spacing w:after="240"/>
          </w:pPr>
        </w:pPrChange>
      </w:pPr>
    </w:p>
    <w:p w14:paraId="52C422B6" w14:textId="1F5E124A" w:rsidR="00CE5FF1" w:rsidRPr="00CE5FF1" w:rsidDel="008E0283" w:rsidRDefault="00CE5FF1" w:rsidP="00DC0330">
      <w:pPr>
        <w:spacing w:after="240"/>
        <w:jc w:val="both"/>
        <w:rPr>
          <w:del w:id="328" w:author="Dominik Paszkowski" w:date="2018-08-17T21:18:00Z"/>
          <w:rFonts w:cs="Times New Roman"/>
          <w:szCs w:val="24"/>
          <w:lang w:val="pl-PL"/>
        </w:rPr>
        <w:pPrChange w:id="329" w:author="Sciga, Jakub" w:date="2018-08-18T12:04:00Z">
          <w:pPr>
            <w:spacing w:after="240"/>
          </w:pPr>
        </w:pPrChange>
      </w:pPr>
      <w:r w:rsidRPr="00CE5FF1">
        <w:rPr>
          <w:rFonts w:cs="Times New Roman"/>
          <w:szCs w:val="24"/>
          <w:lang w:val="pl-PL"/>
        </w:rPr>
        <w:t>W obecnych czasach, kiedy szuka się alternatywnych źródeł energii, niezwykle interesującym zamiennikiem dla węgla staje się biomasa.</w:t>
      </w:r>
      <w:ins w:id="330" w:author="Dominik Paszkowski" w:date="2018-08-17T21:18:00Z">
        <w:r w:rsidR="008E0283">
          <w:rPr>
            <w:rFonts w:cs="Times New Roman"/>
            <w:szCs w:val="24"/>
            <w:lang w:val="pl-PL"/>
          </w:rPr>
          <w:t xml:space="preserve"> </w:t>
        </w:r>
      </w:ins>
    </w:p>
    <w:p w14:paraId="4974906F" w14:textId="1945736C" w:rsidR="00CE5FF1" w:rsidRPr="00CE5FF1" w:rsidRDefault="00E5426A" w:rsidP="00DC0330">
      <w:pPr>
        <w:spacing w:after="240"/>
        <w:jc w:val="both"/>
        <w:rPr>
          <w:rFonts w:cs="Times New Roman"/>
          <w:szCs w:val="24"/>
          <w:lang w:val="pl-PL"/>
        </w:rPr>
        <w:pPrChange w:id="331" w:author="Sciga, Jakub" w:date="2018-08-18T12:04:00Z">
          <w:pPr>
            <w:spacing w:after="240"/>
          </w:pPr>
        </w:pPrChange>
      </w:pPr>
      <w:r>
        <w:rPr>
          <w:rFonts w:cs="Times New Roman"/>
          <w:szCs w:val="24"/>
          <w:lang w:val="pl-PL"/>
        </w:rPr>
        <w:t>S</w:t>
      </w:r>
      <w:r w:rsidR="00CE5FF1" w:rsidRPr="00CE5FF1">
        <w:rPr>
          <w:rFonts w:cs="Times New Roman"/>
          <w:szCs w:val="24"/>
          <w:lang w:val="pl-PL"/>
        </w:rPr>
        <w:t>kłada się</w:t>
      </w:r>
      <w:r>
        <w:rPr>
          <w:rFonts w:cs="Times New Roman"/>
          <w:szCs w:val="24"/>
          <w:lang w:val="pl-PL"/>
        </w:rPr>
        <w:t xml:space="preserve"> ona</w:t>
      </w:r>
      <w:r w:rsidR="00CE5FF1" w:rsidRPr="00CE5FF1">
        <w:rPr>
          <w:rFonts w:cs="Times New Roman"/>
          <w:szCs w:val="24"/>
          <w:lang w:val="pl-PL"/>
        </w:rPr>
        <w:t xml:space="preserve"> z substancji organicznych pochodzenia zwierzęcego</w:t>
      </w:r>
      <w:del w:id="332" w:author="Dominik Paszkowski" w:date="2018-08-17T21:18:00Z">
        <w:r w:rsidR="00CE5FF1" w:rsidRPr="00CE5FF1" w:rsidDel="008E0283">
          <w:rPr>
            <w:rFonts w:cs="Times New Roman"/>
            <w:szCs w:val="24"/>
            <w:lang w:val="pl-PL"/>
          </w:rPr>
          <w:delText xml:space="preserve"> lub</w:delText>
        </w:r>
      </w:del>
      <w:ins w:id="333" w:author="Dominik Paszkowski" w:date="2018-08-17T21:18:00Z">
        <w:r w:rsidR="008E0283">
          <w:rPr>
            <w:rFonts w:cs="Times New Roman"/>
            <w:szCs w:val="24"/>
            <w:lang w:val="pl-PL"/>
          </w:rPr>
          <w:t>,</w:t>
        </w:r>
      </w:ins>
      <w:r w:rsidR="00CE5FF1" w:rsidRPr="00CE5FF1">
        <w:rPr>
          <w:rFonts w:cs="Times New Roman"/>
          <w:szCs w:val="24"/>
          <w:lang w:val="pl-PL"/>
        </w:rPr>
        <w:t xml:space="preserve"> roślinnego lub odpadów, które ulegają biodegradacji. Może mieć formę pierwotną lub przetworzoną. Biomasa jest otrzymywana </w:t>
      </w:r>
      <w:ins w:id="334" w:author="Sciga, Jakub" w:date="2018-08-18T12:15:00Z">
        <w:r w:rsidR="00BF7AFD">
          <w:rPr>
            <w:rFonts w:cs="Times New Roman"/>
            <w:szCs w:val="24"/>
            <w:lang w:val="pl-PL"/>
          </w:rPr>
          <w:br/>
        </w:r>
      </w:ins>
      <w:r w:rsidR="00CE5FF1" w:rsidRPr="00CE5FF1">
        <w:rPr>
          <w:rFonts w:cs="Times New Roman"/>
          <w:szCs w:val="24"/>
          <w:lang w:val="pl-PL"/>
        </w:rPr>
        <w:t>z plantacji roślinnych, przeznaczonych na cele energetyczne oraz odpadów, powstałych przy produkcji i przetwarzaniu produktów rolniczych oraz hodowlanych [].</w:t>
      </w:r>
    </w:p>
    <w:p w14:paraId="17D5D6E1" w14:textId="1C3FD3D6" w:rsidR="00CE5FF1" w:rsidRPr="00CE5FF1" w:rsidRDefault="008E0283" w:rsidP="00DC0330">
      <w:pPr>
        <w:spacing w:after="240"/>
        <w:jc w:val="both"/>
        <w:rPr>
          <w:rFonts w:cs="Times New Roman"/>
          <w:szCs w:val="24"/>
          <w:lang w:val="pl-PL"/>
        </w:rPr>
        <w:pPrChange w:id="335" w:author="Sciga, Jakub" w:date="2018-08-18T12:04:00Z">
          <w:pPr>
            <w:spacing w:after="240"/>
          </w:pPr>
        </w:pPrChange>
      </w:pPr>
      <w:ins w:id="336" w:author="Dominik Paszkowski" w:date="2018-08-17T21:20:00Z">
        <w:r>
          <w:rPr>
            <w:rFonts w:cs="Times New Roman"/>
            <w:szCs w:val="24"/>
            <w:lang w:val="pl-PL"/>
          </w:rPr>
          <w:t>Innym zamiennikiem jest</w:t>
        </w:r>
      </w:ins>
      <w:del w:id="337" w:author="Dominik Paszkowski" w:date="2018-08-17T21:21:00Z">
        <w:r w:rsidR="00CE5FF1" w:rsidRPr="00CE5FF1" w:rsidDel="000F4BB5">
          <w:rPr>
            <w:rFonts w:cs="Times New Roman"/>
            <w:szCs w:val="24"/>
            <w:lang w:val="pl-PL"/>
          </w:rPr>
          <w:delText>D</w:delText>
        </w:r>
      </w:del>
      <w:ins w:id="338" w:author="Dominik Paszkowski" w:date="2018-08-17T21:21:00Z">
        <w:r w:rsidR="000F4BB5">
          <w:rPr>
            <w:rFonts w:cs="Times New Roman"/>
            <w:szCs w:val="24"/>
            <w:lang w:val="pl-PL"/>
          </w:rPr>
          <w:t xml:space="preserve"> d</w:t>
        </w:r>
      </w:ins>
      <w:r w:rsidR="00CE5FF1" w:rsidRPr="00CE5FF1">
        <w:rPr>
          <w:rFonts w:cs="Times New Roman"/>
          <w:szCs w:val="24"/>
          <w:lang w:val="pl-PL"/>
        </w:rPr>
        <w:t>rewno należ</w:t>
      </w:r>
      <w:ins w:id="339" w:author="Dominik Paszkowski" w:date="2018-08-17T21:20:00Z">
        <w:r>
          <w:rPr>
            <w:rFonts w:cs="Times New Roman"/>
            <w:szCs w:val="24"/>
            <w:lang w:val="pl-PL"/>
          </w:rPr>
          <w:t>ące</w:t>
        </w:r>
      </w:ins>
      <w:del w:id="340" w:author="Dominik Paszkowski" w:date="2018-08-17T21:20:00Z">
        <w:r w:rsidR="00CE5FF1" w:rsidRPr="00CE5FF1" w:rsidDel="008E0283">
          <w:rPr>
            <w:rFonts w:cs="Times New Roman"/>
            <w:szCs w:val="24"/>
            <w:lang w:val="pl-PL"/>
          </w:rPr>
          <w:delText>y</w:delText>
        </w:r>
      </w:del>
      <w:r w:rsidR="00CE5FF1" w:rsidRPr="00CE5FF1">
        <w:rPr>
          <w:rFonts w:cs="Times New Roman"/>
          <w:szCs w:val="24"/>
          <w:lang w:val="pl-PL"/>
        </w:rPr>
        <w:t xml:space="preserve"> do paliw odnawialnych obok takich źródeł energii jak siła wiatru czy słońce, a dodatkowo posiada</w:t>
      </w:r>
      <w:ins w:id="341" w:author="Dominik Paszkowski" w:date="2018-08-17T21:21:00Z">
        <w:r w:rsidR="000F4BB5">
          <w:rPr>
            <w:rFonts w:cs="Times New Roman"/>
            <w:szCs w:val="24"/>
            <w:lang w:val="pl-PL"/>
          </w:rPr>
          <w:t>jące</w:t>
        </w:r>
      </w:ins>
      <w:r w:rsidR="00CE5FF1" w:rsidRPr="00CE5FF1">
        <w:rPr>
          <w:rFonts w:cs="Times New Roman"/>
          <w:szCs w:val="24"/>
          <w:lang w:val="pl-PL"/>
        </w:rPr>
        <w:t xml:space="preserve"> zerowy bilans dwutlenku węgla (CO2). Podczas wegetacji drzew jest on pobierany w procesie fotosyntezy, a emitowany </w:t>
      </w:r>
      <w:ins w:id="342" w:author="Sciga, Jakub" w:date="2018-08-18T12:15:00Z">
        <w:r w:rsidR="00BF7AFD">
          <w:rPr>
            <w:rFonts w:cs="Times New Roman"/>
            <w:szCs w:val="24"/>
            <w:lang w:val="pl-PL"/>
          </w:rPr>
          <w:br/>
        </w:r>
      </w:ins>
      <w:r w:rsidR="00CE5FF1" w:rsidRPr="00CE5FF1">
        <w:rPr>
          <w:rFonts w:cs="Times New Roman"/>
          <w:szCs w:val="24"/>
          <w:lang w:val="pl-PL"/>
        </w:rPr>
        <w:t>w procesie spalania [2]. Nie jest jednak wystarczająco energetyczne, by móc konkurować na rynku z innymi paliwami.</w:t>
      </w:r>
    </w:p>
    <w:p w14:paraId="01A14671" w14:textId="77777777" w:rsidR="00CE5FF1" w:rsidRPr="00CE5FF1" w:rsidDel="000F4BB5" w:rsidRDefault="00CE5FF1" w:rsidP="00DC0330">
      <w:pPr>
        <w:spacing w:after="240"/>
        <w:jc w:val="both"/>
        <w:rPr>
          <w:del w:id="343" w:author="Dominik Paszkowski" w:date="2018-08-17T21:22:00Z"/>
          <w:rFonts w:cs="Times New Roman"/>
          <w:szCs w:val="24"/>
          <w:lang w:val="pl-PL"/>
        </w:rPr>
        <w:pPrChange w:id="344" w:author="Sciga, Jakub" w:date="2018-08-18T12:04:00Z">
          <w:pPr>
            <w:spacing w:after="240"/>
          </w:pPr>
        </w:pPrChange>
      </w:pPr>
      <w:r w:rsidRPr="00CE5FF1">
        <w:rPr>
          <w:rFonts w:cs="Times New Roman"/>
          <w:szCs w:val="24"/>
          <w:lang w:val="pl-PL"/>
        </w:rPr>
        <w:lastRenderedPageBreak/>
        <w:t xml:space="preserve">Innym rodzajem biomasy, </w:t>
      </w:r>
      <w:del w:id="345" w:author="Dominik Paszkowski" w:date="2018-08-17T21:22:00Z">
        <w:r w:rsidRPr="00CE5FF1" w:rsidDel="000F4BB5">
          <w:rPr>
            <w:rFonts w:cs="Times New Roman"/>
            <w:szCs w:val="24"/>
            <w:lang w:val="pl-PL"/>
          </w:rPr>
          <w:delText xml:space="preserve">który jest </w:delText>
        </w:r>
      </w:del>
      <w:r w:rsidRPr="00CE5FF1">
        <w:rPr>
          <w:rFonts w:cs="Times New Roman"/>
          <w:szCs w:val="24"/>
          <w:lang w:val="pl-PL"/>
        </w:rPr>
        <w:t>wyk</w:t>
      </w:r>
      <w:r w:rsidR="0006363E">
        <w:rPr>
          <w:rFonts w:cs="Times New Roman"/>
          <w:szCs w:val="24"/>
          <w:lang w:val="pl-PL"/>
        </w:rPr>
        <w:t>orzystywany</w:t>
      </w:r>
      <w:ins w:id="346" w:author="Dominik Paszkowski" w:date="2018-08-17T21:22:00Z">
        <w:r w:rsidR="000F4BB5">
          <w:rPr>
            <w:rFonts w:cs="Times New Roman"/>
            <w:szCs w:val="24"/>
            <w:lang w:val="pl-PL"/>
          </w:rPr>
          <w:t>m</w:t>
        </w:r>
      </w:ins>
      <w:r w:rsidR="0006363E">
        <w:rPr>
          <w:rFonts w:cs="Times New Roman"/>
          <w:szCs w:val="24"/>
          <w:lang w:val="pl-PL"/>
        </w:rPr>
        <w:t xml:space="preserve"> w przemyśle jest pe</w:t>
      </w:r>
      <w:r w:rsidRPr="00CE5FF1">
        <w:rPr>
          <w:rFonts w:cs="Times New Roman"/>
          <w:szCs w:val="24"/>
          <w:lang w:val="pl-PL"/>
        </w:rPr>
        <w:t>let.</w:t>
      </w:r>
    </w:p>
    <w:p w14:paraId="23180238" w14:textId="77777777" w:rsidR="00CE5FF1" w:rsidRPr="00CE5FF1" w:rsidDel="000F4BB5" w:rsidRDefault="000F4BB5" w:rsidP="00DC0330">
      <w:pPr>
        <w:spacing w:after="240"/>
        <w:jc w:val="both"/>
        <w:rPr>
          <w:del w:id="347" w:author="Dominik Paszkowski" w:date="2018-08-17T21:23:00Z"/>
          <w:rFonts w:cs="Times New Roman"/>
          <w:szCs w:val="24"/>
          <w:lang w:val="pl-PL"/>
        </w:rPr>
        <w:pPrChange w:id="348" w:author="Sciga, Jakub" w:date="2018-08-18T12:04:00Z">
          <w:pPr>
            <w:spacing w:after="240"/>
          </w:pPr>
        </w:pPrChange>
      </w:pPr>
      <w:ins w:id="349" w:author="Dominik Paszkowski" w:date="2018-08-17T21:22:00Z">
        <w:r>
          <w:rPr>
            <w:rFonts w:cs="Times New Roman"/>
            <w:szCs w:val="24"/>
            <w:lang w:val="pl-PL"/>
          </w:rPr>
          <w:t xml:space="preserve"> </w:t>
        </w:r>
      </w:ins>
      <w:del w:id="350" w:author="Dominik Paszkowski" w:date="2018-08-17T21:22:00Z">
        <w:r w:rsidR="0006363E" w:rsidDel="000F4BB5">
          <w:rPr>
            <w:rFonts w:cs="Times New Roman"/>
            <w:szCs w:val="24"/>
            <w:lang w:val="pl-PL"/>
          </w:rPr>
          <w:delText>Pel</w:delText>
        </w:r>
        <w:r w:rsidR="00CE5FF1" w:rsidRPr="00CE5FF1" w:rsidDel="000F4BB5">
          <w:rPr>
            <w:rFonts w:cs="Times New Roman"/>
            <w:szCs w:val="24"/>
            <w:lang w:val="pl-PL"/>
          </w:rPr>
          <w:delText xml:space="preserve">et jest </w:delText>
        </w:r>
      </w:del>
      <w:ins w:id="351" w:author="Dominik Paszkowski" w:date="2018-08-17T21:22:00Z">
        <w:r>
          <w:rPr>
            <w:rFonts w:cs="Times New Roman"/>
            <w:szCs w:val="24"/>
            <w:lang w:val="pl-PL"/>
          </w:rPr>
          <w:t xml:space="preserve">Należy on do </w:t>
        </w:r>
      </w:ins>
      <w:r w:rsidR="00CE5FF1" w:rsidRPr="00CE5FF1">
        <w:rPr>
          <w:rFonts w:cs="Times New Roman"/>
          <w:szCs w:val="24"/>
          <w:lang w:val="pl-PL"/>
        </w:rPr>
        <w:t>paliw</w:t>
      </w:r>
      <w:del w:id="352" w:author="Dominik Paszkowski" w:date="2018-08-17T21:22:00Z">
        <w:r w:rsidR="00CE5FF1" w:rsidRPr="00CE5FF1" w:rsidDel="000F4BB5">
          <w:rPr>
            <w:rFonts w:cs="Times New Roman"/>
            <w:szCs w:val="24"/>
            <w:lang w:val="pl-PL"/>
          </w:rPr>
          <w:delText>em</w:delText>
        </w:r>
      </w:del>
      <w:r w:rsidR="00CE5FF1" w:rsidRPr="00CE5FF1">
        <w:rPr>
          <w:rFonts w:cs="Times New Roman"/>
          <w:szCs w:val="24"/>
          <w:lang w:val="pl-PL"/>
        </w:rPr>
        <w:t xml:space="preserve"> odnawialny</w:t>
      </w:r>
      <w:del w:id="353" w:author="Dominik Paszkowski" w:date="2018-08-17T21:22:00Z">
        <w:r w:rsidR="00CE5FF1" w:rsidRPr="00CE5FF1" w:rsidDel="000F4BB5">
          <w:rPr>
            <w:rFonts w:cs="Times New Roman"/>
            <w:szCs w:val="24"/>
            <w:lang w:val="pl-PL"/>
          </w:rPr>
          <w:delText>m</w:delText>
        </w:r>
      </w:del>
      <w:ins w:id="354" w:author="Dominik Paszkowski" w:date="2018-08-17T21:22:00Z">
        <w:r>
          <w:rPr>
            <w:rFonts w:cs="Times New Roman"/>
            <w:szCs w:val="24"/>
            <w:lang w:val="pl-PL"/>
          </w:rPr>
          <w:t>ch</w:t>
        </w:r>
      </w:ins>
      <w:del w:id="355" w:author="Dominik Paszkowski" w:date="2018-08-17T21:22:00Z">
        <w:r w:rsidR="00CE5FF1" w:rsidRPr="00CE5FF1" w:rsidDel="000F4BB5">
          <w:rPr>
            <w:rFonts w:cs="Times New Roman"/>
            <w:szCs w:val="24"/>
            <w:lang w:val="pl-PL"/>
          </w:rPr>
          <w:delText>,</w:delText>
        </w:r>
      </w:del>
      <w:ins w:id="356" w:author="Dominik Paszkowski" w:date="2018-08-17T21:22:00Z">
        <w:r>
          <w:rPr>
            <w:rFonts w:cs="Times New Roman"/>
            <w:szCs w:val="24"/>
            <w:lang w:val="pl-PL"/>
          </w:rPr>
          <w:t>.</w:t>
        </w:r>
      </w:ins>
      <w:r w:rsidR="00CE5FF1" w:rsidRPr="00CE5FF1">
        <w:rPr>
          <w:rFonts w:cs="Times New Roman"/>
          <w:szCs w:val="24"/>
          <w:lang w:val="pl-PL"/>
        </w:rPr>
        <w:t xml:space="preserve"> </w:t>
      </w:r>
      <w:ins w:id="357" w:author="Dominik Paszkowski" w:date="2018-08-17T21:22:00Z">
        <w:r>
          <w:rPr>
            <w:rFonts w:cs="Times New Roman"/>
            <w:szCs w:val="24"/>
            <w:lang w:val="pl-PL"/>
          </w:rPr>
          <w:t>O</w:t>
        </w:r>
      </w:ins>
      <w:del w:id="358" w:author="Dominik Paszkowski" w:date="2018-08-17T21:22:00Z">
        <w:r w:rsidR="00CE5FF1" w:rsidRPr="00CE5FF1" w:rsidDel="000F4BB5">
          <w:rPr>
            <w:rFonts w:cs="Times New Roman"/>
            <w:szCs w:val="24"/>
            <w:lang w:val="pl-PL"/>
          </w:rPr>
          <w:delText>o</w:delText>
        </w:r>
      </w:del>
      <w:r w:rsidR="00CE5FF1" w:rsidRPr="00CE5FF1">
        <w:rPr>
          <w:rFonts w:cs="Times New Roman"/>
          <w:szCs w:val="24"/>
          <w:lang w:val="pl-PL"/>
        </w:rPr>
        <w:t>trzym</w:t>
      </w:r>
      <w:del w:id="359" w:author="Dominik Paszkowski" w:date="2018-08-17T21:22:00Z">
        <w:r w:rsidR="00CE5FF1" w:rsidRPr="00CE5FF1" w:rsidDel="000F4BB5">
          <w:rPr>
            <w:rFonts w:cs="Times New Roman"/>
            <w:szCs w:val="24"/>
            <w:lang w:val="pl-PL"/>
          </w:rPr>
          <w:delText>ywanym</w:delText>
        </w:r>
      </w:del>
      <w:ins w:id="360" w:author="Dominik Paszkowski" w:date="2018-08-17T21:22:00Z">
        <w:r>
          <w:rPr>
            <w:rFonts w:cs="Times New Roman"/>
            <w:szCs w:val="24"/>
            <w:lang w:val="pl-PL"/>
          </w:rPr>
          <w:t>uje się go</w:t>
        </w:r>
      </w:ins>
      <w:r w:rsidR="00CE5FF1" w:rsidRPr="00CE5FF1">
        <w:rPr>
          <w:rFonts w:cs="Times New Roman"/>
          <w:szCs w:val="24"/>
          <w:lang w:val="pl-PL"/>
        </w:rPr>
        <w:t xml:space="preserve"> poprzez prasowanie surowca pod wysokim ciśnieniem bez jakichkolwiek substan</w:t>
      </w:r>
      <w:r w:rsidR="0006363E">
        <w:rPr>
          <w:rFonts w:cs="Times New Roman"/>
          <w:szCs w:val="24"/>
          <w:lang w:val="pl-PL"/>
        </w:rPr>
        <w:t>cji klejących. Do produkcji pel</w:t>
      </w:r>
      <w:r w:rsidR="00CE5FF1" w:rsidRPr="00CE5FF1">
        <w:rPr>
          <w:rFonts w:cs="Times New Roman"/>
          <w:szCs w:val="24"/>
          <w:lang w:val="pl-PL"/>
        </w:rPr>
        <w:t xml:space="preserve">etu drzewnego są wykorzystywane odpady z tartaków i zakładów przeróbki drewna []. </w:t>
      </w:r>
    </w:p>
    <w:p w14:paraId="71577DBD" w14:textId="39CB7D8E" w:rsidR="00BF7AFD" w:rsidRDefault="00CE5FF1" w:rsidP="00DC0330">
      <w:pPr>
        <w:spacing w:after="240"/>
        <w:jc w:val="both"/>
        <w:rPr>
          <w:ins w:id="361" w:author="Sciga, Jakub" w:date="2018-08-18T12:17:00Z"/>
          <w:rFonts w:cs="Times New Roman"/>
          <w:szCs w:val="24"/>
          <w:lang w:val="pl-PL"/>
        </w:rPr>
        <w:pPrChange w:id="362" w:author="Sciga, Jakub" w:date="2018-08-18T12:04:00Z">
          <w:pPr>
            <w:spacing w:after="240"/>
          </w:pPr>
        </w:pPrChange>
      </w:pPr>
      <w:r w:rsidRPr="00CE5FF1">
        <w:rPr>
          <w:rFonts w:cs="Times New Roman"/>
          <w:szCs w:val="24"/>
          <w:lang w:val="pl-PL"/>
        </w:rPr>
        <w:t>Ze względu na proces produkcji jest to paliwo przyjazne dla środowiska oraz łatwe w magazynowaniu i utrzymywaniu. Z powodu wyso</w:t>
      </w:r>
      <w:r w:rsidR="0006363E">
        <w:rPr>
          <w:rFonts w:cs="Times New Roman"/>
          <w:szCs w:val="24"/>
          <w:lang w:val="pl-PL"/>
        </w:rPr>
        <w:t>kiej wartości energetycznej pel</w:t>
      </w:r>
      <w:r w:rsidRPr="00CE5FF1">
        <w:rPr>
          <w:rFonts w:cs="Times New Roman"/>
          <w:szCs w:val="24"/>
          <w:lang w:val="pl-PL"/>
        </w:rPr>
        <w:t xml:space="preserve">ety cieszą się coraz większym zainteresowaniem. </w:t>
      </w:r>
      <w:ins w:id="363" w:author="Sciga, Jakub" w:date="2018-08-18T12:15:00Z">
        <w:r w:rsidR="00BF7AFD">
          <w:rPr>
            <w:rFonts w:cs="Times New Roman"/>
            <w:szCs w:val="24"/>
            <w:lang w:val="pl-PL"/>
          </w:rPr>
          <w:br/>
        </w:r>
      </w:ins>
      <w:r w:rsidRPr="00CE5FF1">
        <w:rPr>
          <w:rFonts w:cs="Times New Roman"/>
          <w:szCs w:val="24"/>
          <w:lang w:val="pl-PL"/>
        </w:rPr>
        <w:t>W 2009 r. zużycie tego paliwa w Europie przekroczyło 10 000 000 ton [].</w:t>
      </w:r>
    </w:p>
    <w:p w14:paraId="4E9C7046" w14:textId="36E90A96" w:rsidR="00BF7AFD" w:rsidRDefault="00BF7AFD" w:rsidP="00DC0330">
      <w:pPr>
        <w:spacing w:after="240"/>
        <w:jc w:val="both"/>
        <w:rPr>
          <w:rFonts w:cs="Times New Roman"/>
          <w:szCs w:val="24"/>
          <w:lang w:val="pl-PL"/>
        </w:rPr>
        <w:pPrChange w:id="364" w:author="Sciga, Jakub" w:date="2018-08-18T12:04:00Z">
          <w:pPr>
            <w:spacing w:after="240"/>
          </w:pPr>
        </w:pPrChange>
      </w:pPr>
      <w:ins w:id="365" w:author="Sciga, Jakub" w:date="2018-08-18T12:18:00Z">
        <w:r>
          <w:rPr>
            <w:rFonts w:cs="Times New Roman"/>
            <w:szCs w:val="24"/>
            <w:lang w:val="pl-PL"/>
          </w:rPr>
          <w:t xml:space="preserve">Dla porównania </w:t>
        </w:r>
      </w:ins>
      <w:ins w:id="366" w:author="Sciga, Jakub" w:date="2018-08-18T12:22:00Z">
        <w:r w:rsidR="00306286">
          <w:rPr>
            <w:rFonts w:cs="Times New Roman"/>
            <w:szCs w:val="24"/>
            <w:lang w:val="pl-PL"/>
          </w:rPr>
          <w:t xml:space="preserve">z tradycyjnym ogrzewaniem </w:t>
        </w:r>
      </w:ins>
      <w:ins w:id="367" w:author="Sciga, Jakub" w:date="2018-08-18T12:18:00Z">
        <w:r>
          <w:rPr>
            <w:rFonts w:cs="Times New Roman"/>
            <w:szCs w:val="24"/>
            <w:lang w:val="pl-PL"/>
          </w:rPr>
          <w:t>k</w:t>
        </w:r>
        <w:r w:rsidRPr="00CE5FF1">
          <w:rPr>
            <w:rFonts w:cs="Times New Roman"/>
            <w:szCs w:val="24"/>
            <w:lang w:val="pl-PL"/>
          </w:rPr>
          <w:t>ocioł węglowy o niskiej sprawności emituje do 420 mg/m3 pyłów, a kocioł na pelet drzewny w klasie 5 emituje tylko 20 mg/m3 pyłów, czyli ponad dwadzieścia razy mniej</w:t>
        </w:r>
        <w:r>
          <w:rPr>
            <w:rStyle w:val="CommentReference"/>
          </w:rPr>
          <w:commentReference w:id="368"/>
        </w:r>
        <w:r>
          <w:rPr>
            <w:rStyle w:val="CommentReference"/>
          </w:rPr>
          <w:commentReference w:id="369"/>
        </w:r>
      </w:ins>
      <w:ins w:id="370" w:author="Sciga, Jakub" w:date="2018-08-18T12:21:00Z">
        <w:r w:rsidR="00306286">
          <w:rPr>
            <w:rStyle w:val="CommentReference"/>
          </w:rPr>
          <w:commentReference w:id="371"/>
        </w:r>
      </w:ins>
      <w:ins w:id="372" w:author="Sciga, Jakub" w:date="2018-08-18T12:18:00Z">
        <w:r w:rsidRPr="00CE5FF1">
          <w:rPr>
            <w:rFonts w:cs="Times New Roman"/>
            <w:szCs w:val="24"/>
            <w:lang w:val="pl-PL"/>
          </w:rPr>
          <w:t xml:space="preserve"> [1].</w:t>
        </w:r>
        <w:r>
          <w:rPr>
            <w:rFonts w:cs="Times New Roman"/>
            <w:szCs w:val="24"/>
            <w:lang w:val="pl-PL"/>
          </w:rPr>
          <w:t xml:space="preserve"> </w:t>
        </w:r>
      </w:ins>
    </w:p>
    <w:p w14:paraId="3E191FC2" w14:textId="77777777" w:rsidR="00306286" w:rsidRDefault="009A07FE" w:rsidP="00DC0330">
      <w:pPr>
        <w:spacing w:after="240"/>
        <w:jc w:val="both"/>
        <w:rPr>
          <w:ins w:id="373" w:author="Sciga, Jakub" w:date="2018-08-18T12:23:00Z"/>
          <w:rFonts w:cs="Times New Roman"/>
          <w:szCs w:val="24"/>
          <w:lang w:val="pl-PL"/>
        </w:rPr>
        <w:pPrChange w:id="374" w:author="Sciga, Jakub" w:date="2018-08-18T12:04:00Z">
          <w:pPr>
            <w:spacing w:after="240"/>
          </w:pPr>
        </w:pPrChange>
      </w:pPr>
      <w:commentRangeStart w:id="375"/>
      <w:commentRangeStart w:id="376"/>
      <w:r>
        <w:rPr>
          <w:rFonts w:cs="Times New Roman"/>
          <w:szCs w:val="24"/>
          <w:lang w:val="pl-PL"/>
        </w:rPr>
        <w:t>Potrzebne są nowe technologie, które pozwolą wykorzystywać odnawialne źródła energii w przemyśle oraz gospodarstwach domowych.</w:t>
      </w:r>
      <w:commentRangeEnd w:id="375"/>
      <w:r w:rsidR="000F4BB5">
        <w:rPr>
          <w:rStyle w:val="CommentReference"/>
        </w:rPr>
        <w:commentReference w:id="375"/>
      </w:r>
      <w:commentRangeEnd w:id="376"/>
    </w:p>
    <w:p w14:paraId="23629FE8" w14:textId="77777777" w:rsidR="00306286" w:rsidRPr="00306286" w:rsidRDefault="00306286" w:rsidP="00306286">
      <w:pPr>
        <w:spacing w:after="240"/>
        <w:jc w:val="right"/>
        <w:rPr>
          <w:ins w:id="377" w:author="Sciga, Jakub" w:date="2018-08-18T12:23:00Z"/>
          <w:rFonts w:cs="Times New Roman"/>
          <w:i/>
          <w:szCs w:val="24"/>
          <w:lang w:val="pl-PL"/>
          <w:rPrChange w:id="378" w:author="Sciga, Jakub" w:date="2018-08-18T12:23:00Z">
            <w:rPr>
              <w:ins w:id="379" w:author="Sciga, Jakub" w:date="2018-08-18T12:23:00Z"/>
              <w:rFonts w:cs="Times New Roman"/>
              <w:szCs w:val="24"/>
              <w:lang w:val="pl-PL"/>
            </w:rPr>
          </w:rPrChange>
        </w:rPr>
        <w:pPrChange w:id="380" w:author="Sciga, Jakub" w:date="2018-08-18T12:23:00Z">
          <w:pPr>
            <w:spacing w:after="240"/>
          </w:pPr>
        </w:pPrChange>
      </w:pPr>
      <w:ins w:id="381" w:author="Sciga, Jakub" w:date="2018-08-18T12:23:00Z">
        <w:r w:rsidRPr="00306286">
          <w:rPr>
            <w:rFonts w:cs="Times New Roman"/>
            <w:i/>
            <w:szCs w:val="24"/>
            <w:lang w:val="pl-PL"/>
            <w:rPrChange w:id="382" w:author="Sciga, Jakub" w:date="2018-08-18T12:23:00Z">
              <w:rPr>
                <w:rFonts w:cs="Times New Roman"/>
                <w:szCs w:val="24"/>
                <w:lang w:val="pl-PL"/>
              </w:rPr>
            </w:rPrChange>
          </w:rPr>
          <w:t>Pisać więcej we wstępie na ten temat?</w:t>
        </w:r>
      </w:ins>
    </w:p>
    <w:p w14:paraId="591D3C41" w14:textId="0A7741EF" w:rsidR="009A07FE" w:rsidRPr="00306286" w:rsidRDefault="00306286" w:rsidP="00306286">
      <w:pPr>
        <w:spacing w:after="240"/>
        <w:jc w:val="right"/>
        <w:rPr>
          <w:rFonts w:cs="Times New Roman"/>
          <w:i/>
          <w:szCs w:val="24"/>
          <w:lang w:val="pl-PL"/>
          <w:rPrChange w:id="383" w:author="Sciga, Jakub" w:date="2018-08-18T12:23:00Z">
            <w:rPr>
              <w:rFonts w:cs="Times New Roman"/>
              <w:szCs w:val="24"/>
              <w:lang w:val="pl-PL"/>
            </w:rPr>
          </w:rPrChange>
        </w:rPr>
        <w:pPrChange w:id="384" w:author="Sciga, Jakub" w:date="2018-08-18T12:23:00Z">
          <w:pPr>
            <w:spacing w:after="240"/>
          </w:pPr>
        </w:pPrChange>
      </w:pPr>
      <w:ins w:id="385" w:author="Sciga, Jakub" w:date="2018-08-18T12:23:00Z">
        <w:r w:rsidRPr="00306286">
          <w:rPr>
            <w:rFonts w:cs="Times New Roman"/>
            <w:i/>
            <w:szCs w:val="24"/>
            <w:lang w:val="pl-PL"/>
            <w:rPrChange w:id="386" w:author="Sciga, Jakub" w:date="2018-08-18T12:23:00Z">
              <w:rPr>
                <w:rFonts w:cs="Times New Roman"/>
                <w:szCs w:val="24"/>
                <w:lang w:val="pl-PL"/>
              </w:rPr>
            </w:rPrChange>
          </w:rPr>
          <w:t>Jakiś skrót dotyczący pracy?</w:t>
        </w:r>
      </w:ins>
      <w:r w:rsidR="00BF7AFD" w:rsidRPr="00306286">
        <w:rPr>
          <w:rStyle w:val="CommentReference"/>
          <w:i/>
          <w:rPrChange w:id="387" w:author="Sciga, Jakub" w:date="2018-08-18T12:23:00Z">
            <w:rPr>
              <w:rStyle w:val="CommentReference"/>
            </w:rPr>
          </w:rPrChange>
        </w:rPr>
        <w:commentReference w:id="376"/>
      </w:r>
    </w:p>
    <w:p w14:paraId="519D6BB2" w14:textId="77777777" w:rsidR="001430BE" w:rsidRDefault="001430BE" w:rsidP="00DC0330">
      <w:pPr>
        <w:spacing w:line="259" w:lineRule="auto"/>
        <w:jc w:val="both"/>
        <w:rPr>
          <w:rFonts w:eastAsiaTheme="majorEastAsia" w:cstheme="majorBidi"/>
          <w:b/>
          <w:sz w:val="32"/>
          <w:szCs w:val="32"/>
          <w:lang w:val="pl-PL"/>
        </w:rPr>
        <w:pPrChange w:id="388" w:author="Sciga, Jakub" w:date="2018-08-18T12:04:00Z">
          <w:pPr>
            <w:spacing w:line="259" w:lineRule="auto"/>
          </w:pPr>
        </w:pPrChange>
      </w:pPr>
      <w:r>
        <w:rPr>
          <w:lang w:val="pl-PL"/>
        </w:rPr>
        <w:br w:type="page"/>
      </w:r>
    </w:p>
    <w:p w14:paraId="1F395C97" w14:textId="77777777" w:rsidR="00846980" w:rsidRDefault="001430BE" w:rsidP="00DC0330">
      <w:pPr>
        <w:pStyle w:val="Heading1"/>
        <w:jc w:val="both"/>
        <w:rPr>
          <w:lang w:val="pl-PL"/>
        </w:rPr>
        <w:pPrChange w:id="389" w:author="Sciga, Jakub" w:date="2018-08-18T12:04:00Z">
          <w:pPr>
            <w:pStyle w:val="Heading1"/>
          </w:pPr>
        </w:pPrChange>
      </w:pPr>
      <w:bookmarkStart w:id="390" w:name="_Toc522356955"/>
      <w:r>
        <w:rPr>
          <w:lang w:val="pl-PL"/>
        </w:rPr>
        <w:lastRenderedPageBreak/>
        <w:t>Procesy spalania</w:t>
      </w:r>
      <w:bookmarkEnd w:id="390"/>
    </w:p>
    <w:p w14:paraId="76A1C6EC" w14:textId="1A7B85E8" w:rsidR="001430BE" w:rsidRDefault="000F4BB5" w:rsidP="00DC0330">
      <w:pPr>
        <w:ind w:firstLine="360"/>
        <w:jc w:val="both"/>
        <w:rPr>
          <w:lang w:val="pl-PL"/>
        </w:rPr>
        <w:pPrChange w:id="391" w:author="Sciga, Jakub" w:date="2018-08-18T12:04:00Z">
          <w:pPr/>
        </w:pPrChange>
      </w:pPr>
      <w:commentRangeStart w:id="392"/>
      <w:commentRangeStart w:id="393"/>
      <w:ins w:id="394" w:author="Dominik Paszkowski" w:date="2018-08-17T21:24:00Z">
        <w:r>
          <w:rPr>
            <w:lang w:val="pl-PL"/>
          </w:rPr>
          <w:t xml:space="preserve">Posługując się definicją prof. </w:t>
        </w:r>
        <w:del w:id="395" w:author="Sciga, Jakub" w:date="2018-08-18T12:14:00Z">
          <w:r w:rsidDel="00BF7AFD">
            <w:rPr>
              <w:lang w:val="pl-PL"/>
            </w:rPr>
            <w:delText>XYZ</w:delText>
          </w:r>
        </w:del>
      </w:ins>
      <w:ins w:id="396" w:author="Sciga, Jakub" w:date="2018-08-18T12:14:00Z">
        <w:r w:rsidR="00BF7AFD">
          <w:rPr>
            <w:lang w:val="pl-PL"/>
          </w:rPr>
          <w:t>Kordylewskiego</w:t>
        </w:r>
      </w:ins>
      <w:ins w:id="397" w:author="Dominik Paszkowski" w:date="2018-08-17T21:24:00Z">
        <w:r>
          <w:rPr>
            <w:lang w:val="pl-PL"/>
          </w:rPr>
          <w:t xml:space="preserve"> </w:t>
        </w:r>
      </w:ins>
      <w:r w:rsidR="001430BE">
        <w:rPr>
          <w:lang w:val="pl-PL"/>
        </w:rPr>
        <w:t>„Proces spalania jest zbiorem zjawisk fizycznych i chemicznych, często wzajemnie się warunkujących.”</w:t>
      </w:r>
      <w:commentRangeEnd w:id="392"/>
      <w:r>
        <w:rPr>
          <w:rStyle w:val="CommentReference"/>
        </w:rPr>
        <w:commentReference w:id="392"/>
      </w:r>
      <w:commentRangeEnd w:id="393"/>
      <w:r w:rsidR="00BF7AFD">
        <w:rPr>
          <w:rStyle w:val="CommentReference"/>
        </w:rPr>
        <w:commentReference w:id="393"/>
      </w:r>
      <w:r w:rsidR="001430BE">
        <w:rPr>
          <w:lang w:val="pl-PL"/>
        </w:rPr>
        <w:t xml:space="preserve"> [7].</w:t>
      </w:r>
      <w:r w:rsidR="001E46B6">
        <w:rPr>
          <w:lang w:val="pl-PL"/>
        </w:rPr>
        <w:t xml:space="preserve"> </w:t>
      </w:r>
      <w:del w:id="398" w:author="Dominik Paszkowski" w:date="2018-08-17T21:25:00Z">
        <w:r w:rsidR="001E46B6" w:rsidDel="000F4BB5">
          <w:rPr>
            <w:lang w:val="pl-PL"/>
          </w:rPr>
          <w:delText xml:space="preserve">Ten </w:delText>
        </w:r>
      </w:del>
      <w:ins w:id="399" w:author="Dominik Paszkowski" w:date="2018-08-17T21:25:00Z">
        <w:r>
          <w:rPr>
            <w:lang w:val="pl-PL"/>
          </w:rPr>
          <w:t>W ni</w:t>
        </w:r>
        <w:del w:id="400" w:author="Sciga, Jakub" w:date="2018-08-18T12:13:00Z">
          <w:r w:rsidDel="00BF7AFD">
            <w:rPr>
              <w:lang w:val="pl-PL"/>
            </w:rPr>
            <w:delText>e</w:delText>
          </w:r>
        </w:del>
        <w:r>
          <w:rPr>
            <w:lang w:val="pl-PL"/>
          </w:rPr>
          <w:t xml:space="preserve">niejszym </w:t>
        </w:r>
      </w:ins>
      <w:r w:rsidR="001E46B6">
        <w:rPr>
          <w:lang w:val="pl-PL"/>
        </w:rPr>
        <w:t>rozdzia</w:t>
      </w:r>
      <w:ins w:id="401" w:author="Dominik Paszkowski" w:date="2018-08-17T21:25:00Z">
        <w:r>
          <w:rPr>
            <w:lang w:val="pl-PL"/>
          </w:rPr>
          <w:t>le</w:t>
        </w:r>
      </w:ins>
      <w:del w:id="402" w:author="Dominik Paszkowski" w:date="2018-08-17T21:25:00Z">
        <w:r w:rsidR="001E46B6" w:rsidDel="000F4BB5">
          <w:rPr>
            <w:lang w:val="pl-PL"/>
          </w:rPr>
          <w:delText>ł</w:delText>
        </w:r>
      </w:del>
      <w:r w:rsidR="001E46B6">
        <w:rPr>
          <w:lang w:val="pl-PL"/>
        </w:rPr>
        <w:t xml:space="preserve"> </w:t>
      </w:r>
      <w:del w:id="403" w:author="Dominik Paszkowski" w:date="2018-08-17T21:25:00Z">
        <w:r w:rsidR="001E46B6" w:rsidDel="000F4BB5">
          <w:rPr>
            <w:lang w:val="pl-PL"/>
          </w:rPr>
          <w:delText xml:space="preserve">jest poświęcony </w:delText>
        </w:r>
      </w:del>
      <w:ins w:id="404" w:author="Dominik Paszkowski" w:date="2018-08-17T21:25:00Z">
        <w:r>
          <w:rPr>
            <w:lang w:val="pl-PL"/>
          </w:rPr>
          <w:t xml:space="preserve">poruszona zostanie </w:t>
        </w:r>
      </w:ins>
      <w:r w:rsidR="001E46B6">
        <w:rPr>
          <w:lang w:val="pl-PL"/>
        </w:rPr>
        <w:t>problematy</w:t>
      </w:r>
      <w:ins w:id="405" w:author="Dominik Paszkowski" w:date="2018-08-17T21:25:00Z">
        <w:r>
          <w:rPr>
            <w:lang w:val="pl-PL"/>
          </w:rPr>
          <w:t>ka</w:t>
        </w:r>
      </w:ins>
      <w:del w:id="406" w:author="Dominik Paszkowski" w:date="2018-08-17T21:25:00Z">
        <w:r w:rsidR="001E46B6" w:rsidDel="000F4BB5">
          <w:rPr>
            <w:lang w:val="pl-PL"/>
          </w:rPr>
          <w:delText>ce</w:delText>
        </w:r>
      </w:del>
      <w:r w:rsidR="001E46B6">
        <w:rPr>
          <w:lang w:val="pl-PL"/>
        </w:rPr>
        <w:t xml:space="preserve"> procesu spalania, rodzaj</w:t>
      </w:r>
      <w:ins w:id="407" w:author="Dominik Paszkowski" w:date="2018-08-17T21:25:00Z">
        <w:r>
          <w:rPr>
            <w:lang w:val="pl-PL"/>
          </w:rPr>
          <w:t>ów</w:t>
        </w:r>
      </w:ins>
      <w:del w:id="408" w:author="Dominik Paszkowski" w:date="2018-08-17T21:25:00Z">
        <w:r w:rsidR="001E46B6" w:rsidDel="000F4BB5">
          <w:rPr>
            <w:lang w:val="pl-PL"/>
          </w:rPr>
          <w:delText>om</w:delText>
        </w:r>
      </w:del>
      <w:r w:rsidR="001E46B6">
        <w:rPr>
          <w:lang w:val="pl-PL"/>
        </w:rPr>
        <w:t xml:space="preserve"> paliw, metod</w:t>
      </w:r>
      <w:del w:id="409" w:author="Dominik Paszkowski" w:date="2018-08-17T21:25:00Z">
        <w:r w:rsidR="001E46B6" w:rsidDel="000F4BB5">
          <w:rPr>
            <w:lang w:val="pl-PL"/>
          </w:rPr>
          <w:delText>om</w:delText>
        </w:r>
      </w:del>
      <w:r w:rsidR="001E46B6">
        <w:rPr>
          <w:lang w:val="pl-PL"/>
        </w:rPr>
        <w:t xml:space="preserve"> ich spalania i utylizacji odpadów.</w:t>
      </w:r>
    </w:p>
    <w:p w14:paraId="3759432C" w14:textId="77777777" w:rsidR="001E46B6" w:rsidRPr="001430BE" w:rsidRDefault="001E46B6" w:rsidP="00DC0330">
      <w:pPr>
        <w:jc w:val="both"/>
        <w:rPr>
          <w:lang w:val="pl-PL"/>
        </w:rPr>
        <w:pPrChange w:id="410" w:author="Sciga, Jakub" w:date="2018-08-18T12:04:00Z">
          <w:pPr/>
        </w:pPrChange>
      </w:pPr>
    </w:p>
    <w:p w14:paraId="7672B723" w14:textId="77777777" w:rsidR="001E46B6" w:rsidRDefault="001E46B6" w:rsidP="00DC0330">
      <w:pPr>
        <w:pStyle w:val="Heading2"/>
        <w:jc w:val="both"/>
        <w:rPr>
          <w:lang w:val="pl-PL"/>
        </w:rPr>
        <w:pPrChange w:id="411" w:author="Sciga, Jakub" w:date="2018-08-18T12:04:00Z">
          <w:pPr>
            <w:pStyle w:val="Heading2"/>
          </w:pPr>
        </w:pPrChange>
      </w:pPr>
      <w:bookmarkStart w:id="412" w:name="_Toc522356956"/>
      <w:r>
        <w:rPr>
          <w:lang w:val="pl-PL"/>
        </w:rPr>
        <w:t>Chemia spalania</w:t>
      </w:r>
      <w:bookmarkEnd w:id="412"/>
    </w:p>
    <w:p w14:paraId="29E8B6D9" w14:textId="77777777" w:rsidR="001E46B6" w:rsidDel="000F4BB5" w:rsidRDefault="001E46B6" w:rsidP="00DC0330">
      <w:pPr>
        <w:ind w:firstLine="576"/>
        <w:jc w:val="both"/>
        <w:rPr>
          <w:del w:id="413" w:author="Dominik Paszkowski" w:date="2018-08-17T21:26:00Z"/>
          <w:lang w:val="pl-PL"/>
        </w:rPr>
        <w:pPrChange w:id="414" w:author="Sciga, Jakub" w:date="2018-08-18T12:04:00Z">
          <w:pPr/>
        </w:pPrChange>
      </w:pPr>
      <w:r>
        <w:rPr>
          <w:lang w:val="pl-PL"/>
        </w:rPr>
        <w:t>Procesu spalania w chemii nie można identyfikować z żadnym z tradycyjnych działów tej nauki. Łączy on w sobie zarówno chemię organiczną, nieorganiczną oraz fizyczną.</w:t>
      </w:r>
    </w:p>
    <w:p w14:paraId="5FBB637E" w14:textId="77777777" w:rsidR="001E46B6" w:rsidRDefault="001E46B6" w:rsidP="00DC0330">
      <w:pPr>
        <w:ind w:firstLine="576"/>
        <w:jc w:val="both"/>
        <w:rPr>
          <w:lang w:val="pl-PL"/>
        </w:rPr>
        <w:pPrChange w:id="415" w:author="Sciga, Jakub" w:date="2018-08-18T12:04:00Z">
          <w:pPr/>
        </w:pPrChange>
      </w:pPr>
      <w:r>
        <w:rPr>
          <w:lang w:val="pl-PL"/>
        </w:rPr>
        <w:t>Paliwami są zazwyczaj węgiel i węglowodory, które należą do chemii organicznej. W trakcie procesu spalania powstają związki, zazwyczaj o prostej budowie</w:t>
      </w:r>
      <w:r w:rsidR="00EE6CEA">
        <w:rPr>
          <w:lang w:val="pl-PL"/>
        </w:rPr>
        <w:t>. Są to produkty pośrednie, końcowe lub uboczne i ze względu na brak atomów węgla</w:t>
      </w:r>
      <w:r>
        <w:rPr>
          <w:lang w:val="pl-PL"/>
        </w:rPr>
        <w:t xml:space="preserve"> </w:t>
      </w:r>
      <w:r w:rsidR="00EE6CEA">
        <w:rPr>
          <w:lang w:val="pl-PL"/>
        </w:rPr>
        <w:t>mieszczą się w chemii nieorganicznej. Chemia fizyczna dotyczy szybkości i wpływie warunków zewnętrznych, w których przebiega proces spalania [7].</w:t>
      </w:r>
    </w:p>
    <w:p w14:paraId="32E4CF9C" w14:textId="77777777" w:rsidR="00874FA8" w:rsidRDefault="00874FA8" w:rsidP="00DC0330">
      <w:pPr>
        <w:jc w:val="both"/>
        <w:rPr>
          <w:lang w:val="pl-PL"/>
        </w:rPr>
        <w:pPrChange w:id="416" w:author="Sciga, Jakub" w:date="2018-08-18T12:04:00Z">
          <w:pPr/>
        </w:pPrChange>
      </w:pPr>
    </w:p>
    <w:p w14:paraId="0EFD70A9" w14:textId="77777777" w:rsidR="00EE6CEA" w:rsidRDefault="00EE6CEA" w:rsidP="00DC0330">
      <w:pPr>
        <w:pStyle w:val="Heading3"/>
        <w:jc w:val="both"/>
        <w:rPr>
          <w:lang w:val="pl-PL"/>
        </w:rPr>
        <w:pPrChange w:id="417" w:author="Sciga, Jakub" w:date="2018-08-18T12:04:00Z">
          <w:pPr>
            <w:pStyle w:val="Heading3"/>
          </w:pPr>
        </w:pPrChange>
      </w:pPr>
      <w:bookmarkStart w:id="418" w:name="_Toc522356957"/>
      <w:r>
        <w:rPr>
          <w:lang w:val="pl-PL"/>
        </w:rPr>
        <w:t>Równania i przemiany chemiczne</w:t>
      </w:r>
      <w:bookmarkEnd w:id="418"/>
    </w:p>
    <w:p w14:paraId="3F113BD8" w14:textId="77777777" w:rsidR="00BF7AFD" w:rsidRDefault="00EE6CEA" w:rsidP="00BF7AFD">
      <w:pPr>
        <w:ind w:firstLine="720"/>
        <w:jc w:val="both"/>
        <w:rPr>
          <w:ins w:id="419" w:author="Sciga, Jakub" w:date="2018-08-18T12:12:00Z"/>
          <w:lang w:val="pl-PL"/>
        </w:rPr>
        <w:pPrChange w:id="420" w:author="Sciga, Jakub" w:date="2018-08-18T12:12:00Z">
          <w:pPr/>
        </w:pPrChange>
      </w:pPr>
      <w:r>
        <w:rPr>
          <w:lang w:val="pl-PL"/>
        </w:rPr>
        <w:t>Reakcją chemiczną nazywany jest proces, w którym następuje rozpad lub powstanie nowych związków. Przemiany te są zapisywane za pomocą równań chemicznych. Zawierają one informacje o substratach i produktach każdej reakcji</w:t>
      </w:r>
      <w:r w:rsidR="00A949E2">
        <w:rPr>
          <w:lang w:val="pl-PL"/>
        </w:rPr>
        <w:t xml:space="preserve">. Można z nich odczytać informacje o liczbie atomów w cząsteczce i liczbie cząsteczek, które biorą udział </w:t>
      </w:r>
      <w:r w:rsidR="007D141D">
        <w:rPr>
          <w:lang w:val="pl-PL"/>
        </w:rPr>
        <w:t>w określonej reakcji chemicznej [7].</w:t>
      </w:r>
      <w:del w:id="421" w:author="Sciga, Jakub" w:date="2018-08-18T12:12:00Z">
        <w:r w:rsidR="00A949E2" w:rsidDel="00BF7AFD">
          <w:rPr>
            <w:lang w:val="pl-PL"/>
          </w:rPr>
          <w:br/>
        </w:r>
      </w:del>
    </w:p>
    <w:p w14:paraId="2BD7C6D5" w14:textId="339A3C8A" w:rsidR="00EE6CEA" w:rsidRDefault="00A949E2" w:rsidP="00BF7AFD">
      <w:pPr>
        <w:ind w:firstLine="720"/>
        <w:jc w:val="both"/>
        <w:rPr>
          <w:lang w:val="pl-PL"/>
        </w:rPr>
        <w:pPrChange w:id="422" w:author="Sciga, Jakub" w:date="2018-08-18T12:12:00Z">
          <w:pPr/>
        </w:pPrChange>
      </w:pPr>
      <w:r>
        <w:rPr>
          <w:lang w:val="pl-PL"/>
        </w:rPr>
        <w:t xml:space="preserve">Poruszana tu problematyka została przedstawiona na przykładzie dwóch reakcji chemicznych. </w:t>
      </w:r>
      <w:del w:id="423" w:author="Dominik Paszkowski" w:date="2018-08-17T21:27:00Z">
        <w:r w:rsidDel="000F4BB5">
          <w:rPr>
            <w:lang w:val="pl-PL"/>
          </w:rPr>
          <w:br/>
        </w:r>
      </w:del>
      <w:r>
        <w:rPr>
          <w:lang w:val="pl-PL"/>
        </w:rPr>
        <w:t>Pierwsza z nich obrazuje proces spalania całkowitego etynu, którego nazwa zwyczajowa brzmi acetylen. Produktami tego procesu jest dwutlenek węgla oraz para wodna.</w:t>
      </w:r>
    </w:p>
    <w:p w14:paraId="0FF39F24" w14:textId="77777777" w:rsidR="00A949E2" w:rsidRDefault="00A949E2" w:rsidP="00BF7AFD">
      <w:pPr>
        <w:jc w:val="center"/>
        <w:rPr>
          <w:lang w:val="pl-PL"/>
        </w:rPr>
        <w:pPrChange w:id="424" w:author="Sciga, Jakub" w:date="2018-08-18T12:12:00Z">
          <w:pPr>
            <w:jc w:val="center"/>
          </w:pPr>
        </w:pPrChange>
      </w:pPr>
      <w:r>
        <w:rPr>
          <w:lang w:val="pl-PL"/>
        </w:rPr>
        <w:t>C</w:t>
      </w:r>
      <w:r>
        <w:rPr>
          <w:vertAlign w:val="subscript"/>
          <w:lang w:val="pl-PL"/>
        </w:rPr>
        <w:t>2</w:t>
      </w:r>
      <w:r>
        <w:rPr>
          <w:lang w:val="pl-PL"/>
        </w:rPr>
        <w:t>H</w:t>
      </w:r>
      <w:r>
        <w:rPr>
          <w:vertAlign w:val="subscript"/>
          <w:lang w:val="pl-PL"/>
        </w:rPr>
        <w:t>2</w:t>
      </w:r>
      <w:r>
        <w:rPr>
          <w:lang w:val="pl-PL"/>
        </w:rPr>
        <w:t xml:space="preserve"> + 2,5 O</w:t>
      </w:r>
      <w:r>
        <w:rPr>
          <w:vertAlign w:val="subscript"/>
          <w:lang w:val="pl-PL"/>
        </w:rPr>
        <w:t>2</w:t>
      </w:r>
      <w:r>
        <w:rPr>
          <w:lang w:val="pl-PL"/>
        </w:rPr>
        <w:t xml:space="preserve"> = 2 CO</w:t>
      </w:r>
      <w:r>
        <w:rPr>
          <w:vertAlign w:val="subscript"/>
          <w:lang w:val="pl-PL"/>
        </w:rPr>
        <w:t>2</w:t>
      </w:r>
      <w:r>
        <w:rPr>
          <w:lang w:val="pl-PL"/>
        </w:rPr>
        <w:t xml:space="preserve"> + H</w:t>
      </w:r>
      <w:r>
        <w:rPr>
          <w:vertAlign w:val="subscript"/>
          <w:lang w:val="pl-PL"/>
        </w:rPr>
        <w:t>2</w:t>
      </w:r>
      <w:r>
        <w:rPr>
          <w:lang w:val="pl-PL"/>
        </w:rPr>
        <w:t>O</w:t>
      </w:r>
      <w:r>
        <w:rPr>
          <w:lang w:val="pl-PL"/>
        </w:rPr>
        <w:tab/>
      </w:r>
      <w:r>
        <w:rPr>
          <w:lang w:val="pl-PL"/>
        </w:rPr>
        <w:tab/>
        <w:t>(3.1)</w:t>
      </w:r>
    </w:p>
    <w:p w14:paraId="102CDFAE" w14:textId="77777777" w:rsidR="009A15D9" w:rsidRDefault="009A15D9" w:rsidP="00DC0330">
      <w:pPr>
        <w:spacing w:line="259" w:lineRule="auto"/>
        <w:jc w:val="both"/>
        <w:rPr>
          <w:lang w:val="pl-PL"/>
        </w:rPr>
        <w:pPrChange w:id="425" w:author="Sciga, Jakub" w:date="2018-08-18T12:04:00Z">
          <w:pPr>
            <w:spacing w:line="259" w:lineRule="auto"/>
          </w:pPr>
        </w:pPrChange>
      </w:pPr>
      <w:r>
        <w:rPr>
          <w:lang w:val="pl-PL"/>
        </w:rPr>
        <w:br w:type="page"/>
      </w:r>
    </w:p>
    <w:p w14:paraId="248DC126" w14:textId="77777777" w:rsidR="00A949E2" w:rsidRDefault="00A949E2" w:rsidP="00DC0330">
      <w:pPr>
        <w:jc w:val="both"/>
        <w:rPr>
          <w:lang w:val="pl-PL"/>
        </w:rPr>
        <w:pPrChange w:id="426" w:author="Sciga, Jakub" w:date="2018-08-18T12:04:00Z">
          <w:pPr/>
        </w:pPrChange>
      </w:pPr>
      <w:r>
        <w:rPr>
          <w:lang w:val="pl-PL"/>
        </w:rPr>
        <w:lastRenderedPageBreak/>
        <w:t>Druga reakcja chemiczna jest przykładem reakcji syntezy. Przedstawia ona proces spalania metalicznego glinu, którego produktem jest tlenek glinu.</w:t>
      </w:r>
    </w:p>
    <w:p w14:paraId="6D37855A" w14:textId="0CAB56A9" w:rsidR="00A949E2" w:rsidRDefault="007D141D" w:rsidP="00BF7AFD">
      <w:pPr>
        <w:jc w:val="center"/>
        <w:rPr>
          <w:ins w:id="427" w:author="Sciga, Jakub" w:date="2018-08-18T12:12:00Z"/>
          <w:lang w:val="pl-PL"/>
        </w:rPr>
        <w:pPrChange w:id="428" w:author="Sciga, Jakub" w:date="2018-08-18T12:12:00Z">
          <w:pPr>
            <w:jc w:val="center"/>
          </w:pPr>
        </w:pPrChange>
      </w:pPr>
      <w:r>
        <w:rPr>
          <w:lang w:val="pl-PL"/>
        </w:rPr>
        <w:t>2 Al. + 1,5 O</w:t>
      </w:r>
      <w:r>
        <w:rPr>
          <w:vertAlign w:val="subscript"/>
          <w:lang w:val="pl-PL"/>
        </w:rPr>
        <w:t>2</w:t>
      </w:r>
      <w:r>
        <w:rPr>
          <w:lang w:val="pl-PL"/>
        </w:rPr>
        <w:t xml:space="preserve"> = Al</w:t>
      </w:r>
      <w:r>
        <w:rPr>
          <w:vertAlign w:val="subscript"/>
          <w:lang w:val="pl-PL"/>
        </w:rPr>
        <w:t>2</w:t>
      </w:r>
      <w:r>
        <w:rPr>
          <w:lang w:val="pl-PL"/>
        </w:rPr>
        <w:t>O</w:t>
      </w:r>
      <w:r>
        <w:rPr>
          <w:vertAlign w:val="subscript"/>
          <w:lang w:val="pl-PL"/>
        </w:rPr>
        <w:t>3</w:t>
      </w:r>
      <w:r>
        <w:rPr>
          <w:lang w:val="pl-PL"/>
        </w:rPr>
        <w:tab/>
      </w:r>
      <w:r>
        <w:rPr>
          <w:lang w:val="pl-PL"/>
        </w:rPr>
        <w:tab/>
        <w:t>(3.2)</w:t>
      </w:r>
    </w:p>
    <w:p w14:paraId="24284C97" w14:textId="77777777" w:rsidR="00BF7AFD" w:rsidRPr="007D141D" w:rsidRDefault="00BF7AFD" w:rsidP="00BF7AFD">
      <w:pPr>
        <w:rPr>
          <w:lang w:val="pl-PL"/>
        </w:rPr>
        <w:pPrChange w:id="429" w:author="Sciga, Jakub" w:date="2018-08-18T12:12:00Z">
          <w:pPr>
            <w:jc w:val="center"/>
          </w:pPr>
        </w:pPrChange>
      </w:pPr>
    </w:p>
    <w:p w14:paraId="0603B088" w14:textId="77777777" w:rsidR="001E46B6" w:rsidRDefault="007D141D" w:rsidP="00DC0330">
      <w:pPr>
        <w:pStyle w:val="Heading3"/>
        <w:jc w:val="both"/>
        <w:rPr>
          <w:lang w:val="pl-PL"/>
        </w:rPr>
        <w:pPrChange w:id="430" w:author="Sciga, Jakub" w:date="2018-08-18T12:04:00Z">
          <w:pPr>
            <w:pStyle w:val="Heading3"/>
          </w:pPr>
        </w:pPrChange>
      </w:pPr>
      <w:bookmarkStart w:id="431" w:name="_Toc522356958"/>
      <w:r>
        <w:rPr>
          <w:lang w:val="pl-PL"/>
        </w:rPr>
        <w:t>Spalanie węglowodorów</w:t>
      </w:r>
      <w:bookmarkEnd w:id="431"/>
    </w:p>
    <w:p w14:paraId="712B3612" w14:textId="77777777" w:rsidR="00BF7AFD" w:rsidRDefault="007D141D" w:rsidP="00DC0330">
      <w:pPr>
        <w:jc w:val="both"/>
        <w:rPr>
          <w:ins w:id="432" w:author="Sciga, Jakub" w:date="2018-08-18T12:13:00Z"/>
          <w:lang w:val="pl-PL"/>
        </w:rPr>
        <w:pPrChange w:id="433" w:author="Sciga, Jakub" w:date="2018-08-18T12:04:00Z">
          <w:pPr/>
        </w:pPrChange>
      </w:pPr>
      <w:r>
        <w:rPr>
          <w:lang w:val="pl-PL"/>
        </w:rPr>
        <w:t>W procesach spalania węglowodorów istnieją dwa warianty mechanizmu ut</w:t>
      </w:r>
      <w:r w:rsidR="001A44E6">
        <w:rPr>
          <w:lang w:val="pl-PL"/>
        </w:rPr>
        <w:t>leniania</w:t>
      </w:r>
      <w:r w:rsidR="00BB4FFA">
        <w:rPr>
          <w:lang w:val="pl-PL"/>
        </w:rPr>
        <w:t xml:space="preserve"> </w:t>
      </w:r>
      <w:ins w:id="434" w:author="Dominik Paszkowski" w:date="2018-08-17T21:28:00Z">
        <w:r w:rsidR="000F4BB5">
          <w:rPr>
            <w:lang w:val="pl-PL"/>
          </w:rPr>
          <w:br/>
          <w:t xml:space="preserve">- </w:t>
        </w:r>
      </w:ins>
      <w:r w:rsidR="00BB4FFA">
        <w:rPr>
          <w:lang w:val="pl-PL"/>
        </w:rPr>
        <w:t>n</w:t>
      </w:r>
      <w:r w:rsidR="001A44E6">
        <w:rPr>
          <w:lang w:val="pl-PL"/>
        </w:rPr>
        <w:t>isko</w:t>
      </w:r>
      <w:r>
        <w:rPr>
          <w:lang w:val="pl-PL"/>
        </w:rPr>
        <w:t>tem</w:t>
      </w:r>
      <w:ins w:id="435" w:author="Dominik Paszkowski" w:date="2018-08-17T21:29:00Z">
        <w:r w:rsidR="000F4BB5">
          <w:rPr>
            <w:lang w:val="pl-PL"/>
          </w:rPr>
          <w:t>p</w:t>
        </w:r>
      </w:ins>
      <w:del w:id="436" w:author="Dominik Paszkowski" w:date="2018-08-17T21:28:00Z">
        <w:r w:rsidDel="000F4BB5">
          <w:rPr>
            <w:lang w:val="pl-PL"/>
          </w:rPr>
          <w:delText>t</w:delText>
        </w:r>
      </w:del>
      <w:r>
        <w:rPr>
          <w:lang w:val="pl-PL"/>
        </w:rPr>
        <w:t>eraturowy</w:t>
      </w:r>
      <w:r w:rsidR="001A44E6">
        <w:rPr>
          <w:lang w:val="pl-PL"/>
        </w:rPr>
        <w:t xml:space="preserve"> oraz wysoko</w:t>
      </w:r>
      <w:r>
        <w:rPr>
          <w:lang w:val="pl-PL"/>
        </w:rPr>
        <w:t>temperaturowy.</w:t>
      </w:r>
      <w:r w:rsidR="001A44E6">
        <w:rPr>
          <w:lang w:val="pl-PL"/>
        </w:rPr>
        <w:t xml:space="preserve"> Drugi </w:t>
      </w:r>
      <w:del w:id="437" w:author="Dominik Paszkowski" w:date="2018-08-17T21:29:00Z">
        <w:r w:rsidR="001A44E6" w:rsidDel="000F4BB5">
          <w:rPr>
            <w:lang w:val="pl-PL"/>
          </w:rPr>
          <w:delText xml:space="preserve">proces </w:delText>
        </w:r>
      </w:del>
      <w:ins w:id="438" w:author="Dominik Paszkowski" w:date="2018-08-17T21:29:00Z">
        <w:r w:rsidR="000F4BB5">
          <w:rPr>
            <w:lang w:val="pl-PL"/>
          </w:rPr>
          <w:t xml:space="preserve">wariant </w:t>
        </w:r>
      </w:ins>
      <w:r w:rsidR="001A44E6">
        <w:rPr>
          <w:lang w:val="pl-PL"/>
        </w:rPr>
        <w:t xml:space="preserve">zachodzi </w:t>
      </w:r>
      <w:r>
        <w:rPr>
          <w:lang w:val="pl-PL"/>
        </w:rPr>
        <w:t xml:space="preserve">w temperaturach rzędu 700-800 K, czyli ponad 550 </w:t>
      </w:r>
      <w:r w:rsidRPr="007D141D">
        <w:rPr>
          <w:lang w:val="pl-PL"/>
        </w:rPr>
        <w:t>°</w:t>
      </w:r>
      <w:r>
        <w:rPr>
          <w:lang w:val="pl-PL"/>
        </w:rPr>
        <w:t>C [7].</w:t>
      </w:r>
      <w:del w:id="439" w:author="Sciga, Jakub" w:date="2018-08-18T12:13:00Z">
        <w:r w:rsidDel="00BF7AFD">
          <w:rPr>
            <w:lang w:val="pl-PL"/>
          </w:rPr>
          <w:br/>
        </w:r>
      </w:del>
    </w:p>
    <w:p w14:paraId="5697F4FF" w14:textId="1E8BB854" w:rsidR="007D141D" w:rsidRDefault="007D141D" w:rsidP="00DC0330">
      <w:pPr>
        <w:jc w:val="both"/>
        <w:rPr>
          <w:lang w:val="pl-PL"/>
        </w:rPr>
        <w:pPrChange w:id="440" w:author="Sciga, Jakub" w:date="2018-08-18T12:04:00Z">
          <w:pPr/>
        </w:pPrChange>
      </w:pPr>
      <w:r>
        <w:rPr>
          <w:lang w:val="pl-PL"/>
        </w:rPr>
        <w:t>Wynika to z następujących przyczyn:</w:t>
      </w:r>
    </w:p>
    <w:p w14:paraId="1E9EBF31" w14:textId="77777777" w:rsidR="007D141D" w:rsidRDefault="001A44E6" w:rsidP="00DC0330">
      <w:pPr>
        <w:pStyle w:val="ListParagraph"/>
        <w:numPr>
          <w:ilvl w:val="0"/>
          <w:numId w:val="17"/>
        </w:numPr>
        <w:jc w:val="both"/>
        <w:rPr>
          <w:lang w:val="pl-PL"/>
        </w:rPr>
        <w:pPrChange w:id="441" w:author="Sciga, Jakub" w:date="2018-08-18T12:04:00Z">
          <w:pPr>
            <w:pStyle w:val="ListParagraph"/>
            <w:numPr>
              <w:numId w:val="17"/>
            </w:numPr>
            <w:ind w:hanging="360"/>
          </w:pPr>
        </w:pPrChange>
      </w:pPr>
      <w:del w:id="442" w:author="Dominik Paszkowski" w:date="2018-08-17T21:29:00Z">
        <w:r w:rsidDel="000F4BB5">
          <w:rPr>
            <w:lang w:val="pl-PL"/>
          </w:rPr>
          <w:delText xml:space="preserve">Dla </w:delText>
        </w:r>
      </w:del>
      <w:ins w:id="443" w:author="Dominik Paszkowski" w:date="2018-08-17T21:29:00Z">
        <w:r w:rsidR="000F4BB5">
          <w:rPr>
            <w:lang w:val="pl-PL"/>
          </w:rPr>
          <w:t xml:space="preserve">dla </w:t>
        </w:r>
      </w:ins>
      <w:r>
        <w:rPr>
          <w:lang w:val="pl-PL"/>
        </w:rPr>
        <w:t>alkanów, czyli węglowodorów nasyconych, szybkość utleniania niskotemperaturowego wzrasta gwałtownie wraz z długością łańcucha. Efekt ten zanika w wysokich temperaturach i wyższe węglowodory mają podobne temperatury spalania</w:t>
      </w:r>
      <w:del w:id="444" w:author="Dominik Paszkowski" w:date="2018-08-17T21:30:00Z">
        <w:r w:rsidDel="000F4BB5">
          <w:rPr>
            <w:lang w:val="pl-PL"/>
          </w:rPr>
          <w:delText>.</w:delText>
        </w:r>
      </w:del>
      <w:ins w:id="445" w:author="Dominik Paszkowski" w:date="2018-08-17T21:30:00Z">
        <w:r w:rsidR="000F4BB5">
          <w:rPr>
            <w:lang w:val="pl-PL"/>
          </w:rPr>
          <w:t>,</w:t>
        </w:r>
      </w:ins>
    </w:p>
    <w:p w14:paraId="4B198B80" w14:textId="77777777" w:rsidR="001A44E6" w:rsidRDefault="001A44E6" w:rsidP="00DC0330">
      <w:pPr>
        <w:pStyle w:val="ListParagraph"/>
        <w:numPr>
          <w:ilvl w:val="0"/>
          <w:numId w:val="17"/>
        </w:numPr>
        <w:jc w:val="both"/>
        <w:rPr>
          <w:lang w:val="pl-PL"/>
        </w:rPr>
        <w:pPrChange w:id="446" w:author="Sciga, Jakub" w:date="2018-08-18T12:04:00Z">
          <w:pPr>
            <w:pStyle w:val="ListParagraph"/>
            <w:numPr>
              <w:numId w:val="17"/>
            </w:numPr>
            <w:ind w:hanging="360"/>
          </w:pPr>
        </w:pPrChange>
      </w:pPr>
      <w:del w:id="447" w:author="Dominik Paszkowski" w:date="2018-08-17T21:29:00Z">
        <w:r w:rsidDel="000F4BB5">
          <w:rPr>
            <w:lang w:val="pl-PL"/>
          </w:rPr>
          <w:delText xml:space="preserve">Na </w:delText>
        </w:r>
      </w:del>
      <w:ins w:id="448" w:author="Dominik Paszkowski" w:date="2018-08-17T21:29:00Z">
        <w:r w:rsidR="000F4BB5">
          <w:rPr>
            <w:lang w:val="pl-PL"/>
          </w:rPr>
          <w:t xml:space="preserve">na </w:t>
        </w:r>
      </w:ins>
      <w:r>
        <w:rPr>
          <w:lang w:val="pl-PL"/>
        </w:rPr>
        <w:t>reakcje niskotemperaturowe ma duży wpływ wiązanie nadtlenkowe (-O-O-) oraz produkty pośrednie, które zawierają tlen, na przykład alkohole i aldehydy</w:t>
      </w:r>
      <w:del w:id="449" w:author="Dominik Paszkowski" w:date="2018-08-17T21:30:00Z">
        <w:r w:rsidDel="000F4BB5">
          <w:rPr>
            <w:lang w:val="pl-PL"/>
          </w:rPr>
          <w:delText>.</w:delText>
        </w:r>
      </w:del>
      <w:ins w:id="450" w:author="Dominik Paszkowski" w:date="2018-08-17T21:30:00Z">
        <w:r w:rsidR="000F4BB5">
          <w:rPr>
            <w:lang w:val="pl-PL"/>
          </w:rPr>
          <w:t>,</w:t>
        </w:r>
      </w:ins>
    </w:p>
    <w:p w14:paraId="2E097907" w14:textId="77777777" w:rsidR="001A44E6" w:rsidRDefault="001A44E6" w:rsidP="00DC0330">
      <w:pPr>
        <w:pStyle w:val="ListParagraph"/>
        <w:numPr>
          <w:ilvl w:val="0"/>
          <w:numId w:val="17"/>
        </w:numPr>
        <w:jc w:val="both"/>
        <w:rPr>
          <w:lang w:val="pl-PL"/>
        </w:rPr>
        <w:pPrChange w:id="451" w:author="Sciga, Jakub" w:date="2018-08-18T12:04:00Z">
          <w:pPr>
            <w:pStyle w:val="ListParagraph"/>
            <w:numPr>
              <w:numId w:val="17"/>
            </w:numPr>
            <w:ind w:hanging="360"/>
          </w:pPr>
        </w:pPrChange>
      </w:pPr>
      <w:del w:id="452" w:author="Dominik Paszkowski" w:date="2018-08-17T21:29:00Z">
        <w:r w:rsidDel="000F4BB5">
          <w:rPr>
            <w:lang w:val="pl-PL"/>
          </w:rPr>
          <w:delText xml:space="preserve">Węglowodory </w:delText>
        </w:r>
      </w:del>
      <w:ins w:id="453" w:author="Dominik Paszkowski" w:date="2018-08-17T21:29:00Z">
        <w:r w:rsidR="000F4BB5">
          <w:rPr>
            <w:lang w:val="pl-PL"/>
          </w:rPr>
          <w:t xml:space="preserve">węglowodory </w:t>
        </w:r>
      </w:ins>
      <w:r>
        <w:rPr>
          <w:lang w:val="pl-PL"/>
        </w:rPr>
        <w:t xml:space="preserve">posiadają różną energię aktywacji w wariantach niskotemperaturowym i wysokotemperaturowym, a w obszarze pośrednim obserwuje się zwolnienie przebiegu </w:t>
      </w:r>
      <w:r w:rsidR="0088007D">
        <w:rPr>
          <w:lang w:val="pl-PL"/>
        </w:rPr>
        <w:t>reakcji chemicznej [7].</w:t>
      </w:r>
    </w:p>
    <w:p w14:paraId="3C74DEFB" w14:textId="77777777" w:rsidR="001A44E6" w:rsidRDefault="001A44E6" w:rsidP="00DC0330">
      <w:pPr>
        <w:jc w:val="both"/>
        <w:rPr>
          <w:lang w:val="pl-PL"/>
        </w:rPr>
        <w:pPrChange w:id="454" w:author="Sciga, Jakub" w:date="2018-08-18T12:04:00Z">
          <w:pPr/>
        </w:pPrChange>
      </w:pPr>
      <w:r>
        <w:rPr>
          <w:lang w:val="pl-PL"/>
        </w:rPr>
        <w:t xml:space="preserve">Poniżej, ze względu na </w:t>
      </w:r>
      <w:del w:id="455" w:author="Dominik Paszkowski" w:date="2018-08-17T21:31:00Z">
        <w:r w:rsidDel="00C76E5B">
          <w:rPr>
            <w:lang w:val="pl-PL"/>
          </w:rPr>
          <w:delText xml:space="preserve">charakter </w:delText>
        </w:r>
      </w:del>
      <w:ins w:id="456" w:author="Dominik Paszkowski" w:date="2018-08-17T21:31:00Z">
        <w:r w:rsidR="00C76E5B">
          <w:rPr>
            <w:lang w:val="pl-PL"/>
          </w:rPr>
          <w:t xml:space="preserve">temat </w:t>
        </w:r>
      </w:ins>
      <w:r>
        <w:rPr>
          <w:lang w:val="pl-PL"/>
        </w:rPr>
        <w:t>pracy, zastaną omówione reakcje związane ze spalaniem wysokotemperaturowym.</w:t>
      </w:r>
    </w:p>
    <w:p w14:paraId="6A9B0A10" w14:textId="77777777" w:rsidR="00BB4FFA" w:rsidDel="00C76E5B" w:rsidRDefault="0088007D" w:rsidP="00DC0330">
      <w:pPr>
        <w:ind w:firstLine="720"/>
        <w:jc w:val="both"/>
        <w:rPr>
          <w:del w:id="457" w:author="Dominik Paszkowski" w:date="2018-08-17T21:32:00Z"/>
          <w:lang w:val="pl-PL"/>
        </w:rPr>
        <w:pPrChange w:id="458" w:author="Sciga, Jakub" w:date="2018-08-18T12:04:00Z">
          <w:pPr/>
        </w:pPrChange>
      </w:pPr>
      <w:r>
        <w:rPr>
          <w:lang w:val="pl-PL"/>
        </w:rPr>
        <w:t xml:space="preserve">Mechanizmy spalania </w:t>
      </w:r>
      <w:r w:rsidR="00290F2F">
        <w:rPr>
          <w:lang w:val="pl-PL"/>
        </w:rPr>
        <w:t>są podobne dla wszystkich rodzin węglowo</w:t>
      </w:r>
      <w:r w:rsidR="00BB4FFA">
        <w:rPr>
          <w:lang w:val="pl-PL"/>
        </w:rPr>
        <w:t>dorów, tj. alkanów, alkenów i alkinów. Pierwsza grupa różni się od pozostałych tym, że wszystkie wiązania między atomami węgla z tych związkach są pojedyncze. W reszcie występują kolejno wiązanie podwójne i potrójne. Dopuszczalne są także kombinacje między tymi grupami, ale nie jest to przedmiotem pracy.</w:t>
      </w:r>
      <w:ins w:id="459" w:author="Dominik Paszkowski" w:date="2018-08-17T21:32:00Z">
        <w:r w:rsidR="00C76E5B">
          <w:rPr>
            <w:lang w:val="pl-PL"/>
          </w:rPr>
          <w:t xml:space="preserve"> </w:t>
        </w:r>
      </w:ins>
    </w:p>
    <w:p w14:paraId="58DE0192" w14:textId="6A575FAA" w:rsidR="001A44E6" w:rsidDel="00BF7AFD" w:rsidRDefault="00BB4FFA" w:rsidP="00DC0330">
      <w:pPr>
        <w:ind w:firstLine="720"/>
        <w:jc w:val="both"/>
        <w:rPr>
          <w:del w:id="460" w:author="Sciga, Jakub" w:date="2018-08-18T12:12:00Z"/>
          <w:lang w:val="pl-PL"/>
        </w:rPr>
        <w:pPrChange w:id="461" w:author="Sciga, Jakub" w:date="2018-08-18T12:04:00Z">
          <w:pPr/>
        </w:pPrChange>
      </w:pPr>
      <w:r>
        <w:rPr>
          <w:lang w:val="pl-PL"/>
        </w:rPr>
        <w:t xml:space="preserve">Podstawowym faktem odnośnie spalania węglowodorów </w:t>
      </w:r>
      <w:r w:rsidR="00E13861">
        <w:rPr>
          <w:lang w:val="pl-PL"/>
        </w:rPr>
        <w:t xml:space="preserve">(RH) </w:t>
      </w:r>
      <w:r>
        <w:rPr>
          <w:lang w:val="pl-PL"/>
        </w:rPr>
        <w:t xml:space="preserve">jest to, że nie reagują one z atomowymi cząsteczkami tlenu i wodoru, ale z aktywnymi </w:t>
      </w:r>
      <w:r>
        <w:rPr>
          <w:lang w:val="pl-PL"/>
        </w:rPr>
        <w:lastRenderedPageBreak/>
        <w:t xml:space="preserve">rodnikami tych pierwiastków. Są to przede wszystkim O, OH i H [7]. Reakcje z poszczególnymi rodnikami zostały przedstawione we wzorach </w:t>
      </w:r>
      <w:r w:rsidR="00E13861">
        <w:rPr>
          <w:lang w:val="pl-PL"/>
        </w:rPr>
        <w:t>3.3, 3.4 i 3.5</w:t>
      </w:r>
      <w:r>
        <w:rPr>
          <w:lang w:val="pl-PL"/>
        </w:rPr>
        <w:t>.</w:t>
      </w:r>
    </w:p>
    <w:p w14:paraId="7CD2C521" w14:textId="4060BCFB" w:rsidR="00BF7AFD" w:rsidRDefault="00BF7AFD" w:rsidP="00BF7AFD">
      <w:pPr>
        <w:ind w:firstLine="720"/>
        <w:jc w:val="both"/>
        <w:rPr>
          <w:ins w:id="462" w:author="Sciga, Jakub" w:date="2018-08-18T12:12:00Z"/>
          <w:lang w:val="pl-PL"/>
        </w:rPr>
        <w:pPrChange w:id="463" w:author="Sciga, Jakub" w:date="2018-08-18T12:12:00Z">
          <w:pPr>
            <w:spacing w:line="259" w:lineRule="auto"/>
          </w:pPr>
        </w:pPrChange>
      </w:pPr>
    </w:p>
    <w:p w14:paraId="57EF1E3F" w14:textId="26F0BEC1" w:rsidR="00E13861" w:rsidRDefault="00E13861" w:rsidP="00BF7AFD">
      <w:pPr>
        <w:jc w:val="center"/>
        <w:rPr>
          <w:lang w:val="pl-PL"/>
        </w:rPr>
        <w:pPrChange w:id="464" w:author="Sciga, Jakub" w:date="2018-08-18T12:12:00Z">
          <w:pPr>
            <w:jc w:val="center"/>
          </w:pPr>
        </w:pPrChange>
      </w:pPr>
      <w:r>
        <w:rPr>
          <w:lang w:val="pl-PL"/>
        </w:rPr>
        <w:t xml:space="preserve">RH + O </w:t>
      </w:r>
      <w:r>
        <w:rPr>
          <w:rFonts w:cs="Times New Roman"/>
          <w:lang w:val="pl-PL"/>
        </w:rPr>
        <w:t>→ R + OH</w:t>
      </w:r>
      <w:r>
        <w:rPr>
          <w:rFonts w:cs="Times New Roman"/>
          <w:lang w:val="pl-PL"/>
        </w:rPr>
        <w:tab/>
      </w:r>
      <w:r>
        <w:rPr>
          <w:rFonts w:cs="Times New Roman"/>
          <w:lang w:val="pl-PL"/>
        </w:rPr>
        <w:tab/>
        <w:t>(3.3)</w:t>
      </w:r>
    </w:p>
    <w:p w14:paraId="0B68396C" w14:textId="77777777" w:rsidR="00E13861" w:rsidRPr="00E13861" w:rsidRDefault="00E13861" w:rsidP="00BF7AFD">
      <w:pPr>
        <w:jc w:val="center"/>
        <w:rPr>
          <w:lang w:val="pl-PL"/>
        </w:rPr>
        <w:pPrChange w:id="465" w:author="Sciga, Jakub" w:date="2018-08-18T12:12:00Z">
          <w:pPr>
            <w:jc w:val="center"/>
          </w:pPr>
        </w:pPrChange>
      </w:pPr>
      <w:r>
        <w:rPr>
          <w:lang w:val="pl-PL"/>
        </w:rPr>
        <w:t xml:space="preserve">RH + OH </w:t>
      </w:r>
      <w:r>
        <w:rPr>
          <w:rFonts w:cs="Times New Roman"/>
          <w:lang w:val="pl-PL"/>
        </w:rPr>
        <w:t>→ R + H</w:t>
      </w:r>
      <w:r>
        <w:rPr>
          <w:rFonts w:cs="Times New Roman"/>
          <w:vertAlign w:val="subscript"/>
          <w:lang w:val="pl-PL"/>
        </w:rPr>
        <w:t>2</w:t>
      </w:r>
      <w:r>
        <w:rPr>
          <w:rFonts w:cs="Times New Roman"/>
          <w:lang w:val="pl-PL"/>
        </w:rPr>
        <w:t>O</w:t>
      </w:r>
      <w:r>
        <w:rPr>
          <w:rFonts w:cs="Times New Roman"/>
          <w:lang w:val="pl-PL"/>
        </w:rPr>
        <w:tab/>
      </w:r>
      <w:r>
        <w:rPr>
          <w:rFonts w:cs="Times New Roman"/>
          <w:lang w:val="pl-PL"/>
        </w:rPr>
        <w:tab/>
        <w:t>(3.4)</w:t>
      </w:r>
    </w:p>
    <w:p w14:paraId="386F923E" w14:textId="77777777" w:rsidR="00BB4FFA" w:rsidRDefault="00BB4FFA" w:rsidP="00BF7AFD">
      <w:pPr>
        <w:jc w:val="center"/>
        <w:rPr>
          <w:rFonts w:cs="Times New Roman"/>
          <w:lang w:val="pl-PL"/>
        </w:rPr>
        <w:pPrChange w:id="466" w:author="Sciga, Jakub" w:date="2018-08-18T12:12:00Z">
          <w:pPr>
            <w:jc w:val="center"/>
          </w:pPr>
        </w:pPrChange>
      </w:pPr>
      <w:r>
        <w:rPr>
          <w:lang w:val="pl-PL"/>
        </w:rPr>
        <w:t xml:space="preserve">RH + H </w:t>
      </w:r>
      <w:r>
        <w:rPr>
          <w:rFonts w:cs="Times New Roman"/>
          <w:lang w:val="pl-PL"/>
        </w:rPr>
        <w:t xml:space="preserve">→ </w:t>
      </w:r>
      <w:r w:rsidR="00E13861">
        <w:rPr>
          <w:rFonts w:cs="Times New Roman"/>
          <w:lang w:val="pl-PL"/>
        </w:rPr>
        <w:t>R + H</w:t>
      </w:r>
      <w:r w:rsidR="00E13861">
        <w:rPr>
          <w:rFonts w:cs="Times New Roman"/>
          <w:vertAlign w:val="subscript"/>
          <w:lang w:val="pl-PL"/>
        </w:rPr>
        <w:t>2</w:t>
      </w:r>
      <w:r w:rsidR="00E13861">
        <w:rPr>
          <w:rFonts w:cs="Times New Roman"/>
          <w:lang w:val="pl-PL"/>
        </w:rPr>
        <w:tab/>
      </w:r>
      <w:r w:rsidR="00E13861">
        <w:rPr>
          <w:rFonts w:cs="Times New Roman"/>
          <w:lang w:val="pl-PL"/>
        </w:rPr>
        <w:tab/>
        <w:t>(3.5)</w:t>
      </w:r>
    </w:p>
    <w:p w14:paraId="2B4A1C3B" w14:textId="77777777" w:rsidR="00E13861" w:rsidRDefault="00E13861" w:rsidP="00DC0330">
      <w:pPr>
        <w:jc w:val="both"/>
        <w:rPr>
          <w:rFonts w:cs="Times New Roman"/>
          <w:lang w:val="pl-PL"/>
        </w:rPr>
        <w:pPrChange w:id="467" w:author="Sciga, Jakub" w:date="2018-08-18T12:04:00Z">
          <w:pPr/>
        </w:pPrChange>
      </w:pPr>
      <w:r>
        <w:rPr>
          <w:rFonts w:cs="Times New Roman"/>
          <w:lang w:val="pl-PL"/>
        </w:rPr>
        <w:t>Wszystkie trzy reakcje polegają na oderwaniu atomu wodoru od łańcucha węglowodorowego. Na skutek tej operacji cząsteczka węglowodoru staje się rodnikiem i jest bardziej podatna na zmiany i rozpad.</w:t>
      </w:r>
    </w:p>
    <w:p w14:paraId="5529D6C1" w14:textId="5D0CB206" w:rsidR="00E13861" w:rsidRDefault="00E13861" w:rsidP="00DC0330">
      <w:pPr>
        <w:jc w:val="both"/>
        <w:rPr>
          <w:rFonts w:cs="Times New Roman"/>
          <w:lang w:val="pl-PL"/>
        </w:rPr>
        <w:pPrChange w:id="468" w:author="Sciga, Jakub" w:date="2018-08-18T12:04:00Z">
          <w:pPr/>
        </w:pPrChange>
      </w:pPr>
      <w:r>
        <w:rPr>
          <w:rFonts w:cs="Times New Roman"/>
          <w:lang w:val="pl-PL"/>
        </w:rPr>
        <w:t>Rodnik węglowodorowy reaguje z tlenem i przyczynia się on do rozpadu łańcucha węglowodorowego do prostych związków chemicznych.</w:t>
      </w:r>
      <w:ins w:id="469" w:author="Sciga, Jakub" w:date="2018-08-18T12:12:00Z">
        <w:r w:rsidR="00BF7AFD">
          <w:rPr>
            <w:rFonts w:cs="Times New Roman"/>
            <w:lang w:val="pl-PL"/>
          </w:rPr>
          <w:t xml:space="preserve"> </w:t>
        </w:r>
      </w:ins>
      <w:del w:id="470" w:author="Dominik Paszkowski" w:date="2018-08-17T21:33:00Z">
        <w:r w:rsidDel="00C76E5B">
          <w:rPr>
            <w:rFonts w:cs="Times New Roman"/>
            <w:lang w:val="pl-PL"/>
          </w:rPr>
          <w:br/>
        </w:r>
      </w:del>
      <w:r>
        <w:rPr>
          <w:rFonts w:cs="Times New Roman"/>
          <w:lang w:val="pl-PL"/>
        </w:rPr>
        <w:t>Ten proces został zobrazowany na podstawie metanu o wzorze CH</w:t>
      </w:r>
      <w:r>
        <w:rPr>
          <w:rFonts w:cs="Times New Roman"/>
          <w:vertAlign w:val="subscript"/>
          <w:lang w:val="pl-PL"/>
        </w:rPr>
        <w:t>4</w:t>
      </w:r>
      <w:r>
        <w:rPr>
          <w:rFonts w:cs="Times New Roman"/>
          <w:lang w:val="pl-PL"/>
        </w:rPr>
        <w:t xml:space="preserve">, </w:t>
      </w:r>
      <w:r w:rsidR="00945AF6">
        <w:rPr>
          <w:rFonts w:cs="Times New Roman"/>
          <w:lang w:val="pl-PL"/>
        </w:rPr>
        <w:t xml:space="preserve">a </w:t>
      </w:r>
      <w:r>
        <w:rPr>
          <w:rFonts w:cs="Times New Roman"/>
          <w:lang w:val="pl-PL"/>
        </w:rPr>
        <w:t>którego rodnik ma postać CH</w:t>
      </w:r>
      <w:r>
        <w:rPr>
          <w:rFonts w:cs="Times New Roman"/>
          <w:vertAlign w:val="subscript"/>
          <w:lang w:val="pl-PL"/>
        </w:rPr>
        <w:t>3</w:t>
      </w:r>
      <w:r>
        <w:rPr>
          <w:rFonts w:cs="Times New Roman"/>
          <w:lang w:val="pl-PL"/>
        </w:rPr>
        <w:t>.</w:t>
      </w:r>
    </w:p>
    <w:p w14:paraId="4120835A" w14:textId="118EBFE5" w:rsidR="00945AF6" w:rsidRDefault="00945AF6" w:rsidP="00BF7AFD">
      <w:pPr>
        <w:jc w:val="center"/>
        <w:rPr>
          <w:rFonts w:cs="Times New Roman"/>
          <w:lang w:val="pl-PL"/>
        </w:rPr>
        <w:pPrChange w:id="471" w:author="Sciga, Jakub" w:date="2018-08-18T12:11:00Z">
          <w:pPr>
            <w:jc w:val="center"/>
          </w:pPr>
        </w:pPrChange>
      </w:pPr>
      <w:r>
        <w:rPr>
          <w:rFonts w:cs="Times New Roman"/>
          <w:lang w:val="pl-PL"/>
        </w:rPr>
        <w:t>CH</w:t>
      </w:r>
      <w:r>
        <w:rPr>
          <w:rFonts w:cs="Times New Roman"/>
          <w:vertAlign w:val="subscript"/>
          <w:lang w:val="pl-PL"/>
        </w:rPr>
        <w:t>3</w:t>
      </w:r>
      <w:r>
        <w:rPr>
          <w:rFonts w:cs="Times New Roman"/>
          <w:lang w:val="pl-PL"/>
        </w:rPr>
        <w:t xml:space="preserve"> O</w:t>
      </w:r>
      <w:r>
        <w:rPr>
          <w:rFonts w:cs="Times New Roman"/>
          <w:vertAlign w:val="subscript"/>
          <w:lang w:val="pl-PL"/>
        </w:rPr>
        <w:t>2</w:t>
      </w:r>
      <w:r>
        <w:rPr>
          <w:rFonts w:cs="Times New Roman"/>
          <w:lang w:val="pl-PL"/>
        </w:rPr>
        <w:t xml:space="preserve"> → HCHO + OH</w:t>
      </w:r>
      <w:r>
        <w:rPr>
          <w:rFonts w:cs="Times New Roman"/>
          <w:lang w:val="pl-PL"/>
        </w:rPr>
        <w:tab/>
      </w:r>
      <w:r>
        <w:rPr>
          <w:rFonts w:cs="Times New Roman"/>
          <w:lang w:val="pl-PL"/>
        </w:rPr>
        <w:tab/>
        <w:t>(3.6)</w:t>
      </w:r>
    </w:p>
    <w:p w14:paraId="175BFA5A" w14:textId="77777777" w:rsidR="00E13861" w:rsidRPr="00945AF6" w:rsidRDefault="00945AF6" w:rsidP="00BF7AFD">
      <w:pPr>
        <w:jc w:val="center"/>
        <w:rPr>
          <w:rFonts w:cs="Times New Roman"/>
          <w:lang w:val="pl-PL"/>
        </w:rPr>
        <w:pPrChange w:id="472" w:author="Sciga, Jakub" w:date="2018-08-18T12:11:00Z">
          <w:pPr>
            <w:jc w:val="center"/>
          </w:pPr>
        </w:pPrChange>
      </w:pPr>
      <w:r>
        <w:rPr>
          <w:rFonts w:cs="Times New Roman"/>
          <w:lang w:val="pl-PL"/>
        </w:rPr>
        <w:t>HCHO + OH → H</w:t>
      </w:r>
      <w:r>
        <w:rPr>
          <w:rFonts w:cs="Times New Roman"/>
          <w:vertAlign w:val="subscript"/>
          <w:lang w:val="pl-PL"/>
        </w:rPr>
        <w:t>2</w:t>
      </w:r>
      <w:r>
        <w:rPr>
          <w:rFonts w:cs="Times New Roman"/>
          <w:lang w:val="pl-PL"/>
        </w:rPr>
        <w:t>O + CHO</w:t>
      </w:r>
      <w:r>
        <w:rPr>
          <w:rFonts w:cs="Times New Roman"/>
          <w:lang w:val="pl-PL"/>
        </w:rPr>
        <w:tab/>
      </w:r>
      <w:r>
        <w:rPr>
          <w:rFonts w:cs="Times New Roman"/>
          <w:lang w:val="pl-PL"/>
        </w:rPr>
        <w:tab/>
        <w:t>(3.7)</w:t>
      </w:r>
    </w:p>
    <w:p w14:paraId="3E9FFC54" w14:textId="77777777" w:rsidR="00E13861" w:rsidRDefault="00945AF6" w:rsidP="00BF7AFD">
      <w:pPr>
        <w:jc w:val="center"/>
        <w:rPr>
          <w:rFonts w:cs="Times New Roman"/>
          <w:lang w:val="pl-PL"/>
        </w:rPr>
        <w:pPrChange w:id="473" w:author="Sciga, Jakub" w:date="2018-08-18T12:11:00Z">
          <w:pPr>
            <w:jc w:val="center"/>
          </w:pPr>
        </w:pPrChange>
      </w:pPr>
      <w:r>
        <w:rPr>
          <w:rFonts w:cs="Times New Roman"/>
          <w:lang w:val="pl-PL"/>
        </w:rPr>
        <w:t>CHO + OH → H</w:t>
      </w:r>
      <w:r>
        <w:rPr>
          <w:rFonts w:cs="Times New Roman"/>
          <w:vertAlign w:val="subscript"/>
          <w:lang w:val="pl-PL"/>
        </w:rPr>
        <w:t>2</w:t>
      </w:r>
      <w:r>
        <w:rPr>
          <w:rFonts w:cs="Times New Roman"/>
          <w:lang w:val="pl-PL"/>
        </w:rPr>
        <w:t>O + CO</w:t>
      </w:r>
      <w:r>
        <w:rPr>
          <w:rFonts w:cs="Times New Roman"/>
          <w:lang w:val="pl-PL"/>
        </w:rPr>
        <w:tab/>
      </w:r>
      <w:r>
        <w:rPr>
          <w:rFonts w:cs="Times New Roman"/>
          <w:lang w:val="pl-PL"/>
        </w:rPr>
        <w:tab/>
        <w:t>(3.8)</w:t>
      </w:r>
    </w:p>
    <w:p w14:paraId="1A9FEDBF" w14:textId="77777777" w:rsidR="00945AF6" w:rsidRDefault="00945AF6" w:rsidP="00DC0330">
      <w:pPr>
        <w:jc w:val="both"/>
        <w:rPr>
          <w:lang w:val="pl-PL"/>
        </w:rPr>
        <w:pPrChange w:id="474" w:author="Sciga, Jakub" w:date="2018-08-18T12:04:00Z">
          <w:pPr/>
        </w:pPrChange>
      </w:pPr>
      <w:r>
        <w:rPr>
          <w:lang w:val="pl-PL"/>
        </w:rPr>
        <w:t>Związek HCHO, który powstaje w pierwszej reakcji 3.6 jest produktem pośrednim, który ulega rozpadowi w reakcji 3.7. Produktami końcowymi w reakcji 3.8 jest para wodna (H</w:t>
      </w:r>
      <w:r>
        <w:rPr>
          <w:vertAlign w:val="subscript"/>
          <w:lang w:val="pl-PL"/>
        </w:rPr>
        <w:t>2</w:t>
      </w:r>
      <w:r>
        <w:rPr>
          <w:lang w:val="pl-PL"/>
        </w:rPr>
        <w:t>O) oraz tlenek węgla (CO).</w:t>
      </w:r>
      <w:ins w:id="475" w:author="Dominik Paszkowski" w:date="2018-08-17T21:33:00Z">
        <w:r w:rsidR="00C76E5B">
          <w:rPr>
            <w:lang w:val="pl-PL"/>
          </w:rPr>
          <w:t xml:space="preserve"> </w:t>
        </w:r>
      </w:ins>
      <w:del w:id="476" w:author="Dominik Paszkowski" w:date="2018-08-17T21:33:00Z">
        <w:r w:rsidDel="00C76E5B">
          <w:rPr>
            <w:lang w:val="pl-PL"/>
          </w:rPr>
          <w:br/>
        </w:r>
      </w:del>
      <w:r>
        <w:rPr>
          <w:lang w:val="pl-PL"/>
        </w:rPr>
        <w:t>Podczas spalania węglowodorów o dłuższym łańcuchu następuje przerwanie wiązania między atomami węgla, czego produktem jest rodnik CH</w:t>
      </w:r>
      <w:r>
        <w:rPr>
          <w:vertAlign w:val="subscript"/>
          <w:lang w:val="pl-PL"/>
        </w:rPr>
        <w:t>3</w:t>
      </w:r>
      <w:r>
        <w:rPr>
          <w:lang w:val="pl-PL"/>
        </w:rPr>
        <w:t>. Następne reakcje przebiegają analogicznie.</w:t>
      </w:r>
    </w:p>
    <w:p w14:paraId="047079F4" w14:textId="77777777" w:rsidR="00945AF6" w:rsidRDefault="00945AF6" w:rsidP="00DC0330">
      <w:pPr>
        <w:jc w:val="both"/>
        <w:rPr>
          <w:lang w:val="pl-PL"/>
        </w:rPr>
        <w:pPrChange w:id="477" w:author="Sciga, Jakub" w:date="2018-08-18T12:04:00Z">
          <w:pPr/>
        </w:pPrChange>
      </w:pPr>
    </w:p>
    <w:p w14:paraId="6A0336A4" w14:textId="77777777" w:rsidR="009A15D9" w:rsidRDefault="009A15D9" w:rsidP="00DC0330">
      <w:pPr>
        <w:spacing w:line="259" w:lineRule="auto"/>
        <w:jc w:val="both"/>
        <w:rPr>
          <w:rFonts w:eastAsiaTheme="majorEastAsia" w:cstheme="majorBidi"/>
          <w:b/>
          <w:sz w:val="28"/>
          <w:szCs w:val="26"/>
          <w:lang w:val="pl-PL"/>
        </w:rPr>
        <w:pPrChange w:id="478" w:author="Sciga, Jakub" w:date="2018-08-18T12:04:00Z">
          <w:pPr>
            <w:spacing w:line="259" w:lineRule="auto"/>
          </w:pPr>
        </w:pPrChange>
      </w:pPr>
      <w:r>
        <w:rPr>
          <w:lang w:val="pl-PL"/>
        </w:rPr>
        <w:br w:type="page"/>
      </w:r>
    </w:p>
    <w:p w14:paraId="185429D7" w14:textId="77777777" w:rsidR="00945AF6" w:rsidRDefault="00945AF6" w:rsidP="00DC0330">
      <w:pPr>
        <w:pStyle w:val="Heading2"/>
        <w:jc w:val="both"/>
        <w:rPr>
          <w:lang w:val="pl-PL"/>
        </w:rPr>
        <w:pPrChange w:id="479" w:author="Sciga, Jakub" w:date="2018-08-18T12:04:00Z">
          <w:pPr>
            <w:pStyle w:val="Heading2"/>
          </w:pPr>
        </w:pPrChange>
      </w:pPr>
      <w:bookmarkStart w:id="480" w:name="_Toc522356959"/>
      <w:r>
        <w:rPr>
          <w:lang w:val="pl-PL"/>
        </w:rPr>
        <w:lastRenderedPageBreak/>
        <w:t>Spalanie paliw</w:t>
      </w:r>
      <w:bookmarkEnd w:id="480"/>
    </w:p>
    <w:p w14:paraId="6FD5E509" w14:textId="77777777" w:rsidR="00945AF6" w:rsidRDefault="00974052" w:rsidP="00DC0330">
      <w:pPr>
        <w:ind w:firstLine="576"/>
        <w:jc w:val="both"/>
        <w:rPr>
          <w:lang w:val="pl-PL"/>
        </w:rPr>
        <w:pPrChange w:id="481" w:author="Sciga, Jakub" w:date="2018-08-18T12:04:00Z">
          <w:pPr/>
        </w:pPrChange>
      </w:pPr>
      <w:r>
        <w:rPr>
          <w:lang w:val="pl-PL"/>
        </w:rPr>
        <w:t>Spalanie paliw zależy od ich stan skupienia. Paliwa gazowe, ciekłe i stałe różnią się charakterystyką spalania i wymagają innych warunków pracy i bezpieczeństwa.</w:t>
      </w:r>
    </w:p>
    <w:p w14:paraId="7BC0727E" w14:textId="77777777" w:rsidR="00974052" w:rsidRDefault="00974052" w:rsidP="00DC0330">
      <w:pPr>
        <w:jc w:val="both"/>
        <w:rPr>
          <w:lang w:val="pl-PL"/>
        </w:rPr>
        <w:pPrChange w:id="482" w:author="Sciga, Jakub" w:date="2018-08-18T12:04:00Z">
          <w:pPr/>
        </w:pPrChange>
      </w:pPr>
    </w:p>
    <w:p w14:paraId="20F53F17" w14:textId="77777777" w:rsidR="00974052" w:rsidRDefault="00974052" w:rsidP="00DC0330">
      <w:pPr>
        <w:pStyle w:val="Heading3"/>
        <w:jc w:val="both"/>
        <w:rPr>
          <w:lang w:val="pl-PL"/>
        </w:rPr>
        <w:pPrChange w:id="483" w:author="Sciga, Jakub" w:date="2018-08-18T12:04:00Z">
          <w:pPr>
            <w:pStyle w:val="Heading3"/>
          </w:pPr>
        </w:pPrChange>
      </w:pPr>
      <w:bookmarkStart w:id="484" w:name="_Toc522356960"/>
      <w:r>
        <w:rPr>
          <w:lang w:val="pl-PL"/>
        </w:rPr>
        <w:t>Spalanie paliw gazowych</w:t>
      </w:r>
      <w:bookmarkEnd w:id="484"/>
    </w:p>
    <w:p w14:paraId="46BBA293" w14:textId="77777777" w:rsidR="00BF7AFD" w:rsidRDefault="00974052" w:rsidP="00BF7AFD">
      <w:pPr>
        <w:jc w:val="both"/>
        <w:rPr>
          <w:ins w:id="485" w:author="Sciga, Jakub" w:date="2018-08-18T12:11:00Z"/>
          <w:lang w:val="pl-PL"/>
        </w:rPr>
        <w:pPrChange w:id="486" w:author="Sciga, Jakub" w:date="2018-08-18T12:11:00Z">
          <w:pPr/>
        </w:pPrChange>
      </w:pPr>
      <w:r>
        <w:rPr>
          <w:lang w:val="pl-PL"/>
        </w:rPr>
        <w:t>Zapłon to intensywna reakcja egzotermiczna, wywołana w mieszaninie palnej. Jest to najbardziej powszechny sposób doprowadzenia układu do procesu spalania.</w:t>
      </w:r>
      <w:del w:id="487" w:author="Dominik Paszkowski" w:date="2018-08-17T21:34:00Z">
        <w:r w:rsidDel="00C76E5B">
          <w:rPr>
            <w:lang w:val="pl-PL"/>
          </w:rPr>
          <w:br/>
        </w:r>
      </w:del>
      <w:r>
        <w:rPr>
          <w:lang w:val="pl-PL"/>
        </w:rPr>
        <w:t>Mieszaniną palną określa się substancję, w której płomień rozprzestrzenia się także po zaprzestaniu źródła zapłonu. Oznacz</w:t>
      </w:r>
      <w:ins w:id="488" w:author="Dominik Paszkowski" w:date="2018-08-17T21:34:00Z">
        <w:r w:rsidR="00C76E5B">
          <w:rPr>
            <w:lang w:val="pl-PL"/>
          </w:rPr>
          <w:t>a</w:t>
        </w:r>
      </w:ins>
      <w:r>
        <w:rPr>
          <w:lang w:val="pl-PL"/>
        </w:rPr>
        <w:t xml:space="preserve"> to, że iskra lub płomień powinien zapewnić tylko zapoczątkowanie procesu spalania. Taki sposób określa się mianem zapłonu wymuszonego.</w:t>
      </w:r>
      <w:r>
        <w:rPr>
          <w:lang w:val="pl-PL"/>
        </w:rPr>
        <w:br/>
        <w:t>Drugi sposób to samozapłon. Polega on na doprowadzeniu mieszaniny do określonej temperatury, zwanej temperaturą</w:t>
      </w:r>
      <w:r w:rsidR="00E04E12">
        <w:rPr>
          <w:lang w:val="pl-PL"/>
        </w:rPr>
        <w:t xml:space="preserve"> samozapło</w:t>
      </w:r>
      <w:r>
        <w:rPr>
          <w:lang w:val="pl-PL"/>
        </w:rPr>
        <w:t xml:space="preserve">nu. </w:t>
      </w:r>
    </w:p>
    <w:p w14:paraId="7B821DCF" w14:textId="06AAD545" w:rsidR="00974052" w:rsidDel="00C76E5B" w:rsidRDefault="00BF7AFD" w:rsidP="00BF7AFD">
      <w:pPr>
        <w:ind w:firstLine="720"/>
        <w:jc w:val="both"/>
        <w:rPr>
          <w:del w:id="489" w:author="Dominik Paszkowski" w:date="2018-08-17T21:34:00Z"/>
          <w:lang w:val="pl-PL"/>
        </w:rPr>
        <w:pPrChange w:id="490" w:author="Sciga, Jakub" w:date="2018-08-18T12:11:00Z">
          <w:pPr/>
        </w:pPrChange>
      </w:pPr>
      <w:ins w:id="491" w:author="Sciga, Jakub" w:date="2018-08-18T12:11:00Z">
        <w:r>
          <w:rPr>
            <w:lang w:val="pl-PL"/>
          </w:rPr>
          <w:tab/>
        </w:r>
      </w:ins>
      <w:ins w:id="492" w:author="Dominik Paszkowski" w:date="2018-08-17T21:34:00Z">
        <w:del w:id="493" w:author="Sciga, Jakub" w:date="2018-08-18T12:11:00Z">
          <w:r w:rsidR="00C76E5B" w:rsidDel="00BF7AFD">
            <w:rPr>
              <w:lang w:val="pl-PL"/>
            </w:rPr>
            <w:br/>
          </w:r>
        </w:del>
      </w:ins>
    </w:p>
    <w:p w14:paraId="49BE80D7" w14:textId="77777777" w:rsidR="00E04E12" w:rsidDel="00C76E5B" w:rsidRDefault="00E04E12" w:rsidP="00BF7AFD">
      <w:pPr>
        <w:jc w:val="both"/>
        <w:rPr>
          <w:del w:id="494" w:author="Dominik Paszkowski" w:date="2018-08-17T21:35:00Z"/>
          <w:lang w:val="pl-PL"/>
        </w:rPr>
        <w:pPrChange w:id="495" w:author="Sciga, Jakub" w:date="2018-08-18T12:11:00Z">
          <w:pPr/>
        </w:pPrChange>
      </w:pPr>
      <w:r>
        <w:rPr>
          <w:lang w:val="pl-PL"/>
        </w:rPr>
        <w:t>Po zainicjowaniu reakcji w substancji pojawia się płomień. Jeśli przewód jest dostatecznie długi, zamknięty z jednej strony i wypełniony w całości palną mieszaniną, to płomień ten będzie się przesuwać w stronę zamkniętego elementu. To zjawisko nazywane jest spalaniem laminarnym [7].</w:t>
      </w:r>
      <w:ins w:id="496" w:author="Dominik Paszkowski" w:date="2018-08-17T21:35:00Z">
        <w:r w:rsidR="00C76E5B">
          <w:rPr>
            <w:lang w:val="pl-PL"/>
          </w:rPr>
          <w:t xml:space="preserve"> </w:t>
        </w:r>
      </w:ins>
    </w:p>
    <w:p w14:paraId="2C618EA6" w14:textId="3847E83E" w:rsidR="002C5504" w:rsidRDefault="00E04E12" w:rsidP="00BF7AFD">
      <w:pPr>
        <w:jc w:val="both"/>
        <w:rPr>
          <w:lang w:val="pl-PL"/>
        </w:rPr>
        <w:pPrChange w:id="497" w:author="Sciga, Jakub" w:date="2018-08-18T12:11:00Z">
          <w:pPr/>
        </w:pPrChange>
      </w:pPr>
      <w:r>
        <w:rPr>
          <w:lang w:val="pl-PL"/>
        </w:rPr>
        <w:t>Od niedawna stosowana jest także nowa technologia bezpłomieniowego. Pozwala ona na „podwyższenie efektywności cieplnej procesu spalania i przede wszystkim na zmniejszenie emisji tlenków azotu i tlenku węgla” [7].</w:t>
      </w:r>
      <w:r>
        <w:rPr>
          <w:lang w:val="pl-PL"/>
        </w:rPr>
        <w:br/>
        <w:t>Prowadzone są badania nad wprowadzeniem tej technologii nie tylko w paleniskach przemysłowych, ale również</w:t>
      </w:r>
      <w:r w:rsidR="002C5504">
        <w:rPr>
          <w:lang w:val="pl-PL"/>
        </w:rPr>
        <w:t xml:space="preserve"> w kotłach opalanych pyłem węglowym.</w:t>
      </w:r>
      <w:ins w:id="498" w:author="Dominik Paszkowski" w:date="2018-08-17T21:35:00Z">
        <w:r w:rsidR="00C76E5B">
          <w:rPr>
            <w:lang w:val="pl-PL"/>
          </w:rPr>
          <w:t xml:space="preserve"> </w:t>
        </w:r>
      </w:ins>
      <w:del w:id="499" w:author="Dominik Paszkowski" w:date="2018-08-17T21:35:00Z">
        <w:r w:rsidR="002C5504" w:rsidDel="00C76E5B">
          <w:rPr>
            <w:lang w:val="pl-PL"/>
          </w:rPr>
          <w:br/>
        </w:r>
      </w:del>
      <w:r w:rsidR="002C5504">
        <w:rPr>
          <w:lang w:val="pl-PL"/>
        </w:rPr>
        <w:t xml:space="preserve">Wymaga ona jednak spełnienia określonych warunków odnośnie temperatury, składu mieszaniny palnej oraz ukształtowania aerodynamiki strumieni powietrza, paliwa, spalin. </w:t>
      </w:r>
      <w:ins w:id="500" w:author="Sciga, Jakub" w:date="2018-08-18T12:10:00Z">
        <w:r w:rsidR="00BF7AFD">
          <w:rPr>
            <w:lang w:val="pl-PL"/>
          </w:rPr>
          <w:t>Najbardziej znaczącymi parametrami</w:t>
        </w:r>
      </w:ins>
      <w:commentRangeStart w:id="501"/>
      <w:commentRangeStart w:id="502"/>
      <w:del w:id="503" w:author="Sciga, Jakub" w:date="2018-08-18T12:10:00Z">
        <w:r w:rsidR="002C5504" w:rsidDel="00BF7AFD">
          <w:rPr>
            <w:lang w:val="pl-PL"/>
          </w:rPr>
          <w:delText>Głównymi z</w:delText>
        </w:r>
      </w:del>
      <w:del w:id="504" w:author="Sciga, Jakub" w:date="2018-08-18T12:11:00Z">
        <w:r w:rsidR="002C5504" w:rsidDel="00BF7AFD">
          <w:rPr>
            <w:lang w:val="pl-PL"/>
          </w:rPr>
          <w:delText xml:space="preserve"> nich</w:delText>
        </w:r>
      </w:del>
      <w:r w:rsidR="002C5504">
        <w:rPr>
          <w:lang w:val="pl-PL"/>
        </w:rPr>
        <w:t xml:space="preserve"> są:</w:t>
      </w:r>
      <w:commentRangeEnd w:id="501"/>
      <w:r w:rsidR="00C76E5B">
        <w:rPr>
          <w:rStyle w:val="CommentReference"/>
        </w:rPr>
        <w:commentReference w:id="501"/>
      </w:r>
      <w:commentRangeEnd w:id="502"/>
      <w:r w:rsidR="00BF7AFD">
        <w:rPr>
          <w:rStyle w:val="CommentReference"/>
        </w:rPr>
        <w:commentReference w:id="502"/>
      </w:r>
    </w:p>
    <w:p w14:paraId="35AA4847" w14:textId="77777777" w:rsidR="002C5504" w:rsidRDefault="002C5504" w:rsidP="00DC0330">
      <w:pPr>
        <w:pStyle w:val="ListParagraph"/>
        <w:numPr>
          <w:ilvl w:val="0"/>
          <w:numId w:val="18"/>
        </w:numPr>
        <w:jc w:val="both"/>
        <w:rPr>
          <w:lang w:val="pl-PL"/>
        </w:rPr>
        <w:pPrChange w:id="505" w:author="Sciga, Jakub" w:date="2018-08-18T12:04:00Z">
          <w:pPr>
            <w:pStyle w:val="ListParagraph"/>
            <w:numPr>
              <w:numId w:val="18"/>
            </w:numPr>
            <w:ind w:hanging="360"/>
          </w:pPr>
        </w:pPrChange>
      </w:pPr>
      <w:r>
        <w:rPr>
          <w:lang w:val="pl-PL"/>
        </w:rPr>
        <w:t>Temperatura powietrza dostarczanego do komory spalania powinna być wyższa od temperatury zapłonu paliwa.</w:t>
      </w:r>
    </w:p>
    <w:p w14:paraId="60A39AB1" w14:textId="77777777" w:rsidR="002C5504" w:rsidRDefault="002C5504" w:rsidP="00DC0330">
      <w:pPr>
        <w:pStyle w:val="ListParagraph"/>
        <w:numPr>
          <w:ilvl w:val="0"/>
          <w:numId w:val="18"/>
        </w:numPr>
        <w:jc w:val="both"/>
        <w:rPr>
          <w:lang w:val="pl-PL"/>
        </w:rPr>
        <w:pPrChange w:id="506" w:author="Sciga, Jakub" w:date="2018-08-18T12:04:00Z">
          <w:pPr>
            <w:pStyle w:val="ListParagraph"/>
            <w:numPr>
              <w:numId w:val="18"/>
            </w:numPr>
            <w:ind w:hanging="360"/>
          </w:pPr>
        </w:pPrChange>
      </w:pPr>
      <w:r>
        <w:rPr>
          <w:lang w:val="pl-PL"/>
        </w:rPr>
        <w:t>Konieczny jest wysoki stopień recyrkulacji spalin w miejsce mieszania się paliwa z utleniaczem przed rozpoczęciem procesu spalania.</w:t>
      </w:r>
    </w:p>
    <w:p w14:paraId="7F725C67" w14:textId="77777777" w:rsidR="002C5504" w:rsidRDefault="002C5504" w:rsidP="00DC0330">
      <w:pPr>
        <w:pStyle w:val="ListParagraph"/>
        <w:numPr>
          <w:ilvl w:val="0"/>
          <w:numId w:val="18"/>
        </w:numPr>
        <w:jc w:val="both"/>
        <w:rPr>
          <w:lang w:val="pl-PL"/>
        </w:rPr>
        <w:pPrChange w:id="507" w:author="Sciga, Jakub" w:date="2018-08-18T12:04:00Z">
          <w:pPr>
            <w:pStyle w:val="ListParagraph"/>
            <w:numPr>
              <w:numId w:val="18"/>
            </w:numPr>
            <w:ind w:hanging="360"/>
          </w:pPr>
        </w:pPrChange>
      </w:pPr>
      <w:r>
        <w:rPr>
          <w:lang w:val="pl-PL"/>
        </w:rPr>
        <w:t>Spalanie powinno przebiegać przy niskim stężeniu tlenu, tj. poniżej 2-5% objętości.</w:t>
      </w:r>
    </w:p>
    <w:p w14:paraId="614FCF08" w14:textId="77777777" w:rsidR="002C5504" w:rsidRDefault="002C5504" w:rsidP="00DC0330">
      <w:pPr>
        <w:pStyle w:val="ListParagraph"/>
        <w:numPr>
          <w:ilvl w:val="0"/>
          <w:numId w:val="18"/>
        </w:numPr>
        <w:jc w:val="both"/>
        <w:rPr>
          <w:lang w:val="pl-PL"/>
        </w:rPr>
        <w:pPrChange w:id="508" w:author="Sciga, Jakub" w:date="2018-08-18T12:04:00Z">
          <w:pPr>
            <w:pStyle w:val="ListParagraph"/>
            <w:numPr>
              <w:numId w:val="18"/>
            </w:numPr>
            <w:ind w:hanging="360"/>
          </w:pPr>
        </w:pPrChange>
      </w:pPr>
      <w:r>
        <w:rPr>
          <w:lang w:val="pl-PL"/>
        </w:rPr>
        <w:lastRenderedPageBreak/>
        <w:t>Dysze powietrza i paliwa powinny być ustawione w taki sposób, żeby ich mieszanie zachodziło w dalszej części komory spalania. Umożliwia to wcześniejsze wymieszanie ze spalinami, co zwiększa strefę reakcji w kotle [7].</w:t>
      </w:r>
    </w:p>
    <w:p w14:paraId="4DC64A3C" w14:textId="77777777" w:rsidR="002C5504" w:rsidRDefault="00D626D6" w:rsidP="00DC0330">
      <w:pPr>
        <w:jc w:val="both"/>
        <w:rPr>
          <w:lang w:val="pl-PL"/>
        </w:rPr>
        <w:pPrChange w:id="509" w:author="Sciga, Jakub" w:date="2018-08-18T12:04:00Z">
          <w:pPr/>
        </w:pPrChange>
      </w:pPr>
      <w:r>
        <w:rPr>
          <w:lang w:val="pl-PL"/>
        </w:rPr>
        <w:t xml:space="preserve">Pojęcie bezpłomieniowego spalania nie jest jeszcze do końca poznane. Proces jest kontrolowany przez kinetykę chemiczną i </w:t>
      </w:r>
      <w:commentRangeStart w:id="510"/>
      <w:commentRangeStart w:id="511"/>
      <w:del w:id="512" w:author="Dominik Paszkowski" w:date="2018-08-17T21:40:00Z">
        <w:r w:rsidDel="00C76E5B">
          <w:rPr>
            <w:lang w:val="pl-PL"/>
          </w:rPr>
          <w:delText xml:space="preserve">procesem </w:delText>
        </w:r>
      </w:del>
      <w:r>
        <w:rPr>
          <w:lang w:val="pl-PL"/>
        </w:rPr>
        <w:t>mieszani</w:t>
      </w:r>
      <w:ins w:id="513" w:author="Dominik Paszkowski" w:date="2018-08-17T21:40:00Z">
        <w:r w:rsidR="00C76E5B">
          <w:rPr>
            <w:lang w:val="pl-PL"/>
          </w:rPr>
          <w:t>e</w:t>
        </w:r>
      </w:ins>
      <w:r>
        <w:rPr>
          <w:lang w:val="pl-PL"/>
        </w:rPr>
        <w:t xml:space="preserve"> się paliwa z utleniaczem. </w:t>
      </w:r>
      <w:commentRangeEnd w:id="510"/>
      <w:r w:rsidR="00C76E5B">
        <w:rPr>
          <w:rStyle w:val="CommentReference"/>
        </w:rPr>
        <w:commentReference w:id="510"/>
      </w:r>
      <w:commentRangeEnd w:id="511"/>
      <w:r w:rsidR="00BF7AFD">
        <w:rPr>
          <w:rStyle w:val="CommentReference"/>
        </w:rPr>
        <w:commentReference w:id="511"/>
      </w:r>
      <w:r>
        <w:rPr>
          <w:lang w:val="pl-PL"/>
        </w:rPr>
        <w:t xml:space="preserve">Stopniowy dopływ utleniacza do paliwa w obecności spalin umożliwia </w:t>
      </w:r>
      <w:del w:id="514" w:author="Dominik Paszkowski" w:date="2018-08-17T21:41:00Z">
        <w:r w:rsidDel="00F15CCD">
          <w:rPr>
            <w:lang w:val="pl-PL"/>
          </w:rPr>
          <w:delText xml:space="preserve">równomierni </w:delText>
        </w:r>
      </w:del>
      <w:ins w:id="515" w:author="Dominik Paszkowski" w:date="2018-08-17T21:41:00Z">
        <w:r w:rsidR="00F15CCD">
          <w:rPr>
            <w:lang w:val="pl-PL"/>
          </w:rPr>
          <w:t xml:space="preserve">równomierny </w:t>
        </w:r>
      </w:ins>
      <w:r>
        <w:rPr>
          <w:lang w:val="pl-PL"/>
        </w:rPr>
        <w:t xml:space="preserve">rozkład temperatur i stymuluje procesy pirolityczne czego wynikiem jest redukcja tlenków </w:t>
      </w:r>
      <w:ins w:id="516" w:author="Sciga, Jakub" w:date="2018-08-18T12:09:00Z">
        <w:r w:rsidR="00893A21">
          <w:rPr>
            <w:lang w:val="pl-PL"/>
          </w:rPr>
          <w:br/>
        </w:r>
      </w:ins>
      <w:r>
        <w:rPr>
          <w:lang w:val="pl-PL"/>
        </w:rPr>
        <w:t>azotu [7].</w:t>
      </w:r>
    </w:p>
    <w:p w14:paraId="4B1AC1F4" w14:textId="77777777" w:rsidR="00D626D6" w:rsidRDefault="00D626D6" w:rsidP="00DC0330">
      <w:pPr>
        <w:jc w:val="both"/>
        <w:rPr>
          <w:lang w:val="pl-PL"/>
        </w:rPr>
        <w:pPrChange w:id="517" w:author="Sciga, Jakub" w:date="2018-08-18T12:04:00Z">
          <w:pPr/>
        </w:pPrChange>
      </w:pPr>
    </w:p>
    <w:p w14:paraId="5C8F8588" w14:textId="77777777" w:rsidR="00D626D6" w:rsidRDefault="00D626D6" w:rsidP="00DC0330">
      <w:pPr>
        <w:pStyle w:val="Heading3"/>
        <w:jc w:val="both"/>
        <w:rPr>
          <w:lang w:val="pl-PL"/>
        </w:rPr>
        <w:pPrChange w:id="518" w:author="Sciga, Jakub" w:date="2018-08-18T12:04:00Z">
          <w:pPr>
            <w:pStyle w:val="Heading3"/>
          </w:pPr>
        </w:pPrChange>
      </w:pPr>
      <w:bookmarkStart w:id="519" w:name="_Toc522356961"/>
      <w:r>
        <w:rPr>
          <w:lang w:val="pl-PL"/>
        </w:rPr>
        <w:t>Spalanie paliw ciekłych</w:t>
      </w:r>
      <w:bookmarkEnd w:id="519"/>
    </w:p>
    <w:p w14:paraId="09028EB9" w14:textId="77777777" w:rsidR="00D626D6" w:rsidRDefault="00D626D6" w:rsidP="00DC0330">
      <w:pPr>
        <w:jc w:val="both"/>
        <w:rPr>
          <w:lang w:val="pl-PL"/>
        </w:rPr>
        <w:pPrChange w:id="520" w:author="Sciga, Jakub" w:date="2018-08-18T12:04:00Z">
          <w:pPr/>
        </w:pPrChange>
      </w:pPr>
      <w:r>
        <w:rPr>
          <w:lang w:val="pl-PL"/>
        </w:rPr>
        <w:t>Proces spalania paliw ciekłych składa się z dwóch faz: odparowania i skraplania par. Na szybkość reakcji wpływają przede wszystkim trzy czynniki:</w:t>
      </w:r>
    </w:p>
    <w:p w14:paraId="4229FA4A" w14:textId="77777777" w:rsidR="00D626D6" w:rsidRDefault="00D626D6" w:rsidP="00DC0330">
      <w:pPr>
        <w:pStyle w:val="ListParagraph"/>
        <w:numPr>
          <w:ilvl w:val="0"/>
          <w:numId w:val="19"/>
        </w:numPr>
        <w:jc w:val="both"/>
        <w:rPr>
          <w:lang w:val="pl-PL"/>
        </w:rPr>
        <w:pPrChange w:id="521" w:author="Sciga, Jakub" w:date="2018-08-18T12:04:00Z">
          <w:pPr>
            <w:pStyle w:val="ListParagraph"/>
            <w:numPr>
              <w:numId w:val="19"/>
            </w:numPr>
            <w:ind w:hanging="360"/>
          </w:pPr>
        </w:pPrChange>
      </w:pPr>
      <w:r>
        <w:rPr>
          <w:lang w:val="pl-PL"/>
        </w:rPr>
        <w:t>Parowanie cieczy,</w:t>
      </w:r>
    </w:p>
    <w:p w14:paraId="5F73D3BB" w14:textId="77777777" w:rsidR="00D626D6" w:rsidRDefault="00D626D6" w:rsidP="00DC0330">
      <w:pPr>
        <w:pStyle w:val="ListParagraph"/>
        <w:numPr>
          <w:ilvl w:val="0"/>
          <w:numId w:val="19"/>
        </w:numPr>
        <w:jc w:val="both"/>
        <w:rPr>
          <w:lang w:val="pl-PL"/>
        </w:rPr>
        <w:pPrChange w:id="522" w:author="Sciga, Jakub" w:date="2018-08-18T12:04:00Z">
          <w:pPr>
            <w:pStyle w:val="ListParagraph"/>
            <w:numPr>
              <w:numId w:val="19"/>
            </w:numPr>
            <w:ind w:hanging="360"/>
          </w:pPr>
        </w:pPrChange>
      </w:pPr>
      <w:r>
        <w:rPr>
          <w:lang w:val="pl-PL"/>
        </w:rPr>
        <w:t>Mieszanie par z utleniaczem,</w:t>
      </w:r>
    </w:p>
    <w:p w14:paraId="798E8785" w14:textId="77777777" w:rsidR="00D626D6" w:rsidRDefault="00D626D6" w:rsidP="00DC0330">
      <w:pPr>
        <w:pStyle w:val="ListParagraph"/>
        <w:numPr>
          <w:ilvl w:val="0"/>
          <w:numId w:val="19"/>
        </w:numPr>
        <w:jc w:val="both"/>
        <w:rPr>
          <w:lang w:val="pl-PL"/>
        </w:rPr>
        <w:pPrChange w:id="523" w:author="Sciga, Jakub" w:date="2018-08-18T12:04:00Z">
          <w:pPr>
            <w:pStyle w:val="ListParagraph"/>
            <w:numPr>
              <w:numId w:val="19"/>
            </w:numPr>
            <w:ind w:hanging="360"/>
          </w:pPr>
        </w:pPrChange>
      </w:pPr>
      <w:r>
        <w:rPr>
          <w:lang w:val="pl-PL"/>
        </w:rPr>
        <w:t>Kinetyka chemiczna reagowania paliwa z tlenem [7].</w:t>
      </w:r>
    </w:p>
    <w:p w14:paraId="6BF1EA4E" w14:textId="77777777" w:rsidR="00D626D6" w:rsidDel="00F15CCD" w:rsidRDefault="00D626D6" w:rsidP="00DC0330">
      <w:pPr>
        <w:jc w:val="both"/>
        <w:rPr>
          <w:del w:id="524" w:author="Dominik Paszkowski" w:date="2018-08-17T21:42:00Z"/>
          <w:lang w:val="pl-PL"/>
        </w:rPr>
        <w:pPrChange w:id="525" w:author="Sciga, Jakub" w:date="2018-08-18T12:04:00Z">
          <w:pPr/>
        </w:pPrChange>
      </w:pPr>
      <w:r>
        <w:rPr>
          <w:lang w:val="pl-PL"/>
        </w:rPr>
        <w:t>Szybkość parowania cieczy zależy od strumienia ciepła, które jest doprowadzan</w:t>
      </w:r>
      <w:del w:id="526" w:author="Dominik Paszkowski" w:date="2018-08-17T21:42:00Z">
        <w:r w:rsidDel="00F15CCD">
          <w:rPr>
            <w:lang w:val="pl-PL"/>
          </w:rPr>
          <w:delText>i</w:delText>
        </w:r>
      </w:del>
      <w:r>
        <w:rPr>
          <w:lang w:val="pl-PL"/>
        </w:rPr>
        <w:t xml:space="preserve">e do paliwa ciekłego. </w:t>
      </w:r>
      <w:r w:rsidR="00F04282">
        <w:rPr>
          <w:lang w:val="pl-PL"/>
        </w:rPr>
        <w:t>W dalszej kolejności istotne są: szybkość mieszania i kinetyka chemiczna.</w:t>
      </w:r>
      <w:ins w:id="527" w:author="Dominik Paszkowski" w:date="2018-08-17T21:42:00Z">
        <w:r w:rsidR="00F15CCD">
          <w:rPr>
            <w:lang w:val="pl-PL"/>
          </w:rPr>
          <w:t xml:space="preserve"> </w:t>
        </w:r>
      </w:ins>
    </w:p>
    <w:p w14:paraId="3AB6AF3E" w14:textId="77777777" w:rsidR="00F04282" w:rsidRDefault="00F04282" w:rsidP="00DC0330">
      <w:pPr>
        <w:jc w:val="both"/>
        <w:rPr>
          <w:lang w:val="pl-PL"/>
        </w:rPr>
        <w:pPrChange w:id="528" w:author="Sciga, Jakub" w:date="2018-08-18T12:04:00Z">
          <w:pPr/>
        </w:pPrChange>
      </w:pPr>
      <w:r>
        <w:rPr>
          <w:lang w:val="pl-PL"/>
        </w:rPr>
        <w:t>Podczas spalania paliw ciekłych bardzo istotna jest struktura i rozdrobnienie paliwa.</w:t>
      </w:r>
      <w:r>
        <w:rPr>
          <w:lang w:val="pl-PL"/>
        </w:rPr>
        <w:br/>
        <w:t>Zależności między rozmiarem kropel zostały przedstawione w tabeli 3.1.</w:t>
      </w:r>
    </w:p>
    <w:p w14:paraId="0D6DAF93" w14:textId="77777777" w:rsidR="00F04282" w:rsidRDefault="00F04282" w:rsidP="00DC0330">
      <w:pPr>
        <w:jc w:val="both"/>
        <w:rPr>
          <w:lang w:val="pl-PL"/>
        </w:rPr>
        <w:pPrChange w:id="529" w:author="Sciga, Jakub" w:date="2018-08-18T12:04:00Z">
          <w:pPr/>
        </w:pPrChange>
      </w:pPr>
    </w:p>
    <w:p w14:paraId="43F549E8" w14:textId="77777777" w:rsidR="00EF7ED1" w:rsidRDefault="00EF7ED1" w:rsidP="00DC0330">
      <w:pPr>
        <w:jc w:val="both"/>
        <w:pPrChange w:id="530" w:author="Sciga, Jakub" w:date="2018-08-18T12:04:00Z">
          <w:pPr/>
        </w:pPrChange>
      </w:pPr>
      <w:r>
        <w:rPr>
          <w:b/>
          <w:bCs/>
        </w:rPr>
        <w:br w:type="page"/>
      </w:r>
    </w:p>
    <w:tbl>
      <w:tblPr>
        <w:tblStyle w:val="GridTable4-Accent51"/>
        <w:tblW w:w="0" w:type="auto"/>
        <w:tblLook w:val="04A0" w:firstRow="1" w:lastRow="0" w:firstColumn="1" w:lastColumn="0" w:noHBand="0" w:noVBand="1"/>
      </w:tblPr>
      <w:tblGrid>
        <w:gridCol w:w="2942"/>
        <w:gridCol w:w="2942"/>
        <w:gridCol w:w="2943"/>
      </w:tblGrid>
      <w:tr w:rsidR="00F04282" w:rsidRPr="00DC0330" w14:paraId="3341D3E9" w14:textId="77777777" w:rsidTr="00EF7E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34212944" w14:textId="77777777" w:rsidR="00F04282" w:rsidRPr="00EF7ED1" w:rsidRDefault="00863F8F" w:rsidP="00DC0330">
            <w:pPr>
              <w:jc w:val="center"/>
              <w:rPr>
                <w:lang w:val="pl-PL"/>
              </w:rPr>
              <w:pPrChange w:id="531" w:author="Sciga, Jakub" w:date="2018-08-18T12:08:00Z">
                <w:pPr>
                  <w:jc w:val="center"/>
                </w:pPr>
              </w:pPrChange>
            </w:pPr>
            <w:r w:rsidRPr="00EF7ED1">
              <w:rPr>
                <w:lang w:val="pl-PL"/>
              </w:rPr>
              <w:lastRenderedPageBreak/>
              <w:t xml:space="preserve">Paliwo ciekłe rozpylone </w:t>
            </w:r>
            <w:r w:rsidRPr="00EF7ED1">
              <w:rPr>
                <w:lang w:val="pl-PL"/>
              </w:rPr>
              <w:br/>
              <w:t>na drobne krople</w:t>
            </w:r>
          </w:p>
        </w:tc>
        <w:tc>
          <w:tcPr>
            <w:tcW w:w="2942" w:type="dxa"/>
          </w:tcPr>
          <w:p w14:paraId="7738E353" w14:textId="77777777" w:rsidR="00F04282" w:rsidRPr="00EF7ED1" w:rsidRDefault="00863F8F" w:rsidP="00DC0330">
            <w:pPr>
              <w:jc w:val="center"/>
              <w:cnfStyle w:val="100000000000" w:firstRow="1" w:lastRow="0" w:firstColumn="0" w:lastColumn="0" w:oddVBand="0" w:evenVBand="0" w:oddHBand="0" w:evenHBand="0" w:firstRowFirstColumn="0" w:firstRowLastColumn="0" w:lastRowFirstColumn="0" w:lastRowLastColumn="0"/>
              <w:rPr>
                <w:lang w:val="pl-PL"/>
              </w:rPr>
              <w:pPrChange w:id="532" w:author="Sciga, Jakub" w:date="2018-08-18T12:08:00Z">
                <w:pPr>
                  <w:jc w:val="center"/>
                  <w:cnfStyle w:val="100000000000" w:firstRow="1" w:lastRow="0" w:firstColumn="0" w:lastColumn="0" w:oddVBand="0" w:evenVBand="0" w:oddHBand="0" w:evenHBand="0" w:firstRowFirstColumn="0" w:firstRowLastColumn="0" w:lastRowFirstColumn="0" w:lastRowLastColumn="0"/>
                </w:pPr>
              </w:pPrChange>
            </w:pPr>
            <w:r w:rsidRPr="00EF7ED1">
              <w:rPr>
                <w:lang w:val="pl-PL"/>
              </w:rPr>
              <w:t xml:space="preserve">Paliwo ciekłe rozpylone </w:t>
            </w:r>
            <w:r w:rsidRPr="00EF7ED1">
              <w:rPr>
                <w:lang w:val="pl-PL"/>
              </w:rPr>
              <w:br/>
              <w:t>na większe krople</w:t>
            </w:r>
          </w:p>
        </w:tc>
        <w:tc>
          <w:tcPr>
            <w:tcW w:w="2943" w:type="dxa"/>
          </w:tcPr>
          <w:p w14:paraId="5C75EE3F" w14:textId="77777777" w:rsidR="00F04282" w:rsidRPr="00EF7ED1" w:rsidRDefault="00863F8F" w:rsidP="00DC0330">
            <w:pPr>
              <w:jc w:val="center"/>
              <w:cnfStyle w:val="100000000000" w:firstRow="1" w:lastRow="0" w:firstColumn="0" w:lastColumn="0" w:oddVBand="0" w:evenVBand="0" w:oddHBand="0" w:evenHBand="0" w:firstRowFirstColumn="0" w:firstRowLastColumn="0" w:lastRowFirstColumn="0" w:lastRowLastColumn="0"/>
              <w:rPr>
                <w:lang w:val="pl-PL"/>
              </w:rPr>
              <w:pPrChange w:id="533" w:author="Sciga, Jakub" w:date="2018-08-18T12:08:00Z">
                <w:pPr>
                  <w:jc w:val="center"/>
                  <w:cnfStyle w:val="100000000000" w:firstRow="1" w:lastRow="0" w:firstColumn="0" w:lastColumn="0" w:oddVBand="0" w:evenVBand="0" w:oddHBand="0" w:evenHBand="0" w:firstRowFirstColumn="0" w:firstRowLastColumn="0" w:lastRowFirstColumn="0" w:lastRowLastColumn="0"/>
                </w:pPr>
              </w:pPrChange>
            </w:pPr>
            <w:r w:rsidRPr="00EF7ED1">
              <w:rPr>
                <w:lang w:val="pl-PL"/>
              </w:rPr>
              <w:t>Paliwo ciekłe o znacznej powierzchni</w:t>
            </w:r>
          </w:p>
        </w:tc>
      </w:tr>
      <w:tr w:rsidR="00F04282" w:rsidRPr="00DC0330" w14:paraId="07842C1A" w14:textId="77777777" w:rsidTr="00EF7E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7F6B5022" w14:textId="77777777" w:rsidR="00863F8F" w:rsidRPr="00EF7ED1" w:rsidRDefault="00863F8F" w:rsidP="00DC0330">
            <w:pPr>
              <w:pStyle w:val="ListParagraph"/>
              <w:numPr>
                <w:ilvl w:val="0"/>
                <w:numId w:val="20"/>
              </w:numPr>
              <w:ind w:left="420"/>
              <w:jc w:val="both"/>
              <w:rPr>
                <w:b w:val="0"/>
                <w:lang w:val="pl-PL"/>
              </w:rPr>
              <w:pPrChange w:id="534" w:author="Sciga, Jakub" w:date="2018-08-18T12:04:00Z">
                <w:pPr>
                  <w:pStyle w:val="ListParagraph"/>
                  <w:numPr>
                    <w:numId w:val="20"/>
                  </w:numPr>
                  <w:ind w:left="420" w:hanging="360"/>
                </w:pPr>
              </w:pPrChange>
            </w:pPr>
            <w:r w:rsidRPr="00EF7ED1">
              <w:rPr>
                <w:b w:val="0"/>
                <w:lang w:val="pl-PL"/>
              </w:rPr>
              <w:t>Szybko parują;</w:t>
            </w:r>
          </w:p>
          <w:p w14:paraId="52EE14EC" w14:textId="77777777" w:rsidR="00863F8F" w:rsidRPr="00EF7ED1" w:rsidRDefault="00863F8F" w:rsidP="00DC0330">
            <w:pPr>
              <w:pStyle w:val="ListParagraph"/>
              <w:numPr>
                <w:ilvl w:val="0"/>
                <w:numId w:val="20"/>
              </w:numPr>
              <w:ind w:left="420"/>
              <w:jc w:val="both"/>
              <w:rPr>
                <w:b w:val="0"/>
                <w:lang w:val="pl-PL"/>
              </w:rPr>
              <w:pPrChange w:id="535" w:author="Sciga, Jakub" w:date="2018-08-18T12:04:00Z">
                <w:pPr>
                  <w:pStyle w:val="ListParagraph"/>
                  <w:numPr>
                    <w:numId w:val="20"/>
                  </w:numPr>
                  <w:ind w:left="420" w:hanging="360"/>
                </w:pPr>
              </w:pPrChange>
            </w:pPr>
            <w:r w:rsidRPr="00EF7ED1">
              <w:rPr>
                <w:b w:val="0"/>
                <w:lang w:val="pl-PL"/>
              </w:rPr>
              <w:t>Pary tworzą z powietrzem homogeniczną palną mieszaninę;</w:t>
            </w:r>
          </w:p>
          <w:p w14:paraId="12A58338" w14:textId="77777777" w:rsidR="00863F8F" w:rsidRPr="00EF7ED1" w:rsidRDefault="00863F8F" w:rsidP="00DC0330">
            <w:pPr>
              <w:pStyle w:val="ListParagraph"/>
              <w:numPr>
                <w:ilvl w:val="0"/>
                <w:numId w:val="20"/>
              </w:numPr>
              <w:ind w:left="420"/>
              <w:jc w:val="both"/>
              <w:rPr>
                <w:b w:val="0"/>
                <w:lang w:val="pl-PL"/>
              </w:rPr>
              <w:pPrChange w:id="536" w:author="Sciga, Jakub" w:date="2018-08-18T12:04:00Z">
                <w:pPr>
                  <w:pStyle w:val="ListParagraph"/>
                  <w:numPr>
                    <w:numId w:val="20"/>
                  </w:numPr>
                  <w:ind w:left="420" w:hanging="360"/>
                </w:pPr>
              </w:pPrChange>
            </w:pPr>
            <w:r w:rsidRPr="00EF7ED1">
              <w:rPr>
                <w:b w:val="0"/>
                <w:lang w:val="pl-PL"/>
              </w:rPr>
              <w:t>Płomień na charakter kinetyczny;</w:t>
            </w:r>
          </w:p>
          <w:p w14:paraId="72A7BAE1" w14:textId="77777777" w:rsidR="00863F8F" w:rsidRPr="00863F8F" w:rsidRDefault="00863F8F" w:rsidP="00DC0330">
            <w:pPr>
              <w:pStyle w:val="ListParagraph"/>
              <w:numPr>
                <w:ilvl w:val="0"/>
                <w:numId w:val="20"/>
              </w:numPr>
              <w:ind w:left="420"/>
              <w:jc w:val="both"/>
              <w:rPr>
                <w:lang w:val="pl-PL"/>
              </w:rPr>
              <w:pPrChange w:id="537" w:author="Sciga, Jakub" w:date="2018-08-18T12:04:00Z">
                <w:pPr>
                  <w:pStyle w:val="ListParagraph"/>
                  <w:numPr>
                    <w:numId w:val="20"/>
                  </w:numPr>
                  <w:ind w:left="420" w:hanging="360"/>
                </w:pPr>
              </w:pPrChange>
            </w:pPr>
            <w:r w:rsidRPr="00EF7ED1">
              <w:rPr>
                <w:b w:val="0"/>
                <w:lang w:val="pl-PL"/>
              </w:rPr>
              <w:t>Szybkość spalania zależy od propagacji płomienia;</w:t>
            </w:r>
          </w:p>
        </w:tc>
        <w:tc>
          <w:tcPr>
            <w:tcW w:w="2942" w:type="dxa"/>
          </w:tcPr>
          <w:p w14:paraId="27B94B24" w14:textId="77777777" w:rsidR="00F04282" w:rsidRDefault="00863F8F" w:rsidP="00DC0330">
            <w:pPr>
              <w:pStyle w:val="ListParagraph"/>
              <w:numPr>
                <w:ilvl w:val="0"/>
                <w:numId w:val="20"/>
              </w:numPr>
              <w:ind w:left="451"/>
              <w:jc w:val="both"/>
              <w:cnfStyle w:val="000000100000" w:firstRow="0" w:lastRow="0" w:firstColumn="0" w:lastColumn="0" w:oddVBand="0" w:evenVBand="0" w:oddHBand="1" w:evenHBand="0" w:firstRowFirstColumn="0" w:firstRowLastColumn="0" w:lastRowFirstColumn="0" w:lastRowLastColumn="0"/>
              <w:rPr>
                <w:lang w:val="pl-PL"/>
              </w:rPr>
              <w:pPrChange w:id="538" w:author="Sciga, Jakub" w:date="2018-08-18T12:04:00Z">
                <w:pPr>
                  <w:pStyle w:val="ListParagraph"/>
                  <w:numPr>
                    <w:numId w:val="20"/>
                  </w:numPr>
                  <w:ind w:left="451" w:hanging="360"/>
                  <w:cnfStyle w:val="000000100000" w:firstRow="0" w:lastRow="0" w:firstColumn="0" w:lastColumn="0" w:oddVBand="0" w:evenVBand="0" w:oddHBand="1" w:evenHBand="0" w:firstRowFirstColumn="0" w:firstRowLastColumn="0" w:lastRowFirstColumn="0" w:lastRowLastColumn="0"/>
                </w:pPr>
              </w:pPrChange>
            </w:pPr>
            <w:r>
              <w:rPr>
                <w:lang w:val="pl-PL"/>
              </w:rPr>
              <w:t>Krople spalają się indywidualnie;</w:t>
            </w:r>
          </w:p>
          <w:p w14:paraId="0A84723B" w14:textId="77777777" w:rsidR="00863F8F" w:rsidRDefault="00863F8F" w:rsidP="00DC0330">
            <w:pPr>
              <w:pStyle w:val="ListParagraph"/>
              <w:numPr>
                <w:ilvl w:val="0"/>
                <w:numId w:val="20"/>
              </w:numPr>
              <w:ind w:left="451"/>
              <w:jc w:val="both"/>
              <w:cnfStyle w:val="000000100000" w:firstRow="0" w:lastRow="0" w:firstColumn="0" w:lastColumn="0" w:oddVBand="0" w:evenVBand="0" w:oddHBand="1" w:evenHBand="0" w:firstRowFirstColumn="0" w:firstRowLastColumn="0" w:lastRowFirstColumn="0" w:lastRowLastColumn="0"/>
              <w:rPr>
                <w:lang w:val="pl-PL"/>
              </w:rPr>
              <w:pPrChange w:id="539" w:author="Sciga, Jakub" w:date="2018-08-18T12:04:00Z">
                <w:pPr>
                  <w:pStyle w:val="ListParagraph"/>
                  <w:numPr>
                    <w:numId w:val="20"/>
                  </w:numPr>
                  <w:ind w:left="451" w:hanging="360"/>
                  <w:cnfStyle w:val="000000100000" w:firstRow="0" w:lastRow="0" w:firstColumn="0" w:lastColumn="0" w:oddVBand="0" w:evenVBand="0" w:oddHBand="1" w:evenHBand="0" w:firstRowFirstColumn="0" w:firstRowLastColumn="0" w:lastRowFirstColumn="0" w:lastRowLastColumn="0"/>
                </w:pPr>
              </w:pPrChange>
            </w:pPr>
            <w:r>
              <w:rPr>
                <w:lang w:val="pl-PL"/>
              </w:rPr>
              <w:t xml:space="preserve">Tworzy się dyfuzyjny płomień, do którego tlen dopływa </w:t>
            </w:r>
            <w:r>
              <w:rPr>
                <w:lang w:val="pl-PL"/>
              </w:rPr>
              <w:br/>
              <w:t xml:space="preserve">z powietrza, a pary </w:t>
            </w:r>
            <w:r>
              <w:rPr>
                <w:lang w:val="pl-PL"/>
              </w:rPr>
              <w:br/>
              <w:t>docierają z kropli;</w:t>
            </w:r>
          </w:p>
          <w:p w14:paraId="161F0638" w14:textId="77777777" w:rsidR="00863F8F" w:rsidRPr="00863F8F" w:rsidRDefault="00863F8F" w:rsidP="00DC0330">
            <w:pPr>
              <w:pStyle w:val="ListParagraph"/>
              <w:numPr>
                <w:ilvl w:val="0"/>
                <w:numId w:val="20"/>
              </w:numPr>
              <w:ind w:left="451"/>
              <w:jc w:val="both"/>
              <w:cnfStyle w:val="000000100000" w:firstRow="0" w:lastRow="0" w:firstColumn="0" w:lastColumn="0" w:oddVBand="0" w:evenVBand="0" w:oddHBand="1" w:evenHBand="0" w:firstRowFirstColumn="0" w:firstRowLastColumn="0" w:lastRowFirstColumn="0" w:lastRowLastColumn="0"/>
              <w:rPr>
                <w:lang w:val="pl-PL"/>
              </w:rPr>
              <w:pPrChange w:id="540" w:author="Sciga, Jakub" w:date="2018-08-18T12:04:00Z">
                <w:pPr>
                  <w:pStyle w:val="ListParagraph"/>
                  <w:numPr>
                    <w:numId w:val="20"/>
                  </w:numPr>
                  <w:ind w:left="451" w:hanging="360"/>
                  <w:cnfStyle w:val="000000100000" w:firstRow="0" w:lastRow="0" w:firstColumn="0" w:lastColumn="0" w:oddVBand="0" w:evenVBand="0" w:oddHBand="1" w:evenHBand="0" w:firstRowFirstColumn="0" w:firstRowLastColumn="0" w:lastRowFirstColumn="0" w:lastRowLastColumn="0"/>
                </w:pPr>
              </w:pPrChange>
            </w:pPr>
            <w:r>
              <w:rPr>
                <w:lang w:val="pl-PL"/>
              </w:rPr>
              <w:t>Szybkość spalania równa się szybkości parowania;</w:t>
            </w:r>
          </w:p>
        </w:tc>
        <w:tc>
          <w:tcPr>
            <w:tcW w:w="2943" w:type="dxa"/>
          </w:tcPr>
          <w:p w14:paraId="3F3E6271" w14:textId="77777777" w:rsidR="00F04282" w:rsidRDefault="00863F8F" w:rsidP="00DC0330">
            <w:pPr>
              <w:pStyle w:val="ListParagraph"/>
              <w:numPr>
                <w:ilvl w:val="0"/>
                <w:numId w:val="20"/>
              </w:numPr>
              <w:ind w:left="391"/>
              <w:jc w:val="both"/>
              <w:cnfStyle w:val="000000100000" w:firstRow="0" w:lastRow="0" w:firstColumn="0" w:lastColumn="0" w:oddVBand="0" w:evenVBand="0" w:oddHBand="1" w:evenHBand="0" w:firstRowFirstColumn="0" w:firstRowLastColumn="0" w:lastRowFirstColumn="0" w:lastRowLastColumn="0"/>
              <w:rPr>
                <w:lang w:val="pl-PL"/>
              </w:rPr>
              <w:pPrChange w:id="541" w:author="Sciga, Jakub" w:date="2018-08-18T12:04:00Z">
                <w:pPr>
                  <w:pStyle w:val="ListParagraph"/>
                  <w:numPr>
                    <w:numId w:val="20"/>
                  </w:numPr>
                  <w:ind w:left="391" w:hanging="360"/>
                  <w:cnfStyle w:val="000000100000" w:firstRow="0" w:lastRow="0" w:firstColumn="0" w:lastColumn="0" w:oddVBand="0" w:evenVBand="0" w:oddHBand="1" w:evenHBand="0" w:firstRowFirstColumn="0" w:firstRowLastColumn="0" w:lastRowFirstColumn="0" w:lastRowLastColumn="0"/>
                </w:pPr>
              </w:pPrChange>
            </w:pPr>
            <w:r>
              <w:rPr>
                <w:lang w:val="pl-PL"/>
              </w:rPr>
              <w:t>Spalanie ma charakter pożaru zbiornika;</w:t>
            </w:r>
          </w:p>
          <w:p w14:paraId="5753698F" w14:textId="77777777" w:rsidR="00863F8F" w:rsidRDefault="00863F8F" w:rsidP="00DC0330">
            <w:pPr>
              <w:pStyle w:val="ListParagraph"/>
              <w:numPr>
                <w:ilvl w:val="0"/>
                <w:numId w:val="20"/>
              </w:numPr>
              <w:ind w:left="391"/>
              <w:jc w:val="both"/>
              <w:cnfStyle w:val="000000100000" w:firstRow="0" w:lastRow="0" w:firstColumn="0" w:lastColumn="0" w:oddVBand="0" w:evenVBand="0" w:oddHBand="1" w:evenHBand="0" w:firstRowFirstColumn="0" w:firstRowLastColumn="0" w:lastRowFirstColumn="0" w:lastRowLastColumn="0"/>
              <w:rPr>
                <w:lang w:val="pl-PL"/>
              </w:rPr>
              <w:pPrChange w:id="542" w:author="Sciga, Jakub" w:date="2018-08-18T12:04:00Z">
                <w:pPr>
                  <w:pStyle w:val="ListParagraph"/>
                  <w:numPr>
                    <w:numId w:val="20"/>
                  </w:numPr>
                  <w:ind w:left="391" w:hanging="360"/>
                  <w:cnfStyle w:val="000000100000" w:firstRow="0" w:lastRow="0" w:firstColumn="0" w:lastColumn="0" w:oddVBand="0" w:evenVBand="0" w:oddHBand="1" w:evenHBand="0" w:firstRowFirstColumn="0" w:firstRowLastColumn="0" w:lastRowFirstColumn="0" w:lastRowLastColumn="0"/>
                </w:pPr>
              </w:pPrChange>
            </w:pPr>
            <w:r>
              <w:rPr>
                <w:lang w:val="pl-PL"/>
              </w:rPr>
              <w:t>Gorące produkty spalania powodują napływ chłodnego powietrza</w:t>
            </w:r>
            <w:r w:rsidR="00383949">
              <w:rPr>
                <w:lang w:val="pl-PL"/>
              </w:rPr>
              <w:t>;</w:t>
            </w:r>
          </w:p>
          <w:p w14:paraId="36056AFE" w14:textId="77777777" w:rsidR="00383949" w:rsidRDefault="00383949" w:rsidP="00DC0330">
            <w:pPr>
              <w:pStyle w:val="ListParagraph"/>
              <w:numPr>
                <w:ilvl w:val="0"/>
                <w:numId w:val="20"/>
              </w:numPr>
              <w:ind w:left="391"/>
              <w:jc w:val="both"/>
              <w:cnfStyle w:val="000000100000" w:firstRow="0" w:lastRow="0" w:firstColumn="0" w:lastColumn="0" w:oddVBand="0" w:evenVBand="0" w:oddHBand="1" w:evenHBand="0" w:firstRowFirstColumn="0" w:firstRowLastColumn="0" w:lastRowFirstColumn="0" w:lastRowLastColumn="0"/>
              <w:rPr>
                <w:lang w:val="pl-PL"/>
              </w:rPr>
              <w:pPrChange w:id="543" w:author="Sciga, Jakub" w:date="2018-08-18T12:04:00Z">
                <w:pPr>
                  <w:pStyle w:val="ListParagraph"/>
                  <w:numPr>
                    <w:numId w:val="20"/>
                  </w:numPr>
                  <w:ind w:left="391" w:hanging="360"/>
                  <w:cnfStyle w:val="000000100000" w:firstRow="0" w:lastRow="0" w:firstColumn="0" w:lastColumn="0" w:oddVBand="0" w:evenVBand="0" w:oddHBand="1" w:evenHBand="0" w:firstRowFirstColumn="0" w:firstRowLastColumn="0" w:lastRowFirstColumn="0" w:lastRowLastColumn="0"/>
                </w:pPr>
              </w:pPrChange>
            </w:pPr>
            <w:r>
              <w:rPr>
                <w:lang w:val="pl-PL"/>
              </w:rPr>
              <w:t>Dostęp do par jest utrudniony, dlatego płomień jest bogaty</w:t>
            </w:r>
            <w:r>
              <w:rPr>
                <w:lang w:val="pl-PL"/>
              </w:rPr>
              <w:br/>
              <w:t>i produkuje sadzę;</w:t>
            </w:r>
          </w:p>
          <w:p w14:paraId="08E6562A" w14:textId="77777777" w:rsidR="00383949" w:rsidRPr="00863F8F" w:rsidRDefault="00383949" w:rsidP="00DC0330">
            <w:pPr>
              <w:pStyle w:val="ListParagraph"/>
              <w:numPr>
                <w:ilvl w:val="0"/>
                <w:numId w:val="20"/>
              </w:numPr>
              <w:ind w:left="391"/>
              <w:jc w:val="both"/>
              <w:cnfStyle w:val="000000100000" w:firstRow="0" w:lastRow="0" w:firstColumn="0" w:lastColumn="0" w:oddVBand="0" w:evenVBand="0" w:oddHBand="1" w:evenHBand="0" w:firstRowFirstColumn="0" w:firstRowLastColumn="0" w:lastRowFirstColumn="0" w:lastRowLastColumn="0"/>
              <w:rPr>
                <w:lang w:val="pl-PL"/>
              </w:rPr>
              <w:pPrChange w:id="544" w:author="Sciga, Jakub" w:date="2018-08-18T12:04:00Z">
                <w:pPr>
                  <w:pStyle w:val="ListParagraph"/>
                  <w:numPr>
                    <w:numId w:val="20"/>
                  </w:numPr>
                  <w:ind w:left="391" w:hanging="360"/>
                  <w:cnfStyle w:val="000000100000" w:firstRow="0" w:lastRow="0" w:firstColumn="0" w:lastColumn="0" w:oddVBand="0" w:evenVBand="0" w:oddHBand="1" w:evenHBand="0" w:firstRowFirstColumn="0" w:firstRowLastColumn="0" w:lastRowFirstColumn="0" w:lastRowLastColumn="0"/>
                </w:pPr>
              </w:pPrChange>
            </w:pPr>
            <w:r>
              <w:rPr>
                <w:lang w:val="pl-PL"/>
              </w:rPr>
              <w:t>Szybkość spalania jest zależna od ruchów powietrza</w:t>
            </w:r>
            <w:ins w:id="545" w:author="Dominik Paszkowski" w:date="2018-08-17T21:42:00Z">
              <w:r w:rsidR="00F15CCD">
                <w:rPr>
                  <w:lang w:val="pl-PL"/>
                </w:rPr>
                <w:t>;</w:t>
              </w:r>
            </w:ins>
          </w:p>
        </w:tc>
      </w:tr>
    </w:tbl>
    <w:p w14:paraId="749CA6AD" w14:textId="77777777" w:rsidR="00F04282" w:rsidRPr="00383949" w:rsidRDefault="00F04282" w:rsidP="00DC0330">
      <w:pPr>
        <w:jc w:val="center"/>
        <w:rPr>
          <w:i/>
          <w:lang w:val="pl-PL"/>
        </w:rPr>
        <w:pPrChange w:id="546" w:author="Sciga, Jakub" w:date="2018-08-18T12:08:00Z">
          <w:pPr>
            <w:jc w:val="center"/>
          </w:pPr>
        </w:pPrChange>
      </w:pPr>
      <w:r w:rsidRPr="00383949">
        <w:rPr>
          <w:i/>
          <w:lang w:val="pl-PL"/>
        </w:rPr>
        <w:t>Tab. 3.1. Porównanie procesu spalania dla różnych form paliw ciekłych</w:t>
      </w:r>
      <w:r w:rsidR="00383949">
        <w:rPr>
          <w:i/>
          <w:lang w:val="pl-PL"/>
        </w:rPr>
        <w:t xml:space="preserve"> [7]</w:t>
      </w:r>
    </w:p>
    <w:p w14:paraId="38B334C2" w14:textId="77777777" w:rsidR="00383949" w:rsidDel="00F15CCD" w:rsidRDefault="00383949" w:rsidP="00DC0330">
      <w:pPr>
        <w:jc w:val="both"/>
        <w:rPr>
          <w:del w:id="547" w:author="Dominik Paszkowski" w:date="2018-08-17T21:43:00Z"/>
          <w:lang w:val="pl-PL"/>
        </w:rPr>
        <w:pPrChange w:id="548" w:author="Sciga, Jakub" w:date="2018-08-18T12:04:00Z">
          <w:pPr/>
        </w:pPrChange>
      </w:pPr>
      <w:r>
        <w:rPr>
          <w:lang w:val="pl-PL"/>
        </w:rPr>
        <w:t>Spalanie paliw ciekłych zazwyczaj polega na rozpylaniu i spalaniu kropel. Podczas spalania pojedyncza kropla jest otoczona przez płomień, który przekazuje do niej ciepło. Kiedy jej temperatura zbliża się do temperatury wrzenia, zaczyna ona parować. Wydziela się strumień pary, który powoduje dyfuzję z otoczenia strumienia tlenu. Oba strumienie reagują w płomieniu [7].</w:t>
      </w:r>
      <w:ins w:id="549" w:author="Dominik Paszkowski" w:date="2018-08-17T21:43:00Z">
        <w:r w:rsidR="00F15CCD">
          <w:rPr>
            <w:lang w:val="pl-PL"/>
          </w:rPr>
          <w:t xml:space="preserve"> </w:t>
        </w:r>
      </w:ins>
    </w:p>
    <w:p w14:paraId="4DFBBE55" w14:textId="77777777" w:rsidR="005A7B36" w:rsidRDefault="005A7B36" w:rsidP="00DC0330">
      <w:pPr>
        <w:jc w:val="both"/>
        <w:rPr>
          <w:lang w:val="pl-PL"/>
        </w:rPr>
        <w:pPrChange w:id="550" w:author="Sciga, Jakub" w:date="2018-08-18T12:04:00Z">
          <w:pPr/>
        </w:pPrChange>
      </w:pPr>
      <w:r>
        <w:rPr>
          <w:lang w:val="pl-PL"/>
        </w:rPr>
        <w:t>Podczas spalania paliw węglowodorowych szybkość reagowania znacznie przekracza szybkość dopływu powietrza i par do płomienia, z czego wynika charakter dyfuzyjny procesu. Szybkość spalania kropli paliwa ciekłego jest kontrolowana przez szybkość dyfuzji tlenu do płomienia.</w:t>
      </w:r>
    </w:p>
    <w:p w14:paraId="4DC1A423" w14:textId="77777777" w:rsidR="005A7B36" w:rsidRDefault="005A7B36" w:rsidP="00DC0330">
      <w:pPr>
        <w:jc w:val="both"/>
        <w:rPr>
          <w:lang w:val="pl-PL"/>
        </w:rPr>
        <w:pPrChange w:id="551" w:author="Sciga, Jakub" w:date="2018-08-18T12:04:00Z">
          <w:pPr/>
        </w:pPrChange>
      </w:pPr>
    </w:p>
    <w:p w14:paraId="18C2A3B7" w14:textId="77777777" w:rsidR="009A15D9" w:rsidRDefault="009A15D9" w:rsidP="00DC0330">
      <w:pPr>
        <w:spacing w:line="259" w:lineRule="auto"/>
        <w:jc w:val="both"/>
        <w:rPr>
          <w:rFonts w:eastAsiaTheme="majorEastAsia" w:cstheme="majorBidi"/>
          <w:b/>
          <w:szCs w:val="24"/>
          <w:lang w:val="pl-PL"/>
        </w:rPr>
        <w:pPrChange w:id="552" w:author="Sciga, Jakub" w:date="2018-08-18T12:04:00Z">
          <w:pPr>
            <w:spacing w:line="259" w:lineRule="auto"/>
          </w:pPr>
        </w:pPrChange>
      </w:pPr>
      <w:r>
        <w:rPr>
          <w:lang w:val="pl-PL"/>
        </w:rPr>
        <w:br w:type="page"/>
      </w:r>
    </w:p>
    <w:p w14:paraId="7E0F6484" w14:textId="77777777" w:rsidR="005A7B36" w:rsidRDefault="005A7B36" w:rsidP="00DC0330">
      <w:pPr>
        <w:pStyle w:val="Heading3"/>
        <w:jc w:val="both"/>
        <w:rPr>
          <w:lang w:val="pl-PL"/>
        </w:rPr>
        <w:pPrChange w:id="553" w:author="Sciga, Jakub" w:date="2018-08-18T12:04:00Z">
          <w:pPr>
            <w:pStyle w:val="Heading3"/>
          </w:pPr>
        </w:pPrChange>
      </w:pPr>
      <w:bookmarkStart w:id="554" w:name="_Toc522356962"/>
      <w:r>
        <w:rPr>
          <w:lang w:val="pl-PL"/>
        </w:rPr>
        <w:lastRenderedPageBreak/>
        <w:t>Spalanie paliw stałych</w:t>
      </w:r>
      <w:bookmarkEnd w:id="554"/>
    </w:p>
    <w:p w14:paraId="2F900F45" w14:textId="77777777" w:rsidR="005A7B36" w:rsidRDefault="00260BAA" w:rsidP="00DC0330">
      <w:pPr>
        <w:ind w:firstLine="576"/>
        <w:jc w:val="both"/>
        <w:rPr>
          <w:lang w:val="pl-PL"/>
        </w:rPr>
        <w:pPrChange w:id="555" w:author="Sciga, Jakub" w:date="2018-08-18T12:04:00Z">
          <w:pPr/>
        </w:pPrChange>
      </w:pPr>
      <w:r>
        <w:rPr>
          <w:lang w:val="pl-PL"/>
        </w:rPr>
        <w:t>Węgiel był do niedawna jedynym paliwem stałym w przemyśle energetycznym i ciepłowniczym. Z powodów ekonomicznych i ekologicznych obecnie na rynku zaistniały takie paliwa jak: muł węglowy, koks petrochemiczny, biomasa i odpady.</w:t>
      </w:r>
      <w:ins w:id="556" w:author="Dominik Paszkowski" w:date="2018-08-17T21:43:00Z">
        <w:r w:rsidR="00F15CCD">
          <w:rPr>
            <w:lang w:val="pl-PL"/>
          </w:rPr>
          <w:t xml:space="preserve"> Wszystkie</w:t>
        </w:r>
      </w:ins>
      <w:r>
        <w:rPr>
          <w:lang w:val="pl-PL"/>
        </w:rPr>
        <w:t xml:space="preserve"> </w:t>
      </w:r>
      <w:ins w:id="557" w:author="Dominik Paszkowski" w:date="2018-08-17T21:43:00Z">
        <w:r w:rsidR="00F15CCD">
          <w:rPr>
            <w:lang w:val="pl-PL"/>
          </w:rPr>
          <w:t>s</w:t>
        </w:r>
      </w:ins>
      <w:del w:id="558" w:author="Dominik Paszkowski" w:date="2018-08-17T21:43:00Z">
        <w:r w:rsidDel="00F15CCD">
          <w:rPr>
            <w:lang w:val="pl-PL"/>
          </w:rPr>
          <w:delText>S</w:delText>
        </w:r>
      </w:del>
      <w:r>
        <w:rPr>
          <w:lang w:val="pl-PL"/>
        </w:rPr>
        <w:t xml:space="preserve">tałe paliwa są pochodzenia organicznego, </w:t>
      </w:r>
      <w:del w:id="559" w:author="Dominik Paszkowski" w:date="2018-08-17T21:43:00Z">
        <w:r w:rsidDel="00F15CCD">
          <w:rPr>
            <w:lang w:val="pl-PL"/>
          </w:rPr>
          <w:delText xml:space="preserve">ale </w:delText>
        </w:r>
      </w:del>
      <w:ins w:id="560" w:author="Dominik Paszkowski" w:date="2018-08-17T21:43:00Z">
        <w:r w:rsidR="00F15CCD">
          <w:rPr>
            <w:lang w:val="pl-PL"/>
          </w:rPr>
          <w:t xml:space="preserve">jednakże </w:t>
        </w:r>
      </w:ins>
      <w:r>
        <w:rPr>
          <w:lang w:val="pl-PL"/>
        </w:rPr>
        <w:t>różnice w ich strukturze i właściwościach wymagają różnych technologii spalania [7].</w:t>
      </w:r>
    </w:p>
    <w:p w14:paraId="44A69286" w14:textId="77777777" w:rsidR="009A15D9" w:rsidRDefault="009A15D9" w:rsidP="00DC0330">
      <w:pPr>
        <w:spacing w:line="259" w:lineRule="auto"/>
        <w:jc w:val="both"/>
        <w:rPr>
          <w:rFonts w:eastAsiaTheme="majorEastAsia" w:cstheme="majorBidi"/>
          <w:b/>
          <w:sz w:val="28"/>
          <w:szCs w:val="26"/>
          <w:lang w:val="pl-PL"/>
        </w:rPr>
        <w:pPrChange w:id="561" w:author="Sciga, Jakub" w:date="2018-08-18T12:04:00Z">
          <w:pPr>
            <w:spacing w:line="259" w:lineRule="auto"/>
          </w:pPr>
        </w:pPrChange>
      </w:pPr>
    </w:p>
    <w:p w14:paraId="454FEAF5" w14:textId="77777777" w:rsidR="00E85EC5" w:rsidRPr="005A7B36" w:rsidRDefault="00E85EC5" w:rsidP="00DC0330">
      <w:pPr>
        <w:pStyle w:val="Heading2"/>
        <w:jc w:val="both"/>
        <w:rPr>
          <w:lang w:val="pl-PL"/>
        </w:rPr>
        <w:pPrChange w:id="562" w:author="Sciga, Jakub" w:date="2018-08-18T12:04:00Z">
          <w:pPr>
            <w:pStyle w:val="Heading2"/>
          </w:pPr>
        </w:pPrChange>
      </w:pPr>
      <w:bookmarkStart w:id="563" w:name="_Toc522356963"/>
      <w:r>
        <w:rPr>
          <w:lang w:val="pl-PL"/>
        </w:rPr>
        <w:t>Spalanie węgla</w:t>
      </w:r>
      <w:bookmarkEnd w:id="563"/>
    </w:p>
    <w:p w14:paraId="25F58F66" w14:textId="77777777" w:rsidR="00D626D6" w:rsidRDefault="009A07FE" w:rsidP="00DC0330">
      <w:pPr>
        <w:jc w:val="both"/>
        <w:rPr>
          <w:lang w:val="pl-PL"/>
        </w:rPr>
        <w:pPrChange w:id="564" w:author="Sciga, Jakub" w:date="2018-08-18T12:04:00Z">
          <w:pPr/>
        </w:pPrChange>
      </w:pPr>
      <w:r>
        <w:rPr>
          <w:lang w:val="pl-PL"/>
        </w:rPr>
        <w:t>Istnieją dwa główne sposoby spalania węgla. Zostały one zobrazowane w tabeli 3.2.</w:t>
      </w:r>
    </w:p>
    <w:tbl>
      <w:tblPr>
        <w:tblStyle w:val="GridTable4-Accent51"/>
        <w:tblW w:w="0" w:type="auto"/>
        <w:tblLook w:val="04A0" w:firstRow="1" w:lastRow="0" w:firstColumn="1" w:lastColumn="0" w:noHBand="0" w:noVBand="1"/>
      </w:tblPr>
      <w:tblGrid>
        <w:gridCol w:w="2942"/>
        <w:gridCol w:w="2942"/>
        <w:gridCol w:w="2943"/>
      </w:tblGrid>
      <w:tr w:rsidR="004C5A70" w14:paraId="41FF6611" w14:textId="77777777" w:rsidTr="00EF7E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588B0017" w14:textId="77777777" w:rsidR="004C5A70" w:rsidRPr="00EF7ED1" w:rsidRDefault="004C5A70" w:rsidP="00DC0330">
            <w:pPr>
              <w:jc w:val="center"/>
              <w:rPr>
                <w:lang w:val="pl-PL"/>
              </w:rPr>
              <w:pPrChange w:id="565" w:author="Sciga, Jakub" w:date="2018-08-18T12:08:00Z">
                <w:pPr>
                  <w:jc w:val="center"/>
                </w:pPr>
              </w:pPrChange>
            </w:pPr>
            <w:r w:rsidRPr="00EF7ED1">
              <w:rPr>
                <w:lang w:val="pl-PL"/>
              </w:rPr>
              <w:t>Palenisko rusztowe</w:t>
            </w:r>
          </w:p>
        </w:tc>
        <w:tc>
          <w:tcPr>
            <w:tcW w:w="2942" w:type="dxa"/>
          </w:tcPr>
          <w:p w14:paraId="678F497F" w14:textId="77777777" w:rsidR="004C5A70" w:rsidRPr="00EF7ED1" w:rsidRDefault="004C5A70" w:rsidP="00DC0330">
            <w:pPr>
              <w:jc w:val="center"/>
              <w:cnfStyle w:val="100000000000" w:firstRow="1" w:lastRow="0" w:firstColumn="0" w:lastColumn="0" w:oddVBand="0" w:evenVBand="0" w:oddHBand="0" w:evenHBand="0" w:firstRowFirstColumn="0" w:firstRowLastColumn="0" w:lastRowFirstColumn="0" w:lastRowLastColumn="0"/>
              <w:rPr>
                <w:lang w:val="pl-PL"/>
              </w:rPr>
              <w:pPrChange w:id="566" w:author="Sciga, Jakub" w:date="2018-08-18T12:08:00Z">
                <w:pPr>
                  <w:jc w:val="center"/>
                  <w:cnfStyle w:val="100000000000" w:firstRow="1" w:lastRow="0" w:firstColumn="0" w:lastColumn="0" w:oddVBand="0" w:evenVBand="0" w:oddHBand="0" w:evenHBand="0" w:firstRowFirstColumn="0" w:firstRowLastColumn="0" w:lastRowFirstColumn="0" w:lastRowLastColumn="0"/>
                </w:pPr>
              </w:pPrChange>
            </w:pPr>
            <w:r w:rsidRPr="00EF7ED1">
              <w:rPr>
                <w:lang w:val="pl-PL"/>
              </w:rPr>
              <w:t>Złoże fluidalne</w:t>
            </w:r>
          </w:p>
        </w:tc>
        <w:tc>
          <w:tcPr>
            <w:tcW w:w="2943" w:type="dxa"/>
          </w:tcPr>
          <w:p w14:paraId="7F03707D" w14:textId="77777777" w:rsidR="004C5A70" w:rsidRPr="00EF7ED1" w:rsidRDefault="004C5A70" w:rsidP="00DC0330">
            <w:pPr>
              <w:jc w:val="center"/>
              <w:cnfStyle w:val="100000000000" w:firstRow="1" w:lastRow="0" w:firstColumn="0" w:lastColumn="0" w:oddVBand="0" w:evenVBand="0" w:oddHBand="0" w:evenHBand="0" w:firstRowFirstColumn="0" w:firstRowLastColumn="0" w:lastRowFirstColumn="0" w:lastRowLastColumn="0"/>
              <w:rPr>
                <w:lang w:val="pl-PL"/>
              </w:rPr>
              <w:pPrChange w:id="567" w:author="Sciga, Jakub" w:date="2018-08-18T12:08:00Z">
                <w:pPr>
                  <w:jc w:val="center"/>
                  <w:cnfStyle w:val="100000000000" w:firstRow="1" w:lastRow="0" w:firstColumn="0" w:lastColumn="0" w:oddVBand="0" w:evenVBand="0" w:oddHBand="0" w:evenHBand="0" w:firstRowFirstColumn="0" w:firstRowLastColumn="0" w:lastRowFirstColumn="0" w:lastRowLastColumn="0"/>
                </w:pPr>
              </w:pPrChange>
            </w:pPr>
            <w:r w:rsidRPr="00EF7ED1">
              <w:rPr>
                <w:lang w:val="pl-PL"/>
              </w:rPr>
              <w:t>Płomień pyłowy</w:t>
            </w:r>
          </w:p>
        </w:tc>
      </w:tr>
      <w:tr w:rsidR="004C5A70" w14:paraId="5E2BD20D" w14:textId="77777777" w:rsidTr="00EF7E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7DFB8159" w14:textId="77777777" w:rsidR="004C5A70" w:rsidRPr="00EF7ED1" w:rsidRDefault="004C5A70" w:rsidP="00DC0330">
            <w:pPr>
              <w:pStyle w:val="ListParagraph"/>
              <w:numPr>
                <w:ilvl w:val="0"/>
                <w:numId w:val="21"/>
              </w:numPr>
              <w:ind w:left="420"/>
              <w:jc w:val="both"/>
              <w:rPr>
                <w:b w:val="0"/>
                <w:lang w:val="pl-PL"/>
              </w:rPr>
              <w:pPrChange w:id="568" w:author="Sciga, Jakub" w:date="2018-08-18T12:04:00Z">
                <w:pPr>
                  <w:pStyle w:val="ListParagraph"/>
                  <w:numPr>
                    <w:numId w:val="21"/>
                  </w:numPr>
                  <w:ind w:left="420" w:hanging="360"/>
                </w:pPr>
              </w:pPrChange>
            </w:pPr>
            <w:r w:rsidRPr="00EF7ED1">
              <w:rPr>
                <w:b w:val="0"/>
                <w:lang w:val="pl-PL"/>
              </w:rPr>
              <w:t>Z rusztem stałym</w:t>
            </w:r>
          </w:p>
          <w:p w14:paraId="349E381B" w14:textId="77777777" w:rsidR="004C5A70" w:rsidRPr="00EF7ED1" w:rsidRDefault="004C5A70" w:rsidP="00DC0330">
            <w:pPr>
              <w:pStyle w:val="ListParagraph"/>
              <w:numPr>
                <w:ilvl w:val="0"/>
                <w:numId w:val="21"/>
              </w:numPr>
              <w:ind w:left="420"/>
              <w:jc w:val="both"/>
              <w:rPr>
                <w:b w:val="0"/>
                <w:lang w:val="pl-PL"/>
              </w:rPr>
              <w:pPrChange w:id="569" w:author="Sciga, Jakub" w:date="2018-08-18T12:04:00Z">
                <w:pPr>
                  <w:pStyle w:val="ListParagraph"/>
                  <w:numPr>
                    <w:numId w:val="21"/>
                  </w:numPr>
                  <w:ind w:left="420" w:hanging="360"/>
                </w:pPr>
              </w:pPrChange>
            </w:pPr>
            <w:r w:rsidRPr="00EF7ED1">
              <w:rPr>
                <w:b w:val="0"/>
                <w:lang w:val="pl-PL"/>
              </w:rPr>
              <w:t>Z rusztem obrotowym</w:t>
            </w:r>
          </w:p>
        </w:tc>
        <w:tc>
          <w:tcPr>
            <w:tcW w:w="2942" w:type="dxa"/>
          </w:tcPr>
          <w:p w14:paraId="34DB388E" w14:textId="77777777" w:rsidR="004C5A70" w:rsidRDefault="004C5A70" w:rsidP="00DC0330">
            <w:pPr>
              <w:pStyle w:val="ListParagraph"/>
              <w:numPr>
                <w:ilvl w:val="0"/>
                <w:numId w:val="21"/>
              </w:numPr>
              <w:ind w:left="376"/>
              <w:jc w:val="both"/>
              <w:cnfStyle w:val="000000100000" w:firstRow="0" w:lastRow="0" w:firstColumn="0" w:lastColumn="0" w:oddVBand="0" w:evenVBand="0" w:oddHBand="1" w:evenHBand="0" w:firstRowFirstColumn="0" w:firstRowLastColumn="0" w:lastRowFirstColumn="0" w:lastRowLastColumn="0"/>
              <w:rPr>
                <w:lang w:val="pl-PL"/>
              </w:rPr>
              <w:pPrChange w:id="570" w:author="Sciga, Jakub" w:date="2018-08-18T12:04:00Z">
                <w:pPr>
                  <w:pStyle w:val="ListParagraph"/>
                  <w:numPr>
                    <w:numId w:val="21"/>
                  </w:numPr>
                  <w:ind w:left="376" w:hanging="360"/>
                  <w:cnfStyle w:val="000000100000" w:firstRow="0" w:lastRow="0" w:firstColumn="0" w:lastColumn="0" w:oddVBand="0" w:evenVBand="0" w:oddHBand="1" w:evenHBand="0" w:firstRowFirstColumn="0" w:firstRowLastColumn="0" w:lastRowFirstColumn="0" w:lastRowLastColumn="0"/>
                </w:pPr>
              </w:pPrChange>
            </w:pPr>
            <w:r>
              <w:rPr>
                <w:lang w:val="pl-PL"/>
              </w:rPr>
              <w:t>Pęcherzykowe</w:t>
            </w:r>
          </w:p>
          <w:p w14:paraId="591563C5" w14:textId="77777777" w:rsidR="004C5A70" w:rsidRPr="004C5A70" w:rsidRDefault="004C5A70" w:rsidP="00DC0330">
            <w:pPr>
              <w:pStyle w:val="ListParagraph"/>
              <w:numPr>
                <w:ilvl w:val="0"/>
                <w:numId w:val="21"/>
              </w:numPr>
              <w:ind w:left="376"/>
              <w:jc w:val="both"/>
              <w:cnfStyle w:val="000000100000" w:firstRow="0" w:lastRow="0" w:firstColumn="0" w:lastColumn="0" w:oddVBand="0" w:evenVBand="0" w:oddHBand="1" w:evenHBand="0" w:firstRowFirstColumn="0" w:firstRowLastColumn="0" w:lastRowFirstColumn="0" w:lastRowLastColumn="0"/>
              <w:rPr>
                <w:lang w:val="pl-PL"/>
              </w:rPr>
              <w:pPrChange w:id="571" w:author="Sciga, Jakub" w:date="2018-08-18T12:04:00Z">
                <w:pPr>
                  <w:pStyle w:val="ListParagraph"/>
                  <w:numPr>
                    <w:numId w:val="21"/>
                  </w:numPr>
                  <w:ind w:left="376" w:hanging="360"/>
                  <w:cnfStyle w:val="000000100000" w:firstRow="0" w:lastRow="0" w:firstColumn="0" w:lastColumn="0" w:oddVBand="0" w:evenVBand="0" w:oddHBand="1" w:evenHBand="0" w:firstRowFirstColumn="0" w:firstRowLastColumn="0" w:lastRowFirstColumn="0" w:lastRowLastColumn="0"/>
                </w:pPr>
              </w:pPrChange>
            </w:pPr>
            <w:r>
              <w:rPr>
                <w:lang w:val="pl-PL"/>
              </w:rPr>
              <w:t>Cyrkulujące</w:t>
            </w:r>
          </w:p>
        </w:tc>
        <w:tc>
          <w:tcPr>
            <w:tcW w:w="2943" w:type="dxa"/>
          </w:tcPr>
          <w:p w14:paraId="24A161A6" w14:textId="77777777" w:rsidR="004C5A70" w:rsidRDefault="004C5A70" w:rsidP="00DC0330">
            <w:pPr>
              <w:pStyle w:val="ListParagraph"/>
              <w:numPr>
                <w:ilvl w:val="0"/>
                <w:numId w:val="21"/>
              </w:numPr>
              <w:ind w:left="346"/>
              <w:jc w:val="both"/>
              <w:cnfStyle w:val="000000100000" w:firstRow="0" w:lastRow="0" w:firstColumn="0" w:lastColumn="0" w:oddVBand="0" w:evenVBand="0" w:oddHBand="1" w:evenHBand="0" w:firstRowFirstColumn="0" w:firstRowLastColumn="0" w:lastRowFirstColumn="0" w:lastRowLastColumn="0"/>
              <w:rPr>
                <w:lang w:val="pl-PL"/>
              </w:rPr>
              <w:pPrChange w:id="572" w:author="Sciga, Jakub" w:date="2018-08-18T12:04:00Z">
                <w:pPr>
                  <w:pStyle w:val="ListParagraph"/>
                  <w:numPr>
                    <w:numId w:val="21"/>
                  </w:numPr>
                  <w:ind w:left="346" w:hanging="360"/>
                  <w:cnfStyle w:val="000000100000" w:firstRow="0" w:lastRow="0" w:firstColumn="0" w:lastColumn="0" w:oddVBand="0" w:evenVBand="0" w:oddHBand="1" w:evenHBand="0" w:firstRowFirstColumn="0" w:firstRowLastColumn="0" w:lastRowFirstColumn="0" w:lastRowLastColumn="0"/>
                </w:pPr>
              </w:pPrChange>
            </w:pPr>
            <w:r>
              <w:rPr>
                <w:lang w:val="pl-PL"/>
              </w:rPr>
              <w:t>Pozostałości na sicie</w:t>
            </w:r>
          </w:p>
        </w:tc>
      </w:tr>
    </w:tbl>
    <w:p w14:paraId="52263821" w14:textId="77777777" w:rsidR="004C5A70" w:rsidRPr="00EF7ED1" w:rsidRDefault="009A07FE" w:rsidP="00DC0330">
      <w:pPr>
        <w:jc w:val="center"/>
        <w:rPr>
          <w:i/>
          <w:lang w:val="pl-PL"/>
        </w:rPr>
        <w:pPrChange w:id="573" w:author="Sciga, Jakub" w:date="2018-08-18T12:08:00Z">
          <w:pPr>
            <w:jc w:val="center"/>
          </w:pPr>
        </w:pPrChange>
      </w:pPr>
      <w:r w:rsidRPr="009A07FE">
        <w:rPr>
          <w:i/>
          <w:lang w:val="pl-PL"/>
        </w:rPr>
        <w:t>Tab. 3.2. Sposoby</w:t>
      </w:r>
      <w:r w:rsidR="00EF7ED1">
        <w:rPr>
          <w:i/>
          <w:lang w:val="pl-PL"/>
        </w:rPr>
        <w:t xml:space="preserve"> organizacji spalania węgla [7]</w:t>
      </w:r>
    </w:p>
    <w:p w14:paraId="1F442A0C" w14:textId="77777777" w:rsidR="004C5A70" w:rsidRDefault="004C5A70" w:rsidP="00DC0330">
      <w:pPr>
        <w:jc w:val="both"/>
        <w:rPr>
          <w:lang w:val="pl-PL"/>
        </w:rPr>
        <w:pPrChange w:id="574" w:author="Sciga, Jakub" w:date="2018-08-18T12:04:00Z">
          <w:pPr/>
        </w:pPrChange>
      </w:pPr>
      <w:r>
        <w:rPr>
          <w:lang w:val="pl-PL"/>
        </w:rPr>
        <w:t>Spalanie na ruszcie jest najbardziej powszechnym wariantem spalania węgla. Powietrze przepływa przez leżącą na ruszcie warstwę węgla, a strefa spalania przemieszcza się, w zależności od budowy pieca, od dołu do góry lub odwrotnie. W warstwie następuje termiczny rozkład węgla oraz spalanie części lotnych. Proces przebiega proporcjonalnie do ruchu powietrza. Pozostałości koksowe po odgazowaniu węgla utleniają się w kontakcie z tlenem i dwutlenkiem węgla. Tlenek węgla i inne części lotne dopalają się na warstwą węgla [7].</w:t>
      </w:r>
    </w:p>
    <w:p w14:paraId="150DE2F5" w14:textId="77777777" w:rsidR="00B80635" w:rsidRDefault="00B80635" w:rsidP="00DC0330">
      <w:pPr>
        <w:jc w:val="both"/>
        <w:rPr>
          <w:lang w:val="pl-PL"/>
        </w:rPr>
        <w:pPrChange w:id="575" w:author="Sciga, Jakub" w:date="2018-08-18T12:04:00Z">
          <w:pPr/>
        </w:pPrChange>
      </w:pPr>
      <w:r>
        <w:rPr>
          <w:lang w:val="pl-PL"/>
        </w:rPr>
        <w:t xml:space="preserve">W przypadku złoża fluidalnego, cząsteczki węgla znajdują się w ciągłym ruchu, w ciągłym kontakcie z gorącym materiałem złoża. Od spodu jest podawane powietrze fluidyzujące, które służy do spalania węgla, a ponad warstwą fluidalną podawane jest powietrze wtórne, </w:t>
      </w:r>
      <w:del w:id="576" w:author="Dominik Paszkowski" w:date="2018-08-17T21:45:00Z">
        <w:r w:rsidDel="00F15CCD">
          <w:rPr>
            <w:lang w:val="pl-PL"/>
          </w:rPr>
          <w:delText>które służy</w:delText>
        </w:r>
      </w:del>
      <w:ins w:id="577" w:author="Dominik Paszkowski" w:date="2018-08-17T21:45:00Z">
        <w:r w:rsidR="00F15CCD">
          <w:rPr>
            <w:lang w:val="pl-PL"/>
          </w:rPr>
          <w:t>służące</w:t>
        </w:r>
      </w:ins>
      <w:r>
        <w:rPr>
          <w:lang w:val="pl-PL"/>
        </w:rPr>
        <w:t xml:space="preserve"> do dopalania się tlenku węgla i części lotnych. W cyrkulującym złożu fluidalnym małe cząsteczki węgla są porywane z warstwy fluidalnej i zawracane do złoża miejscu separatora pyłu, co zwiększa intensywność i efektywność spalania [7].</w:t>
      </w:r>
    </w:p>
    <w:p w14:paraId="50C88740" w14:textId="77777777" w:rsidR="00B80635" w:rsidRDefault="00B80635" w:rsidP="00DC0330">
      <w:pPr>
        <w:jc w:val="both"/>
        <w:rPr>
          <w:lang w:val="pl-PL"/>
        </w:rPr>
        <w:pPrChange w:id="578" w:author="Sciga, Jakub" w:date="2018-08-18T12:04:00Z">
          <w:pPr/>
        </w:pPrChange>
      </w:pPr>
      <w:r>
        <w:rPr>
          <w:lang w:val="pl-PL"/>
        </w:rPr>
        <w:t>Paleniska pyłowe wymagają największego rozdrobnienia węgla. Do paleniska jest podawana palnikami pyłowymi specjalna mieszanina pyłu i powietrza, która ulega spalaniu w płomieniu pyłowym.</w:t>
      </w:r>
    </w:p>
    <w:p w14:paraId="37F98F92" w14:textId="77777777" w:rsidR="009F5902" w:rsidRDefault="009F5902" w:rsidP="00DC0330">
      <w:pPr>
        <w:jc w:val="both"/>
        <w:rPr>
          <w:lang w:val="pl-PL"/>
        </w:rPr>
        <w:pPrChange w:id="579" w:author="Sciga, Jakub" w:date="2018-08-18T12:04:00Z">
          <w:pPr/>
        </w:pPrChange>
      </w:pPr>
    </w:p>
    <w:p w14:paraId="7C05AE66" w14:textId="77777777" w:rsidR="009F5902" w:rsidRDefault="009F5902" w:rsidP="00DC0330">
      <w:pPr>
        <w:pStyle w:val="Heading3"/>
        <w:jc w:val="both"/>
        <w:rPr>
          <w:lang w:val="pl-PL"/>
        </w:rPr>
        <w:pPrChange w:id="580" w:author="Sciga, Jakub" w:date="2018-08-18T12:04:00Z">
          <w:pPr>
            <w:pStyle w:val="Heading3"/>
          </w:pPr>
        </w:pPrChange>
      </w:pPr>
      <w:bookmarkStart w:id="581" w:name="_Toc522356964"/>
      <w:r>
        <w:rPr>
          <w:lang w:val="pl-PL"/>
        </w:rPr>
        <w:t>Etapy spalania węgla</w:t>
      </w:r>
      <w:bookmarkEnd w:id="581"/>
    </w:p>
    <w:p w14:paraId="01008182" w14:textId="77777777" w:rsidR="009F5902" w:rsidRDefault="009F5902" w:rsidP="00DC0330">
      <w:pPr>
        <w:ind w:firstLine="360"/>
        <w:jc w:val="both"/>
        <w:rPr>
          <w:lang w:val="pl-PL"/>
        </w:rPr>
        <w:pPrChange w:id="582" w:author="Sciga, Jakub" w:date="2018-08-18T12:04:00Z">
          <w:pPr/>
        </w:pPrChange>
      </w:pPr>
      <w:r>
        <w:rPr>
          <w:lang w:val="pl-PL"/>
        </w:rPr>
        <w:t>Kiedy węgiel dostaje się do płomienia nagrzewa się i spala. Cały proces spalania dzieli się na konkretne etapy:</w:t>
      </w:r>
    </w:p>
    <w:p w14:paraId="0B7514D9" w14:textId="77777777" w:rsidR="009F5902" w:rsidRDefault="009F5902" w:rsidP="00DC0330">
      <w:pPr>
        <w:pStyle w:val="ListParagraph"/>
        <w:numPr>
          <w:ilvl w:val="0"/>
          <w:numId w:val="22"/>
        </w:numPr>
        <w:jc w:val="both"/>
        <w:rPr>
          <w:lang w:val="pl-PL"/>
        </w:rPr>
        <w:pPrChange w:id="583" w:author="Sciga, Jakub" w:date="2018-08-18T12:04:00Z">
          <w:pPr>
            <w:pStyle w:val="ListParagraph"/>
            <w:numPr>
              <w:numId w:val="22"/>
            </w:numPr>
            <w:ind w:hanging="360"/>
          </w:pPr>
        </w:pPrChange>
      </w:pPr>
      <w:r>
        <w:rPr>
          <w:lang w:val="pl-PL"/>
        </w:rPr>
        <w:t>Nagrzewanie cząstki węgla w płomieniu</w:t>
      </w:r>
      <w:ins w:id="584" w:author="Dominik Paszkowski" w:date="2018-08-17T21:45:00Z">
        <w:r w:rsidR="00F15CCD">
          <w:rPr>
            <w:lang w:val="pl-PL"/>
          </w:rPr>
          <w:t>,</w:t>
        </w:r>
      </w:ins>
    </w:p>
    <w:p w14:paraId="25AD7A4A" w14:textId="77777777" w:rsidR="009F5902" w:rsidRDefault="009F5902" w:rsidP="00DC0330">
      <w:pPr>
        <w:pStyle w:val="ListParagraph"/>
        <w:numPr>
          <w:ilvl w:val="0"/>
          <w:numId w:val="22"/>
        </w:numPr>
        <w:jc w:val="both"/>
        <w:rPr>
          <w:lang w:val="pl-PL"/>
        </w:rPr>
        <w:pPrChange w:id="585" w:author="Sciga, Jakub" w:date="2018-08-18T12:04:00Z">
          <w:pPr>
            <w:pStyle w:val="ListParagraph"/>
            <w:numPr>
              <w:numId w:val="22"/>
            </w:numPr>
            <w:ind w:hanging="360"/>
          </w:pPr>
        </w:pPrChange>
      </w:pPr>
      <w:r>
        <w:rPr>
          <w:lang w:val="pl-PL"/>
        </w:rPr>
        <w:t>Zapłon cząstki węgla</w:t>
      </w:r>
      <w:ins w:id="586" w:author="Dominik Paszkowski" w:date="2018-08-17T21:45:00Z">
        <w:r w:rsidR="00F15CCD">
          <w:rPr>
            <w:lang w:val="pl-PL"/>
          </w:rPr>
          <w:t>,</w:t>
        </w:r>
      </w:ins>
    </w:p>
    <w:p w14:paraId="0B39235E" w14:textId="77777777" w:rsidR="009F5902" w:rsidRDefault="009F5902" w:rsidP="00DC0330">
      <w:pPr>
        <w:pStyle w:val="ListParagraph"/>
        <w:numPr>
          <w:ilvl w:val="0"/>
          <w:numId w:val="22"/>
        </w:numPr>
        <w:jc w:val="both"/>
        <w:rPr>
          <w:lang w:val="pl-PL"/>
        </w:rPr>
        <w:pPrChange w:id="587" w:author="Sciga, Jakub" w:date="2018-08-18T12:04:00Z">
          <w:pPr>
            <w:pStyle w:val="ListParagraph"/>
            <w:numPr>
              <w:numId w:val="22"/>
            </w:numPr>
            <w:ind w:hanging="360"/>
          </w:pPr>
        </w:pPrChange>
      </w:pPr>
      <w:r>
        <w:rPr>
          <w:lang w:val="pl-PL"/>
        </w:rPr>
        <w:t>Wydzielanie się i spalanie części lotnych</w:t>
      </w:r>
      <w:ins w:id="588" w:author="Dominik Paszkowski" w:date="2018-08-17T21:45:00Z">
        <w:r w:rsidR="00F15CCD">
          <w:rPr>
            <w:lang w:val="pl-PL"/>
          </w:rPr>
          <w:t>,</w:t>
        </w:r>
      </w:ins>
    </w:p>
    <w:p w14:paraId="2A0E8B01" w14:textId="77777777" w:rsidR="009F5902" w:rsidDel="00F15CCD" w:rsidRDefault="009F5902" w:rsidP="00DC0330">
      <w:pPr>
        <w:pStyle w:val="ListParagraph"/>
        <w:numPr>
          <w:ilvl w:val="0"/>
          <w:numId w:val="22"/>
        </w:numPr>
        <w:jc w:val="both"/>
        <w:rPr>
          <w:del w:id="589" w:author="Dominik Paszkowski" w:date="2018-08-17T21:45:00Z"/>
          <w:lang w:val="pl-PL"/>
        </w:rPr>
        <w:pPrChange w:id="590" w:author="Sciga, Jakub" w:date="2018-08-18T12:04:00Z">
          <w:pPr>
            <w:pStyle w:val="ListParagraph"/>
            <w:numPr>
              <w:numId w:val="22"/>
            </w:numPr>
            <w:ind w:hanging="360"/>
          </w:pPr>
        </w:pPrChange>
      </w:pPr>
      <w:r>
        <w:rPr>
          <w:lang w:val="pl-PL"/>
        </w:rPr>
        <w:t>Spalanie pozostałości koksowej</w:t>
      </w:r>
      <w:ins w:id="591" w:author="Dominik Paszkowski" w:date="2018-08-17T21:45:00Z">
        <w:r w:rsidR="00F15CCD">
          <w:rPr>
            <w:lang w:val="pl-PL"/>
          </w:rPr>
          <w:t>,</w:t>
        </w:r>
      </w:ins>
    </w:p>
    <w:p w14:paraId="0AF769E4" w14:textId="77777777" w:rsidR="009F5902" w:rsidRPr="00F15CCD" w:rsidRDefault="009F5902" w:rsidP="00DC0330">
      <w:pPr>
        <w:pStyle w:val="ListParagraph"/>
        <w:numPr>
          <w:ilvl w:val="0"/>
          <w:numId w:val="22"/>
        </w:numPr>
        <w:jc w:val="both"/>
        <w:rPr>
          <w:lang w:val="pl-PL"/>
        </w:rPr>
        <w:pPrChange w:id="592" w:author="Sciga, Jakub" w:date="2018-08-18T12:04:00Z">
          <w:pPr/>
        </w:pPrChange>
      </w:pPr>
    </w:p>
    <w:p w14:paraId="50A5F45B" w14:textId="77777777" w:rsidR="005D01E6" w:rsidRDefault="009A15D9" w:rsidP="00DC0330">
      <w:pPr>
        <w:jc w:val="both"/>
        <w:rPr>
          <w:lang w:val="pl-PL"/>
        </w:rPr>
        <w:pPrChange w:id="593" w:author="Sciga, Jakub" w:date="2018-08-18T12:04:00Z">
          <w:pPr/>
        </w:pPrChange>
      </w:pPr>
      <w:r>
        <w:rPr>
          <w:lang w:val="pl-PL"/>
        </w:rPr>
        <w:t>Na początku procesu cząsteczka węgla nagrzewa się od gorących spalin i przez promieniowanie płomienia. Szybkość nagrzewania się węgla zależy od rozmiaru elementów</w:t>
      </w:r>
      <w:r w:rsidR="005D01E6">
        <w:rPr>
          <w:lang w:val="pl-PL"/>
        </w:rPr>
        <w:t xml:space="preserve"> i temperatury. Po utracie wody w cząstce węgla wzrasta jej temperatura. Kiedy osiągnie ona określoną wartość dochodzi do pirolizy, czyli termicznego rozkładu węgla. Z cząstki wydzielają się palne substancje lotne, które ulegają zapłonowi. Czas potrzebny do zapłonu całej cząsteczki jest nazywany jest czasem indukcji zapłonu [7].</w:t>
      </w:r>
      <w:r w:rsidR="005D01E6">
        <w:rPr>
          <w:lang w:val="pl-PL"/>
        </w:rPr>
        <w:br/>
      </w:r>
      <w:commentRangeStart w:id="594"/>
      <w:commentRangeStart w:id="595"/>
      <w:r w:rsidR="005D01E6">
        <w:rPr>
          <w:lang w:val="pl-PL"/>
        </w:rPr>
        <w:t>Za</w:t>
      </w:r>
      <w:ins w:id="596" w:author="Sciga, Jakub" w:date="2018-08-18T12:07:00Z">
        <w:r w:rsidR="00DC0330">
          <w:rPr>
            <w:lang w:val="pl-PL"/>
          </w:rPr>
          <w:t xml:space="preserve">płon zależy </w:t>
        </w:r>
      </w:ins>
      <w:del w:id="597" w:author="Sciga, Jakub" w:date="2018-08-18T12:07:00Z">
        <w:r w:rsidR="005D01E6" w:rsidDel="00DC0330">
          <w:rPr>
            <w:lang w:val="pl-PL"/>
          </w:rPr>
          <w:delText xml:space="preserve">leży on </w:delText>
        </w:r>
        <w:commentRangeEnd w:id="594"/>
        <w:r w:rsidR="00F15CCD" w:rsidDel="00DC0330">
          <w:rPr>
            <w:rStyle w:val="CommentReference"/>
          </w:rPr>
          <w:commentReference w:id="594"/>
        </w:r>
      </w:del>
      <w:commentRangeEnd w:id="595"/>
      <w:r w:rsidR="00DC0330">
        <w:rPr>
          <w:rStyle w:val="CommentReference"/>
        </w:rPr>
        <w:commentReference w:id="595"/>
      </w:r>
      <w:r w:rsidR="005D01E6">
        <w:rPr>
          <w:lang w:val="pl-PL"/>
        </w:rPr>
        <w:t>od takich parametrów jak: szybkość nagrzewania, temperatura zapłonu, zawartość wody w węglu i rodzaj węgla.</w:t>
      </w:r>
    </w:p>
    <w:p w14:paraId="7A75290F" w14:textId="77777777" w:rsidR="00306286" w:rsidRDefault="00306286" w:rsidP="00DC0330">
      <w:pPr>
        <w:jc w:val="both"/>
        <w:rPr>
          <w:ins w:id="598" w:author="Sciga, Jakub" w:date="2018-08-18T12:24:00Z"/>
          <w:lang w:val="pl-PL"/>
        </w:rPr>
        <w:pPrChange w:id="599" w:author="Sciga, Jakub" w:date="2018-08-18T12:04:00Z">
          <w:pPr/>
        </w:pPrChange>
      </w:pPr>
    </w:p>
    <w:p w14:paraId="099C22D0" w14:textId="52FACC1C" w:rsidR="005D01E6" w:rsidRDefault="005D01E6" w:rsidP="00DC0330">
      <w:pPr>
        <w:jc w:val="both"/>
        <w:rPr>
          <w:lang w:val="pl-PL"/>
        </w:rPr>
        <w:pPrChange w:id="600" w:author="Sciga, Jakub" w:date="2018-08-18T12:04:00Z">
          <w:pPr/>
        </w:pPrChange>
      </w:pPr>
      <w:bookmarkStart w:id="601" w:name="_GoBack"/>
      <w:bookmarkEnd w:id="601"/>
      <w:r>
        <w:rPr>
          <w:lang w:val="pl-PL"/>
        </w:rPr>
        <w:t>Dla poszczególnych typów węgla temperatura zapłonu wynosi następująco:</w:t>
      </w:r>
    </w:p>
    <w:p w14:paraId="45F035F7" w14:textId="77777777" w:rsidR="005D01E6" w:rsidRDefault="005D01E6" w:rsidP="00DC0330">
      <w:pPr>
        <w:pStyle w:val="ListParagraph"/>
        <w:numPr>
          <w:ilvl w:val="0"/>
          <w:numId w:val="23"/>
        </w:numPr>
        <w:jc w:val="both"/>
        <w:rPr>
          <w:lang w:val="pl-PL"/>
        </w:rPr>
        <w:pPrChange w:id="602" w:author="Sciga, Jakub" w:date="2018-08-18T12:04:00Z">
          <w:pPr>
            <w:pStyle w:val="ListParagraph"/>
            <w:numPr>
              <w:numId w:val="23"/>
            </w:numPr>
            <w:ind w:hanging="360"/>
          </w:pPr>
        </w:pPrChange>
      </w:pPr>
      <w:r>
        <w:rPr>
          <w:lang w:val="pl-PL"/>
        </w:rPr>
        <w:t>Węgiel brunatny:</w:t>
      </w:r>
      <w:r>
        <w:rPr>
          <w:lang w:val="pl-PL"/>
        </w:rPr>
        <w:tab/>
        <w:t>600-670 K</w:t>
      </w:r>
    </w:p>
    <w:p w14:paraId="2B532B9C" w14:textId="77777777" w:rsidR="005D01E6" w:rsidRDefault="005D01E6" w:rsidP="00DC0330">
      <w:pPr>
        <w:pStyle w:val="ListParagraph"/>
        <w:numPr>
          <w:ilvl w:val="0"/>
          <w:numId w:val="23"/>
        </w:numPr>
        <w:jc w:val="both"/>
        <w:rPr>
          <w:lang w:val="pl-PL"/>
        </w:rPr>
        <w:pPrChange w:id="603" w:author="Sciga, Jakub" w:date="2018-08-18T12:04:00Z">
          <w:pPr>
            <w:pStyle w:val="ListParagraph"/>
            <w:numPr>
              <w:numId w:val="23"/>
            </w:numPr>
            <w:ind w:hanging="360"/>
          </w:pPr>
        </w:pPrChange>
      </w:pPr>
      <w:r>
        <w:rPr>
          <w:lang w:val="pl-PL"/>
        </w:rPr>
        <w:t>Węgiel kamienny:</w:t>
      </w:r>
      <w:r>
        <w:rPr>
          <w:lang w:val="pl-PL"/>
        </w:rPr>
        <w:tab/>
        <w:t>720-760 K</w:t>
      </w:r>
    </w:p>
    <w:p w14:paraId="30BCC236" w14:textId="77777777" w:rsidR="005D01E6" w:rsidRDefault="005D01E6" w:rsidP="00DC0330">
      <w:pPr>
        <w:pStyle w:val="ListParagraph"/>
        <w:numPr>
          <w:ilvl w:val="0"/>
          <w:numId w:val="23"/>
        </w:numPr>
        <w:jc w:val="both"/>
        <w:rPr>
          <w:lang w:val="pl-PL"/>
        </w:rPr>
        <w:pPrChange w:id="604" w:author="Sciga, Jakub" w:date="2018-08-18T12:04:00Z">
          <w:pPr>
            <w:pStyle w:val="ListParagraph"/>
            <w:numPr>
              <w:numId w:val="23"/>
            </w:numPr>
            <w:ind w:hanging="360"/>
          </w:pPr>
        </w:pPrChange>
      </w:pPr>
      <w:r>
        <w:rPr>
          <w:lang w:val="pl-PL"/>
        </w:rPr>
        <w:t>Antracyt:</w:t>
      </w:r>
      <w:r>
        <w:rPr>
          <w:lang w:val="pl-PL"/>
        </w:rPr>
        <w:tab/>
      </w:r>
      <w:r>
        <w:rPr>
          <w:lang w:val="pl-PL"/>
        </w:rPr>
        <w:tab/>
        <w:t>&gt; 780 K</w:t>
      </w:r>
    </w:p>
    <w:p w14:paraId="5473507B" w14:textId="1A26FF5C" w:rsidR="005D01E6" w:rsidDel="00306286" w:rsidRDefault="005D01E6" w:rsidP="00DC0330">
      <w:pPr>
        <w:jc w:val="both"/>
        <w:rPr>
          <w:del w:id="605" w:author="Sciga, Jakub" w:date="2018-08-18T12:24:00Z"/>
          <w:lang w:val="pl-PL"/>
        </w:rPr>
        <w:pPrChange w:id="606" w:author="Sciga, Jakub" w:date="2018-08-18T12:04:00Z">
          <w:pPr/>
        </w:pPrChange>
      </w:pPr>
    </w:p>
    <w:p w14:paraId="66E367BB" w14:textId="77777777" w:rsidR="00413631" w:rsidRDefault="00413631" w:rsidP="00DC0330">
      <w:pPr>
        <w:jc w:val="both"/>
        <w:rPr>
          <w:lang w:val="pl-PL"/>
        </w:rPr>
        <w:pPrChange w:id="607" w:author="Sciga, Jakub" w:date="2018-08-18T12:04:00Z">
          <w:pPr/>
        </w:pPrChange>
      </w:pPr>
      <w:r>
        <w:rPr>
          <w:lang w:val="pl-PL"/>
        </w:rPr>
        <w:t>Spalanie węgla przebiega w dwóch etapach. W pierwszym z nich z węgla wydzielają się substancje lotne i spalają się w płomieniu. Uzyskane przy tym ciepło przyspiesza pirolizę węgla. Czas spalania części lotnych zależy przede wszystkim od wielkości cząsteczek węgla temperatury, zawartości części lotnych w węglu oraz kinetyki ich wydzielania [7].</w:t>
      </w:r>
    </w:p>
    <w:p w14:paraId="3D0F6419" w14:textId="77777777" w:rsidR="00413631" w:rsidRPr="005D01E6" w:rsidRDefault="00413631" w:rsidP="00DC0330">
      <w:pPr>
        <w:jc w:val="both"/>
        <w:rPr>
          <w:lang w:val="pl-PL"/>
        </w:rPr>
        <w:pPrChange w:id="608" w:author="Sciga, Jakub" w:date="2018-08-18T12:04:00Z">
          <w:pPr/>
        </w:pPrChange>
      </w:pPr>
      <w:r>
        <w:rPr>
          <w:lang w:val="pl-PL"/>
        </w:rPr>
        <w:t xml:space="preserve">Druga część spalania dotyczy pozostałości koksowej. W przeciwieństwie do substancji lotnych spala się ona powoli. Charakter reakcji z tlenem zawartym w powietrzu jest </w:t>
      </w:r>
      <w:r>
        <w:rPr>
          <w:lang w:val="pl-PL"/>
        </w:rPr>
        <w:lastRenderedPageBreak/>
        <w:t>bezpłomieniowy. Szybkość spalania części koksowej zależy od</w:t>
      </w:r>
      <w:r w:rsidR="002010D7">
        <w:rPr>
          <w:lang w:val="pl-PL"/>
        </w:rPr>
        <w:t xml:space="preserve"> wielkości cząstki węgla, jej porowatości i reaktywności oraz</w:t>
      </w:r>
      <w:r>
        <w:rPr>
          <w:lang w:val="pl-PL"/>
        </w:rPr>
        <w:t xml:space="preserve"> temperatury</w:t>
      </w:r>
      <w:r w:rsidR="002010D7">
        <w:rPr>
          <w:lang w:val="pl-PL"/>
        </w:rPr>
        <w:t xml:space="preserve"> i</w:t>
      </w:r>
      <w:r>
        <w:rPr>
          <w:lang w:val="pl-PL"/>
        </w:rPr>
        <w:t xml:space="preserve"> stężenia tle</w:t>
      </w:r>
      <w:r w:rsidR="002010D7">
        <w:rPr>
          <w:lang w:val="pl-PL"/>
        </w:rPr>
        <w:t>nu.</w:t>
      </w:r>
    </w:p>
    <w:p w14:paraId="127FF3E4" w14:textId="77777777" w:rsidR="00B80635" w:rsidRDefault="00B80635" w:rsidP="00DC0330">
      <w:pPr>
        <w:jc w:val="both"/>
        <w:rPr>
          <w:lang w:val="pl-PL"/>
        </w:rPr>
        <w:pPrChange w:id="609" w:author="Sciga, Jakub" w:date="2018-08-18T12:04:00Z">
          <w:pPr/>
        </w:pPrChange>
      </w:pPr>
    </w:p>
    <w:p w14:paraId="51BC3F61" w14:textId="77777777" w:rsidR="002010D7" w:rsidRDefault="002010D7" w:rsidP="00DC0330">
      <w:pPr>
        <w:pStyle w:val="Heading3"/>
        <w:jc w:val="both"/>
        <w:rPr>
          <w:lang w:val="pl-PL"/>
        </w:rPr>
        <w:pPrChange w:id="610" w:author="Sciga, Jakub" w:date="2018-08-18T12:04:00Z">
          <w:pPr>
            <w:pStyle w:val="Heading3"/>
          </w:pPr>
        </w:pPrChange>
      </w:pPr>
      <w:bookmarkStart w:id="611" w:name="_Toc522356965"/>
      <w:r>
        <w:rPr>
          <w:lang w:val="pl-PL"/>
        </w:rPr>
        <w:t>Piroliza węgla</w:t>
      </w:r>
      <w:bookmarkEnd w:id="611"/>
    </w:p>
    <w:p w14:paraId="3DD84601" w14:textId="77777777" w:rsidR="002010D7" w:rsidDel="00F15CCD" w:rsidRDefault="00A45CAE" w:rsidP="00DC0330">
      <w:pPr>
        <w:jc w:val="both"/>
        <w:rPr>
          <w:del w:id="612" w:author="Dominik Paszkowski" w:date="2018-08-17T21:50:00Z"/>
          <w:lang w:val="pl-PL"/>
        </w:rPr>
        <w:pPrChange w:id="613" w:author="Sciga, Jakub" w:date="2018-08-18T12:04:00Z">
          <w:pPr/>
        </w:pPrChange>
      </w:pPr>
      <w:r>
        <w:rPr>
          <w:lang w:val="pl-PL"/>
        </w:rPr>
        <w:t xml:space="preserve">Piroliza to rozkład termiczny substancji bez udziału tlenu. Węgiel, który ulega pirolizie wydziela produkty gazowe – części lotne oraz ciekłe – smołę. </w:t>
      </w:r>
      <w:r w:rsidR="00651FF2">
        <w:rPr>
          <w:lang w:val="pl-PL"/>
        </w:rPr>
        <w:t>Pozostałość koksową, która nie ulega spalaniu nazywa się k</w:t>
      </w:r>
      <w:r>
        <w:rPr>
          <w:lang w:val="pl-PL"/>
        </w:rPr>
        <w:t xml:space="preserve">arbonizatem. </w:t>
      </w:r>
    </w:p>
    <w:p w14:paraId="2D025F11" w14:textId="77777777" w:rsidR="00651FF2" w:rsidDel="00F15CCD" w:rsidRDefault="00651FF2" w:rsidP="00DC0330">
      <w:pPr>
        <w:jc w:val="both"/>
        <w:rPr>
          <w:del w:id="614" w:author="Dominik Paszkowski" w:date="2018-08-17T21:50:00Z"/>
          <w:lang w:val="pl-PL"/>
        </w:rPr>
        <w:pPrChange w:id="615" w:author="Sciga, Jakub" w:date="2018-08-18T12:04:00Z">
          <w:pPr/>
        </w:pPrChange>
      </w:pPr>
      <w:r>
        <w:rPr>
          <w:lang w:val="pl-PL"/>
        </w:rPr>
        <w:t>Proces pirolizy jest złożony i uzależniony od czynników jak temperatura, szybkość nagrzewania się, zawartość tlenu oraz rodzaj węgla [7].</w:t>
      </w:r>
      <w:ins w:id="616" w:author="Dominik Paszkowski" w:date="2018-08-17T21:51:00Z">
        <w:r w:rsidR="00F15CCD">
          <w:rPr>
            <w:lang w:val="pl-PL"/>
          </w:rPr>
          <w:t xml:space="preserve"> Jej </w:t>
        </w:r>
      </w:ins>
    </w:p>
    <w:p w14:paraId="4F05ECB0" w14:textId="77777777" w:rsidR="00651FF2" w:rsidRDefault="00651FF2" w:rsidP="00DC0330">
      <w:pPr>
        <w:jc w:val="both"/>
        <w:rPr>
          <w:lang w:val="pl-PL"/>
        </w:rPr>
        <w:pPrChange w:id="617" w:author="Sciga, Jakub" w:date="2018-08-18T12:04:00Z">
          <w:pPr/>
        </w:pPrChange>
      </w:pPr>
      <w:r>
        <w:rPr>
          <w:lang w:val="pl-PL"/>
        </w:rPr>
        <w:t xml:space="preserve">Mechanizm </w:t>
      </w:r>
      <w:del w:id="618" w:author="Dominik Paszkowski" w:date="2018-08-17T21:51:00Z">
        <w:r w:rsidDel="00F15CCD">
          <w:rPr>
            <w:lang w:val="pl-PL"/>
          </w:rPr>
          <w:delText xml:space="preserve">pirolizy </w:delText>
        </w:r>
      </w:del>
      <w:r>
        <w:rPr>
          <w:lang w:val="pl-PL"/>
        </w:rPr>
        <w:t xml:space="preserve">jest rodnikowy. Podniesiona temperatura powoduje przerwanie wiązań węgla, czego skutkiem jest powstanie wolnych rodników. One z kolei, jak było wspominane na początku rozdziału, reagują z tlenem i wodorem i na skutek różnych przemian fizycznych mają wpływ na produkty procesu spalania. </w:t>
      </w:r>
    </w:p>
    <w:p w14:paraId="3155E9CA" w14:textId="77777777" w:rsidR="00651FF2" w:rsidRDefault="00651FF2" w:rsidP="00DC0330">
      <w:pPr>
        <w:jc w:val="both"/>
        <w:rPr>
          <w:lang w:val="pl-PL"/>
        </w:rPr>
        <w:pPrChange w:id="619" w:author="Sciga, Jakub" w:date="2018-08-18T12:04:00Z">
          <w:pPr/>
        </w:pPrChange>
      </w:pPr>
      <w:r>
        <w:rPr>
          <w:lang w:val="pl-PL"/>
        </w:rPr>
        <w:t>Dla węgli o średnim stopniu uwęglenia można wyróżnić trzy fazy rozkładu:</w:t>
      </w:r>
    </w:p>
    <w:p w14:paraId="47F6B9A8" w14:textId="77777777" w:rsidR="00B80635" w:rsidRPr="00651FF2" w:rsidRDefault="00651FF2" w:rsidP="00DC0330">
      <w:pPr>
        <w:pStyle w:val="ListParagraph"/>
        <w:numPr>
          <w:ilvl w:val="0"/>
          <w:numId w:val="25"/>
        </w:numPr>
        <w:jc w:val="both"/>
        <w:rPr>
          <w:lang w:val="pl-PL"/>
        </w:rPr>
        <w:pPrChange w:id="620" w:author="Sciga, Jakub" w:date="2018-08-18T12:04:00Z">
          <w:pPr>
            <w:pStyle w:val="ListParagraph"/>
            <w:numPr>
              <w:numId w:val="25"/>
            </w:numPr>
            <w:ind w:hanging="360"/>
          </w:pPr>
        </w:pPrChange>
      </w:pPr>
      <w:r>
        <w:rPr>
          <w:lang w:val="pl-PL"/>
        </w:rPr>
        <w:t xml:space="preserve">Węgiel </w:t>
      </w:r>
      <w:r>
        <w:rPr>
          <w:rFonts w:cs="Times New Roman"/>
          <w:lang w:val="pl-PL"/>
        </w:rPr>
        <w:t>→ metaplast</w:t>
      </w:r>
    </w:p>
    <w:p w14:paraId="5F3D429D" w14:textId="77777777" w:rsidR="00651FF2" w:rsidRPr="00651FF2" w:rsidRDefault="00651FF2" w:rsidP="00DC0330">
      <w:pPr>
        <w:pStyle w:val="ListParagraph"/>
        <w:numPr>
          <w:ilvl w:val="0"/>
          <w:numId w:val="25"/>
        </w:numPr>
        <w:jc w:val="both"/>
        <w:rPr>
          <w:lang w:val="pl-PL"/>
        </w:rPr>
        <w:pPrChange w:id="621" w:author="Sciga, Jakub" w:date="2018-08-18T12:04:00Z">
          <w:pPr>
            <w:pStyle w:val="ListParagraph"/>
            <w:numPr>
              <w:numId w:val="25"/>
            </w:numPr>
            <w:ind w:hanging="360"/>
          </w:pPr>
        </w:pPrChange>
      </w:pPr>
      <w:r>
        <w:rPr>
          <w:rFonts w:cs="Times New Roman"/>
          <w:lang w:val="pl-PL"/>
        </w:rPr>
        <w:t>Metaplast → półkoks + smoła</w:t>
      </w:r>
      <w:r w:rsidR="00A27B3A">
        <w:rPr>
          <w:rFonts w:cs="Times New Roman"/>
          <w:lang w:val="pl-PL"/>
        </w:rPr>
        <w:t xml:space="preserve"> (odgazowanie pierwotne 350-500 </w:t>
      </w:r>
      <w:r w:rsidR="00A27B3A" w:rsidRPr="007D141D">
        <w:rPr>
          <w:lang w:val="pl-PL"/>
        </w:rPr>
        <w:t>°</w:t>
      </w:r>
      <w:r w:rsidR="00A27B3A">
        <w:rPr>
          <w:lang w:val="pl-PL"/>
        </w:rPr>
        <w:t>C</w:t>
      </w:r>
      <w:r w:rsidR="00A27B3A">
        <w:rPr>
          <w:rFonts w:cs="Times New Roman"/>
          <w:lang w:val="pl-PL"/>
        </w:rPr>
        <w:t>)</w:t>
      </w:r>
    </w:p>
    <w:p w14:paraId="4C31600B" w14:textId="77777777" w:rsidR="00651FF2" w:rsidRPr="00A27B3A" w:rsidRDefault="00651FF2" w:rsidP="00DC0330">
      <w:pPr>
        <w:pStyle w:val="ListParagraph"/>
        <w:numPr>
          <w:ilvl w:val="0"/>
          <w:numId w:val="25"/>
        </w:numPr>
        <w:jc w:val="both"/>
        <w:rPr>
          <w:lang w:val="pl-PL"/>
        </w:rPr>
        <w:pPrChange w:id="622" w:author="Sciga, Jakub" w:date="2018-08-18T12:04:00Z">
          <w:pPr>
            <w:pStyle w:val="ListParagraph"/>
            <w:numPr>
              <w:numId w:val="25"/>
            </w:numPr>
            <w:ind w:hanging="360"/>
          </w:pPr>
        </w:pPrChange>
      </w:pPr>
      <w:r>
        <w:rPr>
          <w:rFonts w:cs="Times New Roman"/>
          <w:lang w:val="pl-PL"/>
        </w:rPr>
        <w:t xml:space="preserve">Półkoks → koks </w:t>
      </w:r>
      <w:r w:rsidR="00D172B8">
        <w:rPr>
          <w:rFonts w:cs="Times New Roman"/>
          <w:lang w:val="pl-PL"/>
        </w:rPr>
        <w:t xml:space="preserve">+sadza </w:t>
      </w:r>
      <w:r>
        <w:rPr>
          <w:rFonts w:cs="Times New Roman"/>
          <w:lang w:val="pl-PL"/>
        </w:rPr>
        <w:t>+ gaz</w:t>
      </w:r>
      <w:r w:rsidR="00A27B3A">
        <w:rPr>
          <w:rFonts w:cs="Times New Roman"/>
          <w:lang w:val="pl-PL"/>
        </w:rPr>
        <w:t xml:space="preserve"> (odgazowanie wtórne &gt; 500 </w:t>
      </w:r>
      <w:r w:rsidR="00A27B3A" w:rsidRPr="007D141D">
        <w:rPr>
          <w:lang w:val="pl-PL"/>
        </w:rPr>
        <w:t>°</w:t>
      </w:r>
      <w:r w:rsidR="00A27B3A">
        <w:rPr>
          <w:lang w:val="pl-PL"/>
        </w:rPr>
        <w:t>C</w:t>
      </w:r>
      <w:r w:rsidR="00A27B3A">
        <w:rPr>
          <w:rFonts w:cs="Times New Roman"/>
          <w:lang w:val="pl-PL"/>
        </w:rPr>
        <w:t>) [7]</w:t>
      </w:r>
    </w:p>
    <w:p w14:paraId="1D3E6C20" w14:textId="77777777" w:rsidR="00A27B3A" w:rsidRDefault="00A27B3A" w:rsidP="00DC0330">
      <w:pPr>
        <w:jc w:val="both"/>
        <w:rPr>
          <w:lang w:val="pl-PL"/>
        </w:rPr>
        <w:pPrChange w:id="623" w:author="Sciga, Jakub" w:date="2018-08-18T12:04:00Z">
          <w:pPr/>
        </w:pPrChange>
      </w:pPr>
      <w:r>
        <w:rPr>
          <w:lang w:val="pl-PL"/>
        </w:rPr>
        <w:t>W pierwszym etapie wydziela się para wodna, dwutlenek węgla, siarkowodór oraz gazy palne. W drugiej części smoła wydziela się intensywnie i zwiększa się wydzielanie gazów. W końcowym etapie pirolizie ulega półkoks. Produktem stałym procesu termicznego rozpadu węgla jest koks.</w:t>
      </w:r>
    </w:p>
    <w:p w14:paraId="7EC6D133" w14:textId="77777777" w:rsidR="000E694C" w:rsidRDefault="000E694C" w:rsidP="00DC0330">
      <w:pPr>
        <w:jc w:val="both"/>
        <w:rPr>
          <w:lang w:val="pl-PL"/>
        </w:rPr>
        <w:pPrChange w:id="624" w:author="Sciga, Jakub" w:date="2018-08-18T12:04:00Z">
          <w:pPr/>
        </w:pPrChange>
      </w:pPr>
      <w:r>
        <w:rPr>
          <w:lang w:val="pl-PL"/>
        </w:rPr>
        <w:t>Poszczególne etapy pirolizy zostały przedstawione na rysunku 3.1.</w:t>
      </w:r>
    </w:p>
    <w:p w14:paraId="2C549FF8" w14:textId="77777777" w:rsidR="000E694C" w:rsidRDefault="000E694C" w:rsidP="00DC0330">
      <w:pPr>
        <w:jc w:val="both"/>
        <w:rPr>
          <w:lang w:val="pl-PL"/>
        </w:rPr>
        <w:pPrChange w:id="625" w:author="Sciga, Jakub" w:date="2018-08-18T12:04:00Z">
          <w:pPr/>
        </w:pPrChange>
      </w:pPr>
    </w:p>
    <w:p w14:paraId="4589AC1C" w14:textId="77777777" w:rsidR="000E694C" w:rsidRDefault="000E694C" w:rsidP="00DC0330">
      <w:pPr>
        <w:jc w:val="center"/>
        <w:rPr>
          <w:lang w:val="pl-PL"/>
        </w:rPr>
        <w:pPrChange w:id="626" w:author="Sciga, Jakub" w:date="2018-08-18T12:07:00Z">
          <w:pPr>
            <w:jc w:val="center"/>
          </w:pPr>
        </w:pPrChange>
      </w:pPr>
      <w:r w:rsidRPr="000E694C">
        <w:rPr>
          <w:noProof/>
        </w:rPr>
        <w:lastRenderedPageBreak/>
        <w:drawing>
          <wp:inline distT="0" distB="0" distL="0" distR="0" wp14:anchorId="165522B0" wp14:editId="5B208889">
            <wp:extent cx="5611495" cy="2626255"/>
            <wp:effectExtent l="0" t="0" r="8255" b="3175"/>
            <wp:docPr id="12" name="Picture 12" descr="C:\Users\JSciga\Desktop\00_Magisterka\piro_wegi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Sciga\Desktop\00_Magisterka\piro_wegiel.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1495" cy="2626255"/>
                    </a:xfrm>
                    <a:prstGeom prst="rect">
                      <a:avLst/>
                    </a:prstGeom>
                    <a:noFill/>
                    <a:ln>
                      <a:noFill/>
                    </a:ln>
                  </pic:spPr>
                </pic:pic>
              </a:graphicData>
            </a:graphic>
          </wp:inline>
        </w:drawing>
      </w:r>
    </w:p>
    <w:p w14:paraId="4D9C7ECB" w14:textId="77777777" w:rsidR="000E694C" w:rsidRPr="000E694C" w:rsidRDefault="000E694C" w:rsidP="00DC0330">
      <w:pPr>
        <w:jc w:val="center"/>
        <w:rPr>
          <w:i/>
          <w:lang w:val="pl-PL"/>
        </w:rPr>
        <w:pPrChange w:id="627" w:author="Sciga, Jakub" w:date="2018-08-18T12:07:00Z">
          <w:pPr>
            <w:jc w:val="center"/>
          </w:pPr>
        </w:pPrChange>
      </w:pPr>
      <w:r w:rsidRPr="000E694C">
        <w:rPr>
          <w:i/>
          <w:lang w:val="pl-PL"/>
        </w:rPr>
        <w:t>Rys. 3.1. Etapy procesu pirolizy węgla</w:t>
      </w:r>
      <w:r>
        <w:rPr>
          <w:i/>
          <w:lang w:val="pl-PL"/>
        </w:rPr>
        <w:t xml:space="preserve"> [7]</w:t>
      </w:r>
    </w:p>
    <w:p w14:paraId="07B91CAC" w14:textId="77777777" w:rsidR="000E694C" w:rsidRDefault="000E694C" w:rsidP="00DC0330">
      <w:pPr>
        <w:jc w:val="both"/>
        <w:rPr>
          <w:lang w:val="pl-PL"/>
        </w:rPr>
        <w:pPrChange w:id="628" w:author="Sciga, Jakub" w:date="2018-08-18T12:04:00Z">
          <w:pPr/>
        </w:pPrChange>
      </w:pPr>
    </w:p>
    <w:p w14:paraId="638DADAD" w14:textId="77777777" w:rsidR="00A27B3A" w:rsidRDefault="00D172B8" w:rsidP="00DC0330">
      <w:pPr>
        <w:jc w:val="both"/>
        <w:rPr>
          <w:lang w:val="pl-PL"/>
        </w:rPr>
        <w:pPrChange w:id="629" w:author="Sciga, Jakub" w:date="2018-08-18T12:04:00Z">
          <w:pPr/>
        </w:pPrChange>
      </w:pPr>
      <w:r>
        <w:rPr>
          <w:lang w:val="pl-PL"/>
        </w:rPr>
        <w:t>Drugi etap jest widoczny tylko dla węgli średniouwęglonych, zwanych także koksującymi. Miękną one w tym etapie i stają się plastyczne. Z powodu równoczesnego wydzielania się gazowych substancji węgla, plastyczna masa wydyma się na zewnątrz.</w:t>
      </w:r>
      <w:ins w:id="630" w:author="Dominik Paszkowski" w:date="2018-08-17T21:51:00Z">
        <w:r w:rsidR="00394C03">
          <w:rPr>
            <w:lang w:val="pl-PL"/>
          </w:rPr>
          <w:t xml:space="preserve"> </w:t>
        </w:r>
      </w:ins>
      <w:del w:id="631" w:author="Dominik Paszkowski" w:date="2018-08-17T21:51:00Z">
        <w:r w:rsidDel="00394C03">
          <w:rPr>
            <w:lang w:val="pl-PL"/>
          </w:rPr>
          <w:br/>
        </w:r>
      </w:del>
      <w:r>
        <w:rPr>
          <w:lang w:val="pl-PL"/>
        </w:rPr>
        <w:t xml:space="preserve">Węgle niskouwęglone zawierają bitumity, które ulegają rozkładowi w temperaturze </w:t>
      </w:r>
      <w:r>
        <w:rPr>
          <w:rFonts w:cs="Times New Roman"/>
          <w:lang w:val="pl-PL"/>
        </w:rPr>
        <w:t xml:space="preserve">350-500 </w:t>
      </w:r>
      <w:r w:rsidRPr="007D141D">
        <w:rPr>
          <w:lang w:val="pl-PL"/>
        </w:rPr>
        <w:t>°</w:t>
      </w:r>
      <w:r>
        <w:rPr>
          <w:lang w:val="pl-PL"/>
        </w:rPr>
        <w:t>C. Z tego powodu nie przechodzą one przez stan plastyczny. Węgle wysokouwęglone z kolei nie posiadają lub posiadają małe ilości bitumitów, co powoduje, że wydzielają małą ilość części lotnych [7].</w:t>
      </w:r>
    </w:p>
    <w:p w14:paraId="4D4CB2B8" w14:textId="77777777" w:rsidR="00651FF2" w:rsidRPr="00651FF2" w:rsidRDefault="00651FF2" w:rsidP="00DC0330">
      <w:pPr>
        <w:jc w:val="both"/>
        <w:rPr>
          <w:lang w:val="pl-PL"/>
        </w:rPr>
        <w:pPrChange w:id="632" w:author="Sciga, Jakub" w:date="2018-08-18T12:04:00Z">
          <w:pPr/>
        </w:pPrChange>
      </w:pPr>
    </w:p>
    <w:p w14:paraId="127113C4" w14:textId="77777777" w:rsidR="00014069" w:rsidRDefault="00014069" w:rsidP="00DC0330">
      <w:pPr>
        <w:spacing w:line="259" w:lineRule="auto"/>
        <w:jc w:val="both"/>
        <w:rPr>
          <w:rFonts w:eastAsiaTheme="majorEastAsia" w:cstheme="majorBidi"/>
          <w:b/>
          <w:sz w:val="28"/>
          <w:szCs w:val="26"/>
          <w:lang w:val="pl-PL"/>
        </w:rPr>
        <w:pPrChange w:id="633" w:author="Sciga, Jakub" w:date="2018-08-18T12:04:00Z">
          <w:pPr>
            <w:spacing w:line="259" w:lineRule="auto"/>
          </w:pPr>
        </w:pPrChange>
      </w:pPr>
      <w:r>
        <w:rPr>
          <w:lang w:val="pl-PL"/>
        </w:rPr>
        <w:br w:type="page"/>
      </w:r>
    </w:p>
    <w:p w14:paraId="170FEE4B" w14:textId="77777777" w:rsidR="00201FC8" w:rsidRDefault="00846980" w:rsidP="00DC0330">
      <w:pPr>
        <w:pStyle w:val="Heading2"/>
        <w:jc w:val="both"/>
        <w:rPr>
          <w:lang w:val="pl-PL"/>
        </w:rPr>
        <w:pPrChange w:id="634" w:author="Sciga, Jakub" w:date="2018-08-18T12:04:00Z">
          <w:pPr>
            <w:pStyle w:val="Heading2"/>
          </w:pPr>
        </w:pPrChange>
      </w:pPr>
      <w:bookmarkStart w:id="635" w:name="_Toc522356966"/>
      <w:r w:rsidRPr="00846980">
        <w:rPr>
          <w:lang w:val="pl-PL"/>
        </w:rPr>
        <w:lastRenderedPageBreak/>
        <w:t>Spalanie biomasy</w:t>
      </w:r>
      <w:bookmarkEnd w:id="635"/>
    </w:p>
    <w:p w14:paraId="59356D8A" w14:textId="77777777" w:rsidR="00FE4320" w:rsidRDefault="000E694C" w:rsidP="00DC0330">
      <w:pPr>
        <w:ind w:firstLine="576"/>
        <w:jc w:val="both"/>
        <w:rPr>
          <w:lang w:val="pl-PL"/>
        </w:rPr>
        <w:pPrChange w:id="636" w:author="Sciga, Jakub" w:date="2018-08-18T12:04:00Z">
          <w:pPr/>
        </w:pPrChange>
      </w:pPr>
      <w:r>
        <w:rPr>
          <w:lang w:val="pl-PL"/>
        </w:rPr>
        <w:t>Istnieje wiele rodzajów biomasy, które nadają się do wykorzystania w energetyce. Mnogość gatunków powoduje, że opracowano wiele technicznych rozwiązań stosowania biomasy jak nośnika energii. Największym zainteresowanie cieszy się biomasa o strukturze lignino-celulozy, a więc składająca się z drewna lub odpadów po produkcji roślinnej [7].</w:t>
      </w:r>
    </w:p>
    <w:p w14:paraId="71B82D1C" w14:textId="77777777" w:rsidR="00014069" w:rsidRDefault="00014069" w:rsidP="00DC0330">
      <w:pPr>
        <w:jc w:val="both"/>
        <w:rPr>
          <w:lang w:val="pl-PL"/>
        </w:rPr>
        <w:pPrChange w:id="637" w:author="Sciga, Jakub" w:date="2018-08-18T12:04:00Z">
          <w:pPr/>
        </w:pPrChange>
      </w:pPr>
    </w:p>
    <w:p w14:paraId="41A76D2E" w14:textId="77777777" w:rsidR="000E694C" w:rsidRDefault="000E694C" w:rsidP="00DC0330">
      <w:pPr>
        <w:pStyle w:val="Heading3"/>
        <w:jc w:val="both"/>
        <w:rPr>
          <w:lang w:val="pl-PL"/>
        </w:rPr>
        <w:pPrChange w:id="638" w:author="Sciga, Jakub" w:date="2018-08-18T12:04:00Z">
          <w:pPr>
            <w:pStyle w:val="Heading3"/>
          </w:pPr>
        </w:pPrChange>
      </w:pPr>
      <w:bookmarkStart w:id="639" w:name="_Toc522356967"/>
      <w:r>
        <w:rPr>
          <w:lang w:val="pl-PL"/>
        </w:rPr>
        <w:t>Spalanie drewna</w:t>
      </w:r>
      <w:bookmarkEnd w:id="639"/>
    </w:p>
    <w:p w14:paraId="4F1447AA" w14:textId="77777777" w:rsidR="000E694C" w:rsidRDefault="000E694C" w:rsidP="00DC0330">
      <w:pPr>
        <w:ind w:firstLine="360"/>
        <w:jc w:val="both"/>
        <w:rPr>
          <w:lang w:val="pl-PL"/>
        </w:rPr>
        <w:pPrChange w:id="640" w:author="Sciga, Jakub" w:date="2018-08-18T12:04:00Z">
          <w:pPr/>
        </w:pPrChange>
      </w:pPr>
      <w:r>
        <w:rPr>
          <w:lang w:val="pl-PL"/>
        </w:rPr>
        <w:t>Ze względu na dużą zawartość wody i części lotnych w drewnie, posiada ono specyficzną charakterystykę spalania. Można w niej wyróżnić cztery fazy:</w:t>
      </w:r>
    </w:p>
    <w:p w14:paraId="580E294F" w14:textId="77777777" w:rsidR="000E694C" w:rsidRDefault="00014069" w:rsidP="00DC0330">
      <w:pPr>
        <w:pStyle w:val="ListParagraph"/>
        <w:numPr>
          <w:ilvl w:val="0"/>
          <w:numId w:val="26"/>
        </w:numPr>
        <w:jc w:val="both"/>
        <w:rPr>
          <w:lang w:val="pl-PL"/>
        </w:rPr>
        <w:pPrChange w:id="641" w:author="Sciga, Jakub" w:date="2018-08-18T12:04:00Z">
          <w:pPr>
            <w:pStyle w:val="ListParagraph"/>
            <w:numPr>
              <w:numId w:val="26"/>
            </w:numPr>
            <w:ind w:hanging="360"/>
          </w:pPr>
        </w:pPrChange>
      </w:pPr>
      <w:r>
        <w:rPr>
          <w:lang w:val="pl-PL"/>
        </w:rPr>
        <w:t>Nagrzewanie i suszenie</w:t>
      </w:r>
      <w:ins w:id="642" w:author="Dominik Paszkowski" w:date="2018-08-17T21:52:00Z">
        <w:r w:rsidR="00394C03">
          <w:rPr>
            <w:lang w:val="pl-PL"/>
          </w:rPr>
          <w:t>,</w:t>
        </w:r>
      </w:ins>
    </w:p>
    <w:p w14:paraId="3253B2C3" w14:textId="77777777" w:rsidR="00014069" w:rsidRDefault="00014069" w:rsidP="00DC0330">
      <w:pPr>
        <w:pStyle w:val="ListParagraph"/>
        <w:numPr>
          <w:ilvl w:val="0"/>
          <w:numId w:val="26"/>
        </w:numPr>
        <w:jc w:val="both"/>
        <w:rPr>
          <w:lang w:val="pl-PL"/>
        </w:rPr>
        <w:pPrChange w:id="643" w:author="Sciga, Jakub" w:date="2018-08-18T12:04:00Z">
          <w:pPr>
            <w:pStyle w:val="ListParagraph"/>
            <w:numPr>
              <w:numId w:val="26"/>
            </w:numPr>
            <w:ind w:hanging="360"/>
          </w:pPr>
        </w:pPrChange>
      </w:pPr>
      <w:r>
        <w:rPr>
          <w:lang w:val="pl-PL"/>
        </w:rPr>
        <w:t>Rozkład termiczny (piroliza)</w:t>
      </w:r>
      <w:ins w:id="644" w:author="Dominik Paszkowski" w:date="2018-08-17T21:52:00Z">
        <w:r w:rsidR="00394C03">
          <w:rPr>
            <w:lang w:val="pl-PL"/>
          </w:rPr>
          <w:t>,</w:t>
        </w:r>
      </w:ins>
    </w:p>
    <w:p w14:paraId="4FFDAE5E" w14:textId="77777777" w:rsidR="00014069" w:rsidRDefault="00014069" w:rsidP="00DC0330">
      <w:pPr>
        <w:pStyle w:val="ListParagraph"/>
        <w:numPr>
          <w:ilvl w:val="0"/>
          <w:numId w:val="26"/>
        </w:numPr>
        <w:jc w:val="both"/>
        <w:rPr>
          <w:lang w:val="pl-PL"/>
        </w:rPr>
        <w:pPrChange w:id="645" w:author="Sciga, Jakub" w:date="2018-08-18T12:04:00Z">
          <w:pPr>
            <w:pStyle w:val="ListParagraph"/>
            <w:numPr>
              <w:numId w:val="26"/>
            </w:numPr>
            <w:ind w:hanging="360"/>
          </w:pPr>
        </w:pPrChange>
      </w:pPr>
      <w:r>
        <w:rPr>
          <w:lang w:val="pl-PL"/>
        </w:rPr>
        <w:t>Spalanie produktów pirolizy</w:t>
      </w:r>
      <w:ins w:id="646" w:author="Dominik Paszkowski" w:date="2018-08-17T21:52:00Z">
        <w:r w:rsidR="00394C03">
          <w:rPr>
            <w:lang w:val="pl-PL"/>
          </w:rPr>
          <w:t>,</w:t>
        </w:r>
      </w:ins>
    </w:p>
    <w:p w14:paraId="52172995" w14:textId="77777777" w:rsidR="00014069" w:rsidRDefault="00014069" w:rsidP="00DC0330">
      <w:pPr>
        <w:pStyle w:val="ListParagraph"/>
        <w:numPr>
          <w:ilvl w:val="0"/>
          <w:numId w:val="26"/>
        </w:numPr>
        <w:jc w:val="both"/>
        <w:rPr>
          <w:lang w:val="pl-PL"/>
        </w:rPr>
        <w:pPrChange w:id="647" w:author="Sciga, Jakub" w:date="2018-08-18T12:04:00Z">
          <w:pPr>
            <w:pStyle w:val="ListParagraph"/>
            <w:numPr>
              <w:numId w:val="26"/>
            </w:numPr>
            <w:ind w:hanging="360"/>
          </w:pPr>
        </w:pPrChange>
      </w:pPr>
      <w:r>
        <w:rPr>
          <w:lang w:val="pl-PL"/>
        </w:rPr>
        <w:t>Spalanie pozostałości koksowej</w:t>
      </w:r>
      <w:ins w:id="648" w:author="Dominik Paszkowski" w:date="2018-08-17T21:52:00Z">
        <w:r w:rsidR="00394C03">
          <w:rPr>
            <w:lang w:val="pl-PL"/>
          </w:rPr>
          <w:t>,</w:t>
        </w:r>
      </w:ins>
    </w:p>
    <w:p w14:paraId="5DA3265F" w14:textId="77777777" w:rsidR="00014069" w:rsidDel="00394C03" w:rsidRDefault="00014069" w:rsidP="00DC0330">
      <w:pPr>
        <w:jc w:val="both"/>
        <w:rPr>
          <w:del w:id="649" w:author="Dominik Paszkowski" w:date="2018-08-17T21:52:00Z"/>
          <w:lang w:val="pl-PL"/>
        </w:rPr>
        <w:pPrChange w:id="650" w:author="Sciga, Jakub" w:date="2018-08-18T12:04:00Z">
          <w:pPr/>
        </w:pPrChange>
      </w:pPr>
      <w:r>
        <w:rPr>
          <w:lang w:val="pl-PL"/>
        </w:rPr>
        <w:t>Drewno w pierwszym etapie nagrzewa się i suszy bez reakcji chemicznych. Podczas pirolizy, w pierwszej kolejności spalają się produkty lotne, a na końcu karbonizat.</w:t>
      </w:r>
      <w:ins w:id="651" w:author="Dominik Paszkowski" w:date="2018-08-17T21:52:00Z">
        <w:r w:rsidR="00394C03">
          <w:rPr>
            <w:lang w:val="pl-PL"/>
          </w:rPr>
          <w:t xml:space="preserve"> </w:t>
        </w:r>
      </w:ins>
    </w:p>
    <w:p w14:paraId="57040445" w14:textId="77777777" w:rsidR="00014069" w:rsidRDefault="00014069" w:rsidP="00DC0330">
      <w:pPr>
        <w:jc w:val="both"/>
        <w:rPr>
          <w:lang w:val="pl-PL"/>
        </w:rPr>
        <w:pPrChange w:id="652" w:author="Sciga, Jakub" w:date="2018-08-18T12:04:00Z">
          <w:pPr/>
        </w:pPrChange>
      </w:pPr>
      <w:r>
        <w:rPr>
          <w:lang w:val="pl-PL"/>
        </w:rPr>
        <w:t>Podczas analizy termicznego spalania drewna trzeba brać pod uwagę energię potrzebną do wysuszenia materiału, a podczas badania szybkości spalania należy pamiętać, że woda zwiększa przewodność temperaturową [7].</w:t>
      </w:r>
    </w:p>
    <w:p w14:paraId="5024AB46" w14:textId="77777777" w:rsidR="00014069" w:rsidRDefault="00014069" w:rsidP="00DC0330">
      <w:pPr>
        <w:jc w:val="both"/>
        <w:rPr>
          <w:lang w:val="pl-PL"/>
        </w:rPr>
        <w:pPrChange w:id="653" w:author="Sciga, Jakub" w:date="2018-08-18T12:04:00Z">
          <w:pPr/>
        </w:pPrChange>
      </w:pPr>
      <w:r>
        <w:rPr>
          <w:lang w:val="pl-PL"/>
        </w:rPr>
        <w:t>Poszczególne fazy procesu spalania drewna zostały umieszczone na rysunku 3.2.</w:t>
      </w:r>
    </w:p>
    <w:p w14:paraId="29CB7EF6" w14:textId="77777777" w:rsidR="00014069" w:rsidRDefault="00014069" w:rsidP="00DC0330">
      <w:pPr>
        <w:jc w:val="center"/>
        <w:rPr>
          <w:lang w:val="pl-PL"/>
        </w:rPr>
        <w:pPrChange w:id="654" w:author="Sciga, Jakub" w:date="2018-08-18T12:07:00Z">
          <w:pPr>
            <w:jc w:val="center"/>
          </w:pPr>
        </w:pPrChange>
      </w:pPr>
      <w:r w:rsidRPr="00014069">
        <w:rPr>
          <w:noProof/>
        </w:rPr>
        <w:lastRenderedPageBreak/>
        <w:drawing>
          <wp:inline distT="0" distB="0" distL="0" distR="0" wp14:anchorId="0A22DE5E" wp14:editId="76B97384">
            <wp:extent cx="5210175" cy="5267325"/>
            <wp:effectExtent l="0" t="0" r="9525" b="9525"/>
            <wp:docPr id="13" name="Picture 13" descr="C:\Users\JSciga\Desktop\00_Magisterka\piro_bioma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Sciga\Desktop\00_Magisterka\piro_biomasa.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10175" cy="5267325"/>
                    </a:xfrm>
                    <a:prstGeom prst="rect">
                      <a:avLst/>
                    </a:prstGeom>
                    <a:noFill/>
                    <a:ln>
                      <a:noFill/>
                    </a:ln>
                  </pic:spPr>
                </pic:pic>
              </a:graphicData>
            </a:graphic>
          </wp:inline>
        </w:drawing>
      </w:r>
    </w:p>
    <w:p w14:paraId="7ED277BC" w14:textId="77777777" w:rsidR="00014069" w:rsidRPr="00014069" w:rsidRDefault="00014069" w:rsidP="00DC0330">
      <w:pPr>
        <w:jc w:val="center"/>
        <w:rPr>
          <w:i/>
          <w:lang w:val="pl-PL"/>
        </w:rPr>
        <w:pPrChange w:id="655" w:author="Sciga, Jakub" w:date="2018-08-18T12:07:00Z">
          <w:pPr>
            <w:jc w:val="center"/>
          </w:pPr>
        </w:pPrChange>
      </w:pPr>
      <w:r w:rsidRPr="00014069">
        <w:rPr>
          <w:i/>
          <w:lang w:val="pl-PL"/>
        </w:rPr>
        <w:t>Rys. 3.2. Etapy procesu pirolizy drewna</w:t>
      </w:r>
      <w:r w:rsidR="00D33CC8">
        <w:rPr>
          <w:i/>
          <w:lang w:val="pl-PL"/>
        </w:rPr>
        <w:t xml:space="preserve"> [7]</w:t>
      </w:r>
    </w:p>
    <w:p w14:paraId="6B48555D" w14:textId="77777777" w:rsidR="00E85EC5" w:rsidRDefault="00E85EC5" w:rsidP="00DC0330">
      <w:pPr>
        <w:jc w:val="both"/>
        <w:rPr>
          <w:lang w:val="pl-PL"/>
        </w:rPr>
        <w:pPrChange w:id="656" w:author="Sciga, Jakub" w:date="2018-08-18T12:04:00Z">
          <w:pPr/>
        </w:pPrChange>
      </w:pPr>
    </w:p>
    <w:p w14:paraId="50FFCA8B" w14:textId="77777777" w:rsidR="00014069" w:rsidRDefault="00D33CC8" w:rsidP="00DC0330">
      <w:pPr>
        <w:jc w:val="both"/>
        <w:rPr>
          <w:lang w:val="pl-PL"/>
        </w:rPr>
        <w:pPrChange w:id="657" w:author="Sciga, Jakub" w:date="2018-08-18T12:04:00Z">
          <w:pPr/>
        </w:pPrChange>
      </w:pPr>
      <w:r>
        <w:rPr>
          <w:lang w:val="pl-PL"/>
        </w:rPr>
        <w:t>Proces spalania drewna jest podobny do spalania młodych węgli, zwłaszcza brunatnych. Duży udział części lotnych oznacza, że istotnym elementem procesu jest odgazowanie drewna i spalenie tych części. W procesie spalania wydziela się 60-70% wartości opałowej drewna [7].</w:t>
      </w:r>
    </w:p>
    <w:p w14:paraId="000A16C8" w14:textId="77777777" w:rsidR="00D33CC8" w:rsidRDefault="00D33CC8" w:rsidP="00DC0330">
      <w:pPr>
        <w:jc w:val="both"/>
        <w:rPr>
          <w:lang w:val="pl-PL"/>
        </w:rPr>
        <w:pPrChange w:id="658" w:author="Sciga, Jakub" w:date="2018-08-18T12:04:00Z">
          <w:pPr/>
        </w:pPrChange>
      </w:pPr>
    </w:p>
    <w:p w14:paraId="1E18B9CB" w14:textId="77777777" w:rsidR="00D33CC8" w:rsidRDefault="00D33CC8" w:rsidP="00DC0330">
      <w:pPr>
        <w:pStyle w:val="Heading3"/>
        <w:jc w:val="both"/>
        <w:rPr>
          <w:lang w:val="pl-PL"/>
        </w:rPr>
        <w:pPrChange w:id="659" w:author="Sciga, Jakub" w:date="2018-08-18T12:04:00Z">
          <w:pPr>
            <w:pStyle w:val="Heading3"/>
          </w:pPr>
        </w:pPrChange>
      </w:pPr>
      <w:bookmarkStart w:id="660" w:name="_Toc522356968"/>
      <w:r>
        <w:rPr>
          <w:lang w:val="pl-PL"/>
        </w:rPr>
        <w:lastRenderedPageBreak/>
        <w:t>Wykorzystanie drewna w przemyśle</w:t>
      </w:r>
      <w:bookmarkEnd w:id="660"/>
    </w:p>
    <w:p w14:paraId="359C70FF" w14:textId="77777777" w:rsidR="00D64744" w:rsidDel="00394C03" w:rsidRDefault="00D33CC8" w:rsidP="00DC0330">
      <w:pPr>
        <w:jc w:val="both"/>
        <w:rPr>
          <w:del w:id="661" w:author="Dominik Paszkowski" w:date="2018-08-17T21:53:00Z"/>
          <w:lang w:val="pl-PL"/>
        </w:rPr>
        <w:pPrChange w:id="662" w:author="Sciga, Jakub" w:date="2018-08-18T12:04:00Z">
          <w:pPr/>
        </w:pPrChange>
      </w:pPr>
      <w:r>
        <w:rPr>
          <w:lang w:val="pl-PL"/>
        </w:rPr>
        <w:t>Wykorzystanie</w:t>
      </w:r>
      <w:r w:rsidR="00D64744">
        <w:rPr>
          <w:lang w:val="pl-PL"/>
        </w:rPr>
        <w:t xml:space="preserve"> drewna do celów energetycznych często wymaga więcej pracy niż wykorzystanie węgla. W przeciwieństwie do węgla, drewna nie pozyskuje się na zamówienie, ale najpierw trzeba je przygotować. Musi być ono rozdrobnione i posegregowane. Następnym problemem jest transport drewna i jego załadunek do kotła. Części drewna muszą być odpowiedniej wielkości i kształtu [7].</w:t>
      </w:r>
      <w:ins w:id="663" w:author="Dominik Paszkowski" w:date="2018-08-17T21:53:00Z">
        <w:r w:rsidR="00394C03">
          <w:rPr>
            <w:lang w:val="pl-PL"/>
          </w:rPr>
          <w:t xml:space="preserve"> </w:t>
        </w:r>
      </w:ins>
    </w:p>
    <w:p w14:paraId="4DA7BC5B" w14:textId="77777777" w:rsidR="00D64744" w:rsidDel="00394C03" w:rsidRDefault="00D64744" w:rsidP="00DC0330">
      <w:pPr>
        <w:jc w:val="both"/>
        <w:rPr>
          <w:del w:id="664" w:author="Dominik Paszkowski" w:date="2018-08-17T21:53:00Z"/>
          <w:lang w:val="pl-PL"/>
        </w:rPr>
        <w:pPrChange w:id="665" w:author="Sciga, Jakub" w:date="2018-08-18T12:04:00Z">
          <w:pPr/>
        </w:pPrChange>
      </w:pPr>
      <w:r>
        <w:rPr>
          <w:lang w:val="pl-PL"/>
        </w:rPr>
        <w:t xml:space="preserve">Zapotrzebowanie na biomasę spowodowało, że na rynku pojawiły się formy drewna, które wyszły naprzeciw wspomnianym utrudnieniom. </w:t>
      </w:r>
      <w:commentRangeStart w:id="666"/>
    </w:p>
    <w:p w14:paraId="36F1C11B" w14:textId="77777777" w:rsidR="00D64744" w:rsidRDefault="00D64744" w:rsidP="00DC0330">
      <w:pPr>
        <w:jc w:val="both"/>
        <w:rPr>
          <w:ins w:id="667" w:author="Sciga, Jakub" w:date="2018-08-18T12:06:00Z"/>
          <w:lang w:val="pl-PL"/>
        </w:rPr>
        <w:pPrChange w:id="668" w:author="Sciga, Jakub" w:date="2018-08-18T12:04:00Z">
          <w:pPr/>
        </w:pPrChange>
      </w:pPr>
      <w:del w:id="669" w:author="Sciga, Jakub" w:date="2018-08-18T12:07:00Z">
        <w:r w:rsidDel="00DC0330">
          <w:rPr>
            <w:lang w:val="pl-PL"/>
          </w:rPr>
          <w:delText xml:space="preserve">Na rynku </w:delText>
        </w:r>
        <w:commentRangeEnd w:id="666"/>
        <w:r w:rsidR="00394C03" w:rsidDel="00DC0330">
          <w:rPr>
            <w:rStyle w:val="CommentReference"/>
          </w:rPr>
          <w:commentReference w:id="666"/>
        </w:r>
        <w:r w:rsidDel="00DC0330">
          <w:rPr>
            <w:lang w:val="pl-PL"/>
          </w:rPr>
          <w:delText>drewno występuje w</w:delText>
        </w:r>
      </w:del>
      <w:ins w:id="670" w:author="Sciga, Jakub" w:date="2018-08-18T12:07:00Z">
        <w:r w:rsidR="00DC0330">
          <w:rPr>
            <w:lang w:val="pl-PL"/>
          </w:rPr>
          <w:t>Drewno można obecnie nabyć w</w:t>
        </w:r>
      </w:ins>
      <w:r>
        <w:rPr>
          <w:lang w:val="pl-PL"/>
        </w:rPr>
        <w:t xml:space="preserve"> różnej postaci. Występują między innymi krótkie i długie kawałki (zrębki i gałęzie), wiązki (chrust), odpady (ścinki), plastry, trociny, granulki, brykiety oraz kory. Jako formę wygodną do spalania stosuje się zrębki. Bardzo rozdrobnione elementy scala się </w:t>
      </w:r>
      <w:ins w:id="671" w:author="Dominik Paszkowski" w:date="2018-08-17T21:54:00Z">
        <w:r w:rsidR="00394C03">
          <w:rPr>
            <w:lang w:val="pl-PL"/>
          </w:rPr>
          <w:t>n</w:t>
        </w:r>
      </w:ins>
      <w:r>
        <w:rPr>
          <w:lang w:val="pl-PL"/>
        </w:rPr>
        <w:t>a brykiet [7].</w:t>
      </w:r>
    </w:p>
    <w:p w14:paraId="7389FEAC" w14:textId="77777777" w:rsidR="00DC0330" w:rsidRDefault="00DC0330" w:rsidP="00DC0330">
      <w:pPr>
        <w:jc w:val="both"/>
        <w:rPr>
          <w:lang w:val="pl-PL"/>
        </w:rPr>
        <w:pPrChange w:id="672" w:author="Sciga, Jakub" w:date="2018-08-18T12:04:00Z">
          <w:pPr/>
        </w:pPrChange>
      </w:pPr>
    </w:p>
    <w:p w14:paraId="0FFC12D6" w14:textId="77777777" w:rsidR="00D64744" w:rsidRDefault="00D64744" w:rsidP="00DC0330">
      <w:pPr>
        <w:pStyle w:val="Heading2"/>
        <w:jc w:val="both"/>
        <w:rPr>
          <w:lang w:val="pl-PL"/>
        </w:rPr>
        <w:pPrChange w:id="673" w:author="Sciga, Jakub" w:date="2018-08-18T12:04:00Z">
          <w:pPr>
            <w:pStyle w:val="Heading2"/>
          </w:pPr>
        </w:pPrChange>
      </w:pPr>
      <w:bookmarkStart w:id="674" w:name="_Toc522356969"/>
      <w:r>
        <w:rPr>
          <w:lang w:val="pl-PL"/>
        </w:rPr>
        <w:t>Zgazowanie drewna</w:t>
      </w:r>
      <w:bookmarkEnd w:id="674"/>
    </w:p>
    <w:p w14:paraId="546B4314" w14:textId="77777777" w:rsidR="00D64744" w:rsidDel="00394C03" w:rsidRDefault="00D64744" w:rsidP="00DC0330">
      <w:pPr>
        <w:ind w:firstLine="576"/>
        <w:jc w:val="both"/>
        <w:rPr>
          <w:del w:id="675" w:author="Dominik Paszkowski" w:date="2018-08-17T21:54:00Z"/>
          <w:lang w:val="pl-PL"/>
        </w:rPr>
        <w:pPrChange w:id="676" w:author="Sciga, Jakub" w:date="2018-08-18T12:04:00Z">
          <w:pPr/>
        </w:pPrChange>
      </w:pPr>
      <w:r>
        <w:rPr>
          <w:lang w:val="pl-PL"/>
        </w:rPr>
        <w:t>Drewno posiada dużą zawartość części lotnych. Z tego powodu jest ono uważane za przyszłościowy surowiec, który może być wykorzystywany do pozyskiwania paliwa gazowego. Rozważa się także pozyskiwanie wodoru z procesu spalania drewna [7].</w:t>
      </w:r>
      <w:ins w:id="677" w:author="Dominik Paszkowski" w:date="2018-08-17T21:54:00Z">
        <w:r w:rsidR="00394C03">
          <w:rPr>
            <w:lang w:val="pl-PL"/>
          </w:rPr>
          <w:t xml:space="preserve"> </w:t>
        </w:r>
      </w:ins>
    </w:p>
    <w:p w14:paraId="31F93DF8" w14:textId="77777777" w:rsidR="00D64744" w:rsidDel="00394C03" w:rsidRDefault="00D64744" w:rsidP="00DC0330">
      <w:pPr>
        <w:ind w:firstLine="576"/>
        <w:jc w:val="both"/>
        <w:rPr>
          <w:del w:id="678" w:author="Dominik Paszkowski" w:date="2018-08-17T21:54:00Z"/>
          <w:lang w:val="pl-PL"/>
        </w:rPr>
        <w:pPrChange w:id="679" w:author="Sciga, Jakub" w:date="2018-08-18T12:04:00Z">
          <w:pPr/>
        </w:pPrChange>
      </w:pPr>
      <w:r>
        <w:rPr>
          <w:lang w:val="pl-PL"/>
        </w:rPr>
        <w:t>Zgazowanie drewna polega na działaniu czynnika zgazowującego w podniesionej temperaturze przy niedoborze tlenu. W przypadku biomasy takim czynnikiem jest zazwyczaj powietrze.</w:t>
      </w:r>
      <w:ins w:id="680" w:author="Dominik Paszkowski" w:date="2018-08-17T21:54:00Z">
        <w:r w:rsidR="00394C03">
          <w:rPr>
            <w:lang w:val="pl-PL"/>
          </w:rPr>
          <w:t xml:space="preserve"> </w:t>
        </w:r>
      </w:ins>
    </w:p>
    <w:p w14:paraId="41CB158E" w14:textId="77777777" w:rsidR="00D64744" w:rsidRPr="002D4862" w:rsidRDefault="00D64744" w:rsidP="00DC0330">
      <w:pPr>
        <w:ind w:firstLine="576"/>
        <w:jc w:val="both"/>
        <w:rPr>
          <w:lang w:val="pl-PL"/>
        </w:rPr>
        <w:pPrChange w:id="681" w:author="Sciga, Jakub" w:date="2018-08-18T12:04:00Z">
          <w:pPr/>
        </w:pPrChange>
      </w:pPr>
      <w:r>
        <w:rPr>
          <w:lang w:val="pl-PL"/>
        </w:rPr>
        <w:t>Po osiągnięciu odpowiedniej temperatury zachodzi proces rozkładu termicznego lignino-celulozy z wydzieleniem części lotnych, które stanowią ok 80-90% masy drewna.</w:t>
      </w:r>
      <w:ins w:id="682" w:author="Dominik Paszkowski" w:date="2018-08-17T21:54:00Z">
        <w:r w:rsidR="00394C03">
          <w:rPr>
            <w:lang w:val="pl-PL"/>
          </w:rPr>
          <w:t xml:space="preserve"> </w:t>
        </w:r>
      </w:ins>
      <w:del w:id="683" w:author="Dominik Paszkowski" w:date="2018-08-17T21:54:00Z">
        <w:r w:rsidDel="00394C03">
          <w:rPr>
            <w:lang w:val="pl-PL"/>
          </w:rPr>
          <w:br/>
        </w:r>
      </w:del>
      <w:r>
        <w:rPr>
          <w:lang w:val="pl-PL"/>
        </w:rPr>
        <w:t>Niestety uzyskany w tym procesie gaz jest niskiej jakości i posiada wiele zanieczyszczeń. W większości składa się z części niepalnych, wśród których najwięcej jest azot (N</w:t>
      </w:r>
      <w:r>
        <w:rPr>
          <w:vertAlign w:val="subscript"/>
          <w:lang w:val="pl-PL"/>
        </w:rPr>
        <w:t>2</w:t>
      </w:r>
      <w:r>
        <w:rPr>
          <w:lang w:val="pl-PL"/>
        </w:rPr>
        <w:t>) i woda (H</w:t>
      </w:r>
      <w:r>
        <w:rPr>
          <w:vertAlign w:val="subscript"/>
          <w:lang w:val="pl-PL"/>
        </w:rPr>
        <w:t>2</w:t>
      </w:r>
      <w:r>
        <w:rPr>
          <w:lang w:val="pl-PL"/>
        </w:rPr>
        <w:t>O). Części palne to zazwyczaj tlenek węgla (CO), wodór (H</w:t>
      </w:r>
      <w:r>
        <w:rPr>
          <w:vertAlign w:val="subscript"/>
          <w:lang w:val="pl-PL"/>
        </w:rPr>
        <w:t>2</w:t>
      </w:r>
      <w:r>
        <w:rPr>
          <w:lang w:val="pl-PL"/>
        </w:rPr>
        <w:t>) i węglowodory.</w:t>
      </w:r>
      <w:del w:id="684" w:author="Dominik Paszkowski" w:date="2018-08-17T21:54:00Z">
        <w:r w:rsidDel="00394C03">
          <w:rPr>
            <w:lang w:val="pl-PL"/>
          </w:rPr>
          <w:br/>
        </w:r>
      </w:del>
      <w:ins w:id="685" w:author="Dominik Paszkowski" w:date="2018-08-17T21:54:00Z">
        <w:r w:rsidR="00394C03">
          <w:rPr>
            <w:lang w:val="pl-PL"/>
          </w:rPr>
          <w:t xml:space="preserve"> </w:t>
        </w:r>
      </w:ins>
      <w:r>
        <w:rPr>
          <w:lang w:val="pl-PL"/>
        </w:rPr>
        <w:t>Najbardziej zanieczyszczonym produktem zgazowania biomasy jest smoła, która składa się z węglowodorów o skomplikowanych, wielopierścieniowych łańcuchach. Proces oczyszczania smoły jest kosztowny i trudny [7].</w:t>
      </w:r>
    </w:p>
    <w:p w14:paraId="2706C6D9" w14:textId="77777777" w:rsidR="00D33CC8" w:rsidRDefault="00D33CC8" w:rsidP="00DC0330">
      <w:pPr>
        <w:jc w:val="both"/>
        <w:rPr>
          <w:lang w:val="pl-PL"/>
        </w:rPr>
        <w:pPrChange w:id="686" w:author="Sciga, Jakub" w:date="2018-08-18T12:04:00Z">
          <w:pPr/>
        </w:pPrChange>
      </w:pPr>
    </w:p>
    <w:p w14:paraId="4A0739A4" w14:textId="77777777" w:rsidR="00201FC8" w:rsidRDefault="00201FC8" w:rsidP="00DC0330">
      <w:pPr>
        <w:pStyle w:val="Heading2"/>
        <w:jc w:val="both"/>
        <w:rPr>
          <w:lang w:val="pl-PL"/>
        </w:rPr>
        <w:pPrChange w:id="687" w:author="Sciga, Jakub" w:date="2018-08-18T12:04:00Z">
          <w:pPr>
            <w:pStyle w:val="Heading2"/>
          </w:pPr>
        </w:pPrChange>
      </w:pPr>
      <w:bookmarkStart w:id="688" w:name="_Toc522356970"/>
      <w:r>
        <w:rPr>
          <w:lang w:val="pl-PL"/>
        </w:rPr>
        <w:lastRenderedPageBreak/>
        <w:t>Spalanie odpadów</w:t>
      </w:r>
      <w:bookmarkEnd w:id="688"/>
    </w:p>
    <w:p w14:paraId="123B1502" w14:textId="77777777" w:rsidR="00F5691D" w:rsidRDefault="001E50F7" w:rsidP="00DC0330">
      <w:pPr>
        <w:ind w:firstLine="360"/>
        <w:jc w:val="both"/>
        <w:rPr>
          <w:lang w:val="pl-PL"/>
        </w:rPr>
        <w:pPrChange w:id="689" w:author="Sciga, Jakub" w:date="2018-08-18T12:04:00Z">
          <w:pPr/>
        </w:pPrChange>
      </w:pPr>
      <w:commentRangeStart w:id="690"/>
      <w:r>
        <w:rPr>
          <w:lang w:val="pl-PL"/>
        </w:rPr>
        <w:t>Społeczeństwo</w:t>
      </w:r>
      <w:r w:rsidR="009E6C46">
        <w:rPr>
          <w:lang w:val="pl-PL"/>
        </w:rPr>
        <w:t xml:space="preserve"> XXI w. produkuje wiele odpadów</w:t>
      </w:r>
      <w:commentRangeEnd w:id="690"/>
      <w:r w:rsidR="00394C03">
        <w:rPr>
          <w:rStyle w:val="CommentReference"/>
        </w:rPr>
        <w:commentReference w:id="690"/>
      </w:r>
      <w:r>
        <w:rPr>
          <w:lang w:val="pl-PL"/>
        </w:rPr>
        <w:t>. W Unii Europejskiej obowiązuje podział na dwadzieścia grup odpadów, które z kolei dzieli się na podgrupy i rodzaje.</w:t>
      </w:r>
      <w:r>
        <w:rPr>
          <w:lang w:val="pl-PL"/>
        </w:rPr>
        <w:br/>
        <w:t>Ze względu na pochodzenie można podzielić odpady na:</w:t>
      </w:r>
    </w:p>
    <w:p w14:paraId="7FA1ABB0" w14:textId="77777777" w:rsidR="001E50F7" w:rsidRDefault="001E50F7" w:rsidP="00DC0330">
      <w:pPr>
        <w:pStyle w:val="ListParagraph"/>
        <w:numPr>
          <w:ilvl w:val="0"/>
          <w:numId w:val="27"/>
        </w:numPr>
        <w:jc w:val="both"/>
        <w:rPr>
          <w:lang w:val="pl-PL"/>
        </w:rPr>
        <w:pPrChange w:id="691" w:author="Sciga, Jakub" w:date="2018-08-18T12:04:00Z">
          <w:pPr>
            <w:pStyle w:val="ListParagraph"/>
            <w:numPr>
              <w:numId w:val="27"/>
            </w:numPr>
            <w:ind w:hanging="360"/>
          </w:pPr>
        </w:pPrChange>
      </w:pPr>
      <w:r>
        <w:rPr>
          <w:lang w:val="pl-PL"/>
        </w:rPr>
        <w:t>Odpady komunalne;</w:t>
      </w:r>
    </w:p>
    <w:p w14:paraId="78448774" w14:textId="77777777" w:rsidR="001E50F7" w:rsidRDefault="001E50F7" w:rsidP="00DC0330">
      <w:pPr>
        <w:pStyle w:val="ListParagraph"/>
        <w:numPr>
          <w:ilvl w:val="0"/>
          <w:numId w:val="27"/>
        </w:numPr>
        <w:jc w:val="both"/>
        <w:rPr>
          <w:lang w:val="pl-PL"/>
        </w:rPr>
        <w:pPrChange w:id="692" w:author="Sciga, Jakub" w:date="2018-08-18T12:04:00Z">
          <w:pPr>
            <w:pStyle w:val="ListParagraph"/>
            <w:numPr>
              <w:numId w:val="27"/>
            </w:numPr>
            <w:ind w:hanging="360"/>
          </w:pPr>
        </w:pPrChange>
      </w:pPr>
      <w:r>
        <w:rPr>
          <w:lang w:val="pl-PL"/>
        </w:rPr>
        <w:t>Odpady medyczne;</w:t>
      </w:r>
    </w:p>
    <w:p w14:paraId="780D6B8B" w14:textId="77777777" w:rsidR="001E50F7" w:rsidRDefault="001E50F7" w:rsidP="00DC0330">
      <w:pPr>
        <w:pStyle w:val="ListParagraph"/>
        <w:numPr>
          <w:ilvl w:val="0"/>
          <w:numId w:val="27"/>
        </w:numPr>
        <w:jc w:val="both"/>
        <w:rPr>
          <w:lang w:val="pl-PL"/>
        </w:rPr>
        <w:pPrChange w:id="693" w:author="Sciga, Jakub" w:date="2018-08-18T12:04:00Z">
          <w:pPr>
            <w:pStyle w:val="ListParagraph"/>
            <w:numPr>
              <w:numId w:val="27"/>
            </w:numPr>
            <w:ind w:hanging="360"/>
          </w:pPr>
        </w:pPrChange>
      </w:pPr>
      <w:r>
        <w:rPr>
          <w:lang w:val="pl-PL"/>
        </w:rPr>
        <w:t>Odpady niebezpieczne;</w:t>
      </w:r>
    </w:p>
    <w:p w14:paraId="35E39DD2" w14:textId="77777777" w:rsidR="001E50F7" w:rsidRDefault="001E50F7" w:rsidP="00DC0330">
      <w:pPr>
        <w:pStyle w:val="ListParagraph"/>
        <w:numPr>
          <w:ilvl w:val="0"/>
          <w:numId w:val="27"/>
        </w:numPr>
        <w:jc w:val="both"/>
        <w:rPr>
          <w:lang w:val="pl-PL"/>
        </w:rPr>
        <w:pPrChange w:id="694" w:author="Sciga, Jakub" w:date="2018-08-18T12:04:00Z">
          <w:pPr>
            <w:pStyle w:val="ListParagraph"/>
            <w:numPr>
              <w:numId w:val="27"/>
            </w:numPr>
            <w:ind w:hanging="360"/>
          </w:pPr>
        </w:pPrChange>
      </w:pPr>
      <w:r>
        <w:rPr>
          <w:lang w:val="pl-PL"/>
        </w:rPr>
        <w:t>Drewno poużytkowe;</w:t>
      </w:r>
    </w:p>
    <w:p w14:paraId="782A5189" w14:textId="77777777" w:rsidR="001E50F7" w:rsidRPr="001E50F7" w:rsidRDefault="001E50F7" w:rsidP="00DC0330">
      <w:pPr>
        <w:pStyle w:val="ListParagraph"/>
        <w:numPr>
          <w:ilvl w:val="0"/>
          <w:numId w:val="27"/>
        </w:numPr>
        <w:jc w:val="both"/>
        <w:rPr>
          <w:lang w:val="pl-PL"/>
        </w:rPr>
        <w:pPrChange w:id="695" w:author="Sciga, Jakub" w:date="2018-08-18T12:04:00Z">
          <w:pPr>
            <w:pStyle w:val="ListParagraph"/>
            <w:numPr>
              <w:numId w:val="27"/>
            </w:numPr>
            <w:ind w:hanging="360"/>
          </w:pPr>
        </w:pPrChange>
      </w:pPr>
      <w:r>
        <w:rPr>
          <w:lang w:val="pl-PL"/>
        </w:rPr>
        <w:t>Osady ściekowe;</w:t>
      </w:r>
    </w:p>
    <w:p w14:paraId="0A86E338" w14:textId="77777777" w:rsidR="00F5691D" w:rsidRDefault="00F5691D" w:rsidP="00DC0330">
      <w:pPr>
        <w:jc w:val="both"/>
        <w:rPr>
          <w:lang w:val="pl-PL"/>
        </w:rPr>
        <w:pPrChange w:id="696" w:author="Sciga, Jakub" w:date="2018-08-18T12:04:00Z">
          <w:pPr/>
        </w:pPrChange>
      </w:pPr>
    </w:p>
    <w:p w14:paraId="73C784ED" w14:textId="77777777" w:rsidR="001E50F7" w:rsidRDefault="001E50F7" w:rsidP="00DC0330">
      <w:pPr>
        <w:pStyle w:val="Heading3"/>
        <w:jc w:val="both"/>
        <w:rPr>
          <w:lang w:val="pl-PL"/>
        </w:rPr>
        <w:pPrChange w:id="697" w:author="Sciga, Jakub" w:date="2018-08-18T12:04:00Z">
          <w:pPr>
            <w:pStyle w:val="Heading3"/>
          </w:pPr>
        </w:pPrChange>
      </w:pPr>
      <w:bookmarkStart w:id="698" w:name="_Toc522356971"/>
      <w:r>
        <w:rPr>
          <w:lang w:val="pl-PL"/>
        </w:rPr>
        <w:t>Odpady komunalne</w:t>
      </w:r>
      <w:bookmarkEnd w:id="698"/>
    </w:p>
    <w:p w14:paraId="48437108" w14:textId="77777777" w:rsidR="001E50F7" w:rsidRDefault="001E50F7" w:rsidP="00DC0330">
      <w:pPr>
        <w:ind w:firstLine="720"/>
        <w:jc w:val="both"/>
        <w:rPr>
          <w:lang w:val="pl-PL"/>
        </w:rPr>
        <w:pPrChange w:id="699" w:author="Sciga, Jakub" w:date="2018-08-18T12:04:00Z">
          <w:pPr/>
        </w:pPrChange>
      </w:pPr>
      <w:r>
        <w:rPr>
          <w:lang w:val="pl-PL"/>
        </w:rPr>
        <w:t>Do odpadów komunalnych zaliczamy te, które powstają w gospodarstwach domowych, obiektach publicznych i miejscach obsługi ludności. Dodatkowo, do tej kategorii nalezą także odpady uliczne oraz wraki pojazdów mechanicznych.</w:t>
      </w:r>
      <w:del w:id="700" w:author="Dominik Paszkowski" w:date="2018-08-17T21:55:00Z">
        <w:r w:rsidDel="00394C03">
          <w:rPr>
            <w:lang w:val="pl-PL"/>
          </w:rPr>
          <w:delText>.</w:delText>
        </w:r>
      </w:del>
      <w:r w:rsidR="00CF7C56">
        <w:rPr>
          <w:lang w:val="pl-PL"/>
        </w:rPr>
        <w:t xml:space="preserve"> Głównym kryterium podziału odpadów komunalnych jest palność, stąd dzielimy je na palne </w:t>
      </w:r>
      <w:ins w:id="701" w:author="Sciga, Jakub" w:date="2018-08-18T12:06:00Z">
        <w:r w:rsidR="00DC0330">
          <w:rPr>
            <w:lang w:val="pl-PL"/>
          </w:rPr>
          <w:br/>
        </w:r>
      </w:ins>
      <w:r w:rsidR="00CF7C56">
        <w:rPr>
          <w:lang w:val="pl-PL"/>
        </w:rPr>
        <w:t>i niepalne [7].</w:t>
      </w:r>
    </w:p>
    <w:p w14:paraId="5E542056" w14:textId="77777777" w:rsidR="001E50F7" w:rsidRPr="001E50F7" w:rsidRDefault="001E50F7" w:rsidP="00DC0330">
      <w:pPr>
        <w:jc w:val="both"/>
        <w:rPr>
          <w:lang w:val="pl-PL"/>
        </w:rPr>
        <w:pPrChange w:id="702" w:author="Sciga, Jakub" w:date="2018-08-18T12:04:00Z">
          <w:pPr/>
        </w:pPrChange>
      </w:pPr>
    </w:p>
    <w:p w14:paraId="5C697AAD" w14:textId="77777777" w:rsidR="001E50F7" w:rsidRDefault="001E50F7" w:rsidP="00DC0330">
      <w:pPr>
        <w:pStyle w:val="Heading3"/>
        <w:jc w:val="both"/>
        <w:rPr>
          <w:lang w:val="pl-PL"/>
        </w:rPr>
        <w:pPrChange w:id="703" w:author="Sciga, Jakub" w:date="2018-08-18T12:04:00Z">
          <w:pPr>
            <w:pStyle w:val="Heading3"/>
          </w:pPr>
        </w:pPrChange>
      </w:pPr>
      <w:bookmarkStart w:id="704" w:name="_Toc522356972"/>
      <w:r>
        <w:rPr>
          <w:lang w:val="pl-PL"/>
        </w:rPr>
        <w:t>Odpady medyczne</w:t>
      </w:r>
      <w:bookmarkEnd w:id="704"/>
    </w:p>
    <w:p w14:paraId="55942D37" w14:textId="77777777" w:rsidR="00CF7C56" w:rsidDel="00394C03" w:rsidRDefault="00CF7C56" w:rsidP="00DC0330">
      <w:pPr>
        <w:ind w:firstLine="720"/>
        <w:jc w:val="both"/>
        <w:rPr>
          <w:del w:id="705" w:author="Dominik Paszkowski" w:date="2018-08-17T21:56:00Z"/>
          <w:lang w:val="pl-PL"/>
        </w:rPr>
        <w:pPrChange w:id="706" w:author="Sciga, Jakub" w:date="2018-08-18T12:06:00Z">
          <w:pPr/>
        </w:pPrChange>
      </w:pPr>
      <w:r>
        <w:rPr>
          <w:lang w:val="pl-PL"/>
        </w:rPr>
        <w:t xml:space="preserve">Odpady </w:t>
      </w:r>
      <w:del w:id="707" w:author="Dominik Paszkowski" w:date="2018-08-17T21:56:00Z">
        <w:r w:rsidDel="00394C03">
          <w:rPr>
            <w:lang w:val="pl-PL"/>
          </w:rPr>
          <w:delText xml:space="preserve">szpitalne </w:delText>
        </w:r>
      </w:del>
      <w:ins w:id="708" w:author="Dominik Paszkowski" w:date="2018-08-17T21:56:00Z">
        <w:r w:rsidR="00394C03">
          <w:rPr>
            <w:lang w:val="pl-PL"/>
          </w:rPr>
          <w:t xml:space="preserve">medyczne </w:t>
        </w:r>
      </w:ins>
      <w:r>
        <w:rPr>
          <w:lang w:val="pl-PL"/>
        </w:rPr>
        <w:t>pochodzą z ośrodków opieki, takich jak szpitale, przychodnie, kliniki medyczne i weterynaryjne.</w:t>
      </w:r>
      <w:ins w:id="709" w:author="Dominik Paszkowski" w:date="2018-08-17T21:56:00Z">
        <w:r w:rsidR="00394C03">
          <w:rPr>
            <w:lang w:val="pl-PL"/>
          </w:rPr>
          <w:t xml:space="preserve"> </w:t>
        </w:r>
      </w:ins>
    </w:p>
    <w:p w14:paraId="3097862D" w14:textId="77777777" w:rsidR="00CF7C56" w:rsidRDefault="00CF7C56" w:rsidP="00DC0330">
      <w:pPr>
        <w:ind w:firstLine="720"/>
        <w:jc w:val="both"/>
        <w:rPr>
          <w:lang w:val="pl-PL"/>
        </w:rPr>
        <w:pPrChange w:id="710" w:author="Sciga, Jakub" w:date="2018-08-18T12:06:00Z">
          <w:pPr/>
        </w:pPrChange>
      </w:pPr>
      <w:r>
        <w:rPr>
          <w:lang w:val="pl-PL"/>
        </w:rPr>
        <w:t>Ważnym zagadnieniem jest</w:t>
      </w:r>
      <w:ins w:id="711" w:author="Dominik Paszkowski" w:date="2018-08-17T21:56:00Z">
        <w:r w:rsidR="00394C03">
          <w:rPr>
            <w:lang w:val="pl-PL"/>
          </w:rPr>
          <w:t xml:space="preserve"> ich</w:t>
        </w:r>
      </w:ins>
      <w:r>
        <w:rPr>
          <w:lang w:val="pl-PL"/>
        </w:rPr>
        <w:t xml:space="preserve"> bezpieczne magazynowanie</w:t>
      </w:r>
      <w:del w:id="712" w:author="Dominik Paszkowski" w:date="2018-08-17T21:56:00Z">
        <w:r w:rsidDel="00394C03">
          <w:rPr>
            <w:lang w:val="pl-PL"/>
          </w:rPr>
          <w:delText xml:space="preserve"> odpadów medycznych</w:delText>
        </w:r>
      </w:del>
      <w:ins w:id="713" w:author="Dominik Paszkowski" w:date="2018-08-17T21:56:00Z">
        <w:r w:rsidR="00394C03">
          <w:rPr>
            <w:lang w:val="pl-PL"/>
          </w:rPr>
          <w:t>, gdyż</w:t>
        </w:r>
      </w:ins>
      <w:del w:id="714" w:author="Dominik Paszkowski" w:date="2018-08-17T21:56:00Z">
        <w:r w:rsidDel="00394C03">
          <w:rPr>
            <w:lang w:val="pl-PL"/>
          </w:rPr>
          <w:delText>.</w:delText>
        </w:r>
      </w:del>
      <w:r>
        <w:rPr>
          <w:lang w:val="pl-PL"/>
        </w:rPr>
        <w:t xml:space="preserve"> </w:t>
      </w:r>
      <w:del w:id="715" w:author="Dominik Paszkowski" w:date="2018-08-17T21:56:00Z">
        <w:r w:rsidDel="00394C03">
          <w:rPr>
            <w:lang w:val="pl-PL"/>
          </w:rPr>
          <w:delText>M</w:delText>
        </w:r>
      </w:del>
      <w:ins w:id="716" w:author="Dominik Paszkowski" w:date="2018-08-17T21:56:00Z">
        <w:r w:rsidR="00394C03">
          <w:rPr>
            <w:lang w:val="pl-PL"/>
          </w:rPr>
          <w:t>m</w:t>
        </w:r>
      </w:ins>
      <w:r>
        <w:rPr>
          <w:lang w:val="pl-PL"/>
        </w:rPr>
        <w:t>ogą one zawierać czynniki chorobotwórcze,</w:t>
      </w:r>
      <w:ins w:id="717" w:author="Dominik Paszkowski" w:date="2018-08-17T21:56:00Z">
        <w:r w:rsidR="00394C03">
          <w:rPr>
            <w:lang w:val="pl-PL"/>
          </w:rPr>
          <w:t xml:space="preserve"> takie</w:t>
        </w:r>
      </w:ins>
      <w:r>
        <w:rPr>
          <w:lang w:val="pl-PL"/>
        </w:rPr>
        <w:t xml:space="preserve"> jak np. wirusy, bakterie, grzyby, pasożyty.</w:t>
      </w:r>
      <w:ins w:id="718" w:author="Dominik Paszkowski" w:date="2018-08-17T21:57:00Z">
        <w:r w:rsidR="00394C03">
          <w:rPr>
            <w:lang w:val="pl-PL"/>
          </w:rPr>
          <w:t xml:space="preserve"> Dlatego też</w:t>
        </w:r>
      </w:ins>
      <w:r>
        <w:rPr>
          <w:lang w:val="pl-PL"/>
        </w:rPr>
        <w:t xml:space="preserve"> </w:t>
      </w:r>
      <w:ins w:id="719" w:author="Dominik Paszkowski" w:date="2018-08-17T21:57:00Z">
        <w:r w:rsidR="00394C03">
          <w:rPr>
            <w:lang w:val="pl-PL"/>
          </w:rPr>
          <w:t>p</w:t>
        </w:r>
      </w:ins>
      <w:del w:id="720" w:author="Dominik Paszkowski" w:date="2018-08-17T21:57:00Z">
        <w:r w:rsidDel="00394C03">
          <w:rPr>
            <w:lang w:val="pl-PL"/>
          </w:rPr>
          <w:delText>P</w:delText>
        </w:r>
      </w:del>
      <w:r>
        <w:rPr>
          <w:lang w:val="pl-PL"/>
        </w:rPr>
        <w:t>owinny być one przechowywane w specjalnych pojemnikach. Głównymi operacjami przetwarzania odpadów szpitalnych jest rozdrabnianie i sanitacja, czyli wyjaławianie materiałów. Odbywa się ono zazwyczaj przez dezynfekcję środkami chemicznymi lub wyjaławianie parowe.</w:t>
      </w:r>
    </w:p>
    <w:p w14:paraId="4003351A" w14:textId="77777777" w:rsidR="001E50F7" w:rsidRPr="001E50F7" w:rsidRDefault="001E50F7" w:rsidP="00DC0330">
      <w:pPr>
        <w:jc w:val="both"/>
        <w:rPr>
          <w:lang w:val="pl-PL"/>
        </w:rPr>
        <w:pPrChange w:id="721" w:author="Sciga, Jakub" w:date="2018-08-18T12:04:00Z">
          <w:pPr/>
        </w:pPrChange>
      </w:pPr>
    </w:p>
    <w:p w14:paraId="56190E98" w14:textId="77777777" w:rsidR="00CF7C56" w:rsidRDefault="00CF7C56" w:rsidP="00DC0330">
      <w:pPr>
        <w:spacing w:line="259" w:lineRule="auto"/>
        <w:jc w:val="both"/>
        <w:rPr>
          <w:rFonts w:eastAsiaTheme="majorEastAsia" w:cstheme="majorBidi"/>
          <w:b/>
          <w:szCs w:val="24"/>
          <w:lang w:val="pl-PL"/>
        </w:rPr>
        <w:pPrChange w:id="722" w:author="Sciga, Jakub" w:date="2018-08-18T12:04:00Z">
          <w:pPr>
            <w:spacing w:line="259" w:lineRule="auto"/>
          </w:pPr>
        </w:pPrChange>
      </w:pPr>
      <w:r>
        <w:rPr>
          <w:lang w:val="pl-PL"/>
        </w:rPr>
        <w:br w:type="page"/>
      </w:r>
    </w:p>
    <w:p w14:paraId="1A51C97E" w14:textId="77777777" w:rsidR="001E50F7" w:rsidRDefault="001E50F7" w:rsidP="00DC0330">
      <w:pPr>
        <w:pStyle w:val="Heading3"/>
        <w:jc w:val="both"/>
        <w:rPr>
          <w:lang w:val="pl-PL"/>
        </w:rPr>
        <w:pPrChange w:id="723" w:author="Sciga, Jakub" w:date="2018-08-18T12:04:00Z">
          <w:pPr>
            <w:pStyle w:val="Heading3"/>
          </w:pPr>
        </w:pPrChange>
      </w:pPr>
      <w:bookmarkStart w:id="724" w:name="_Toc522356973"/>
      <w:r>
        <w:rPr>
          <w:lang w:val="pl-PL"/>
        </w:rPr>
        <w:lastRenderedPageBreak/>
        <w:t>Odpady niebezpieczne</w:t>
      </w:r>
      <w:bookmarkEnd w:id="724"/>
    </w:p>
    <w:p w14:paraId="4EABAC4E" w14:textId="77777777" w:rsidR="001E50F7" w:rsidDel="00394C03" w:rsidRDefault="000F2D75" w:rsidP="00DC0330">
      <w:pPr>
        <w:ind w:firstLine="720"/>
        <w:jc w:val="both"/>
        <w:rPr>
          <w:del w:id="725" w:author="Dominik Paszkowski" w:date="2018-08-17T21:58:00Z"/>
          <w:lang w:val="pl-PL"/>
        </w:rPr>
        <w:pPrChange w:id="726" w:author="Sciga, Jakub" w:date="2018-08-18T12:04:00Z">
          <w:pPr/>
        </w:pPrChange>
      </w:pPr>
      <w:r>
        <w:rPr>
          <w:lang w:val="pl-PL"/>
        </w:rPr>
        <w:t>Odpady niebezpieczne łączą w sobie bardzo dużą grupę odpadów. Pochodzą one zazwyczaj z laboratoriów badawczych, szpitali, gospodarstw domowych i rolnych. Wśród najbardziej niebezpiecznych substancji można wymienić rozpuszczalniki, konserwanty, kwasy, związki metali ciężkich i chlorowcopochodne.</w:t>
      </w:r>
      <w:ins w:id="727" w:author="Dominik Paszkowski" w:date="2018-08-17T21:58:00Z">
        <w:r w:rsidR="00394C03">
          <w:rPr>
            <w:lang w:val="pl-PL"/>
          </w:rPr>
          <w:t xml:space="preserve"> </w:t>
        </w:r>
      </w:ins>
    </w:p>
    <w:p w14:paraId="2AFE1BC2" w14:textId="77777777" w:rsidR="000F2D75" w:rsidRPr="000F2D75" w:rsidRDefault="000F2D75" w:rsidP="00DC0330">
      <w:pPr>
        <w:ind w:firstLine="720"/>
        <w:jc w:val="both"/>
        <w:rPr>
          <w:lang w:val="pl-PL"/>
        </w:rPr>
        <w:pPrChange w:id="728" w:author="Sciga, Jakub" w:date="2018-08-18T12:04:00Z">
          <w:pPr/>
        </w:pPrChange>
      </w:pPr>
      <w:r>
        <w:rPr>
          <w:lang w:val="pl-PL"/>
        </w:rPr>
        <w:t>Jedną z podgrup odpadów niebezpiecznych są odpady zwierzęce. Dzieli się je na dwie kategorie: wysokiego i niskiego ryzyka. Do pierwszej grupy należy padlina, a do drugiej odpady poubojowe.</w:t>
      </w:r>
      <w:r w:rsidRPr="000F2D75">
        <w:rPr>
          <w:lang w:val="pl-PL"/>
        </w:rPr>
        <w:t xml:space="preserve"> </w:t>
      </w:r>
    </w:p>
    <w:p w14:paraId="717B98C5" w14:textId="77777777" w:rsidR="001E50F7" w:rsidRPr="001E50F7" w:rsidRDefault="001E50F7" w:rsidP="00DC0330">
      <w:pPr>
        <w:jc w:val="both"/>
        <w:rPr>
          <w:lang w:val="pl-PL"/>
        </w:rPr>
        <w:pPrChange w:id="729" w:author="Sciga, Jakub" w:date="2018-08-18T12:04:00Z">
          <w:pPr/>
        </w:pPrChange>
      </w:pPr>
    </w:p>
    <w:p w14:paraId="2DA0BFB8" w14:textId="77777777" w:rsidR="001E50F7" w:rsidRDefault="001E50F7" w:rsidP="00DC0330">
      <w:pPr>
        <w:pStyle w:val="Heading3"/>
        <w:jc w:val="both"/>
        <w:rPr>
          <w:lang w:val="pl-PL"/>
        </w:rPr>
        <w:pPrChange w:id="730" w:author="Sciga, Jakub" w:date="2018-08-18T12:04:00Z">
          <w:pPr>
            <w:pStyle w:val="Heading3"/>
          </w:pPr>
        </w:pPrChange>
      </w:pPr>
      <w:bookmarkStart w:id="731" w:name="_Toc522356974"/>
      <w:r>
        <w:rPr>
          <w:lang w:val="pl-PL"/>
        </w:rPr>
        <w:t>Drewno poużytkowe</w:t>
      </w:r>
      <w:bookmarkEnd w:id="731"/>
    </w:p>
    <w:p w14:paraId="0AE7BCF4" w14:textId="77777777" w:rsidR="001E50F7" w:rsidRDefault="00E2314F" w:rsidP="00DC0330">
      <w:pPr>
        <w:ind w:firstLine="720"/>
        <w:jc w:val="both"/>
        <w:rPr>
          <w:lang w:val="pl-PL"/>
        </w:rPr>
        <w:pPrChange w:id="732" w:author="Sciga, Jakub" w:date="2018-08-18T12:04:00Z">
          <w:pPr/>
        </w:pPrChange>
      </w:pPr>
      <w:r>
        <w:rPr>
          <w:lang w:val="pl-PL"/>
        </w:rPr>
        <w:t>Do tej grupy należą wszelkie elementy wykonane z drewna jak meble, elementy konstrukcyjne, opakowania i inne. W Polsce produkuje się bardzo dużo drewna poużytkowego, stąd wymagana jest odpowiednia utylizacja tych odpadów.</w:t>
      </w:r>
      <w:r w:rsidR="000F2D75">
        <w:rPr>
          <w:lang w:val="pl-PL"/>
        </w:rPr>
        <w:t xml:space="preserve"> Wykorzystuje się je głownie do procesów spalania i zgazowania. Bezpośrednie wykorzystane drewna poużytkowego do spalania niesie za sobą ryzyko emisji toksycznych substancji, które pochodzą z materiałów uzdatniających drewniane elementy.</w:t>
      </w:r>
    </w:p>
    <w:p w14:paraId="77489E93" w14:textId="77777777" w:rsidR="001E50F7" w:rsidRPr="001E50F7" w:rsidRDefault="001E50F7" w:rsidP="00DC0330">
      <w:pPr>
        <w:jc w:val="both"/>
        <w:rPr>
          <w:lang w:val="pl-PL"/>
        </w:rPr>
        <w:pPrChange w:id="733" w:author="Sciga, Jakub" w:date="2018-08-18T12:04:00Z">
          <w:pPr/>
        </w:pPrChange>
      </w:pPr>
    </w:p>
    <w:p w14:paraId="37F8679C" w14:textId="77777777" w:rsidR="001E50F7" w:rsidRPr="001E50F7" w:rsidRDefault="001E50F7" w:rsidP="00DC0330">
      <w:pPr>
        <w:pStyle w:val="Heading3"/>
        <w:jc w:val="both"/>
        <w:rPr>
          <w:lang w:val="pl-PL"/>
        </w:rPr>
        <w:pPrChange w:id="734" w:author="Sciga, Jakub" w:date="2018-08-18T12:04:00Z">
          <w:pPr>
            <w:pStyle w:val="Heading3"/>
          </w:pPr>
        </w:pPrChange>
      </w:pPr>
      <w:bookmarkStart w:id="735" w:name="_Toc522356975"/>
      <w:r>
        <w:rPr>
          <w:lang w:val="pl-PL"/>
        </w:rPr>
        <w:t>Osady ściekowe</w:t>
      </w:r>
      <w:bookmarkEnd w:id="735"/>
    </w:p>
    <w:p w14:paraId="4FABAF67" w14:textId="77777777" w:rsidR="00F5691D" w:rsidDel="00394C03" w:rsidRDefault="00CF7C56" w:rsidP="00DC0330">
      <w:pPr>
        <w:ind w:firstLine="720"/>
        <w:jc w:val="both"/>
        <w:rPr>
          <w:del w:id="736" w:author="Dominik Paszkowski" w:date="2018-08-17T21:58:00Z"/>
          <w:lang w:val="pl-PL"/>
        </w:rPr>
        <w:pPrChange w:id="737" w:author="Sciga, Jakub" w:date="2018-08-18T12:04:00Z">
          <w:pPr/>
        </w:pPrChange>
      </w:pPr>
      <w:r>
        <w:rPr>
          <w:lang w:val="pl-PL"/>
        </w:rPr>
        <w:t xml:space="preserve">Jednym z trudniejszych problemów gospodarki odpadów jest temat osadów z oczyszczalni ścieków. Osady ściekowe to „organiczno-mineralna faza stała, </w:t>
      </w:r>
      <w:r w:rsidR="00E2314F">
        <w:rPr>
          <w:lang w:val="pl-PL"/>
        </w:rPr>
        <w:t>wyodrębniona ze ścieków komunalnych w procesie sedymentacji” [7].</w:t>
      </w:r>
      <w:ins w:id="738" w:author="Dominik Paszkowski" w:date="2018-08-17T21:58:00Z">
        <w:r w:rsidR="00394C03">
          <w:rPr>
            <w:lang w:val="pl-PL"/>
          </w:rPr>
          <w:t xml:space="preserve"> </w:t>
        </w:r>
      </w:ins>
    </w:p>
    <w:p w14:paraId="0874D332" w14:textId="77777777" w:rsidR="00E2314F" w:rsidDel="00394C03" w:rsidRDefault="00E2314F" w:rsidP="00DC0330">
      <w:pPr>
        <w:ind w:firstLine="720"/>
        <w:jc w:val="both"/>
        <w:rPr>
          <w:del w:id="739" w:author="Dominik Paszkowski" w:date="2018-08-17T21:59:00Z"/>
          <w:lang w:val="pl-PL"/>
        </w:rPr>
        <w:pPrChange w:id="740" w:author="Sciga, Jakub" w:date="2018-08-18T12:04:00Z">
          <w:pPr/>
        </w:pPrChange>
      </w:pPr>
      <w:del w:id="741" w:author="Dominik Paszkowski" w:date="2018-08-17T21:58:00Z">
        <w:r w:rsidDel="00394C03">
          <w:rPr>
            <w:lang w:val="pl-PL"/>
          </w:rPr>
          <w:delText>Osady ściekowe s</w:delText>
        </w:r>
      </w:del>
      <w:ins w:id="742" w:author="Dominik Paszkowski" w:date="2018-08-17T21:58:00Z">
        <w:r w:rsidR="00394C03">
          <w:rPr>
            <w:lang w:val="pl-PL"/>
          </w:rPr>
          <w:t>S</w:t>
        </w:r>
      </w:ins>
      <w:r>
        <w:rPr>
          <w:lang w:val="pl-PL"/>
        </w:rPr>
        <w:t>kładają się</w:t>
      </w:r>
      <w:ins w:id="743" w:author="Dominik Paszkowski" w:date="2018-08-17T21:58:00Z">
        <w:r w:rsidR="00394C03">
          <w:rPr>
            <w:lang w:val="pl-PL"/>
          </w:rPr>
          <w:t xml:space="preserve"> one</w:t>
        </w:r>
      </w:ins>
      <w:r>
        <w:rPr>
          <w:lang w:val="pl-PL"/>
        </w:rPr>
        <w:t xml:space="preserve"> z substancji ciekłych i stałych różnego pochodzenia. W większości są to proteiny, węglowodany, tłuszcze i oleje. Mogą one zawierać niebezpieczne substancje organiczne, nieorganiczne, toksyczne, a nawet chorobotwórcze mikroorganizmy.</w:t>
      </w:r>
      <w:ins w:id="744" w:author="Dominik Paszkowski" w:date="2018-08-17T21:59:00Z">
        <w:r w:rsidR="00394C03">
          <w:rPr>
            <w:lang w:val="pl-PL"/>
          </w:rPr>
          <w:t xml:space="preserve"> </w:t>
        </w:r>
      </w:ins>
    </w:p>
    <w:p w14:paraId="04D6D14D" w14:textId="77777777" w:rsidR="00E2314F" w:rsidRDefault="00E2314F" w:rsidP="00DC0330">
      <w:pPr>
        <w:ind w:firstLine="720"/>
        <w:jc w:val="both"/>
        <w:rPr>
          <w:lang w:val="pl-PL"/>
        </w:rPr>
        <w:pPrChange w:id="745" w:author="Sciga, Jakub" w:date="2018-08-18T12:04:00Z">
          <w:pPr/>
        </w:pPrChange>
      </w:pPr>
      <w:r>
        <w:rPr>
          <w:lang w:val="pl-PL"/>
        </w:rPr>
        <w:t>Transport osadów ściekowych odbywa po uprzednim odwadnianiu. Jest to proces obejmujący zagęszczanie, odwadnianie właściwe oraz suszenie. Istnieją trzy metody stabilizacji odpadów ściekowych. Nale</w:t>
      </w:r>
      <w:ins w:id="746" w:author="Dominik Paszkowski" w:date="2018-08-17T21:59:00Z">
        <w:r w:rsidR="00394C03">
          <w:rPr>
            <w:lang w:val="pl-PL"/>
          </w:rPr>
          <w:t>ż</w:t>
        </w:r>
      </w:ins>
      <w:del w:id="747" w:author="Dominik Paszkowski" w:date="2018-08-17T21:59:00Z">
        <w:r w:rsidDel="00394C03">
          <w:rPr>
            <w:lang w:val="pl-PL"/>
          </w:rPr>
          <w:delText>z</w:delText>
        </w:r>
      </w:del>
      <w:r>
        <w:rPr>
          <w:lang w:val="pl-PL"/>
        </w:rPr>
        <w:t>ą do nich fermentacja beztlenowa, wapnowanie oraz obróbka termiczna [7].</w:t>
      </w:r>
    </w:p>
    <w:p w14:paraId="402829ED" w14:textId="77777777" w:rsidR="000F2D75" w:rsidRDefault="000F2D75" w:rsidP="00DC0330">
      <w:pPr>
        <w:jc w:val="both"/>
        <w:rPr>
          <w:lang w:val="pl-PL"/>
        </w:rPr>
        <w:pPrChange w:id="748" w:author="Sciga, Jakub" w:date="2018-08-18T12:04:00Z">
          <w:pPr/>
        </w:pPrChange>
      </w:pPr>
    </w:p>
    <w:p w14:paraId="5FDD305A" w14:textId="77777777" w:rsidR="000F2D75" w:rsidRDefault="000F2D75" w:rsidP="00DC0330">
      <w:pPr>
        <w:pStyle w:val="Heading3"/>
        <w:jc w:val="both"/>
        <w:rPr>
          <w:lang w:val="pl-PL"/>
        </w:rPr>
        <w:pPrChange w:id="749" w:author="Sciga, Jakub" w:date="2018-08-18T12:04:00Z">
          <w:pPr>
            <w:pStyle w:val="Heading3"/>
          </w:pPr>
        </w:pPrChange>
      </w:pPr>
      <w:bookmarkStart w:id="750" w:name="_Toc522356976"/>
      <w:r>
        <w:rPr>
          <w:lang w:val="pl-PL"/>
        </w:rPr>
        <w:lastRenderedPageBreak/>
        <w:t>Metody spalania odpadów</w:t>
      </w:r>
      <w:bookmarkEnd w:id="750"/>
    </w:p>
    <w:p w14:paraId="4394E2EF" w14:textId="77777777" w:rsidR="000F2D75" w:rsidRDefault="000F2D75" w:rsidP="00DC0330">
      <w:pPr>
        <w:ind w:firstLine="720"/>
        <w:jc w:val="both"/>
        <w:rPr>
          <w:lang w:val="pl-PL"/>
        </w:rPr>
        <w:pPrChange w:id="751" w:author="Sciga, Jakub" w:date="2018-08-18T12:04:00Z">
          <w:pPr/>
        </w:pPrChange>
      </w:pPr>
      <w:r>
        <w:rPr>
          <w:lang w:val="pl-PL"/>
        </w:rPr>
        <w:t>Spalanie jest jedną z głównych metod termicznego przekształcania odpadów.</w:t>
      </w:r>
      <w:r w:rsidR="006B3889">
        <w:rPr>
          <w:lang w:val="pl-PL"/>
        </w:rPr>
        <w:t xml:space="preserve"> Proces spalania jest pojmowany jak proces rozkładu składników organicznych w temperaturze powyżej 600 </w:t>
      </w:r>
      <w:r w:rsidR="006B3889" w:rsidRPr="007D141D">
        <w:rPr>
          <w:lang w:val="pl-PL"/>
        </w:rPr>
        <w:t>°</w:t>
      </w:r>
      <w:r w:rsidR="006B3889">
        <w:rPr>
          <w:lang w:val="pl-PL"/>
        </w:rPr>
        <w:t>C.</w:t>
      </w:r>
    </w:p>
    <w:p w14:paraId="41D2B66D" w14:textId="77777777" w:rsidR="006B3889" w:rsidRDefault="006B3889" w:rsidP="00DC0330">
      <w:pPr>
        <w:jc w:val="both"/>
        <w:rPr>
          <w:lang w:val="pl-PL"/>
        </w:rPr>
        <w:pPrChange w:id="752" w:author="Sciga, Jakub" w:date="2018-08-18T12:04:00Z">
          <w:pPr/>
        </w:pPrChange>
      </w:pPr>
      <w:r>
        <w:rPr>
          <w:lang w:val="pl-PL"/>
        </w:rPr>
        <w:t>Metody termicznego przekształcania odpadów niebezpiecznych, mają osobną specyfikę, ponieważ ich najważniejszym celem jest zmniejszenie objętości i detoksyfikacja. Uzyskanie energii staje się drugorzędne. Do najbardziej rozpowszechnionych metod utylizacji niebezpiecznych odpadów należą:</w:t>
      </w:r>
    </w:p>
    <w:p w14:paraId="4BAD5800" w14:textId="77777777" w:rsidR="006B3889" w:rsidRDefault="006B3889" w:rsidP="00DC0330">
      <w:pPr>
        <w:pStyle w:val="ListParagraph"/>
        <w:numPr>
          <w:ilvl w:val="0"/>
          <w:numId w:val="29"/>
        </w:numPr>
        <w:jc w:val="both"/>
        <w:rPr>
          <w:lang w:val="pl-PL"/>
        </w:rPr>
        <w:pPrChange w:id="753" w:author="Sciga, Jakub" w:date="2018-08-18T12:04:00Z">
          <w:pPr>
            <w:pStyle w:val="ListParagraph"/>
            <w:numPr>
              <w:numId w:val="29"/>
            </w:numPr>
            <w:ind w:hanging="360"/>
          </w:pPr>
        </w:pPrChange>
      </w:pPr>
      <w:r w:rsidRPr="006B3889">
        <w:rPr>
          <w:lang w:val="pl-PL"/>
        </w:rPr>
        <w:t>Spopielenie</w:t>
      </w:r>
      <w:r>
        <w:rPr>
          <w:lang w:val="pl-PL"/>
        </w:rPr>
        <w:t>;</w:t>
      </w:r>
    </w:p>
    <w:p w14:paraId="5415E120" w14:textId="77777777" w:rsidR="006B3889" w:rsidRDefault="006B3889" w:rsidP="00DC0330">
      <w:pPr>
        <w:pStyle w:val="ListParagraph"/>
        <w:numPr>
          <w:ilvl w:val="0"/>
          <w:numId w:val="29"/>
        </w:numPr>
        <w:jc w:val="both"/>
        <w:rPr>
          <w:lang w:val="pl-PL"/>
        </w:rPr>
        <w:pPrChange w:id="754" w:author="Sciga, Jakub" w:date="2018-08-18T12:04:00Z">
          <w:pPr>
            <w:pStyle w:val="ListParagraph"/>
            <w:numPr>
              <w:numId w:val="29"/>
            </w:numPr>
            <w:ind w:hanging="360"/>
          </w:pPr>
        </w:pPrChange>
      </w:pPr>
      <w:r>
        <w:rPr>
          <w:lang w:val="pl-PL"/>
        </w:rPr>
        <w:t>Piroliza;</w:t>
      </w:r>
    </w:p>
    <w:p w14:paraId="666A5C65" w14:textId="77777777" w:rsidR="006B3889" w:rsidRDefault="006B3889" w:rsidP="00DC0330">
      <w:pPr>
        <w:pStyle w:val="ListParagraph"/>
        <w:numPr>
          <w:ilvl w:val="0"/>
          <w:numId w:val="29"/>
        </w:numPr>
        <w:jc w:val="both"/>
        <w:rPr>
          <w:lang w:val="pl-PL"/>
        </w:rPr>
        <w:pPrChange w:id="755" w:author="Sciga, Jakub" w:date="2018-08-18T12:04:00Z">
          <w:pPr>
            <w:pStyle w:val="ListParagraph"/>
            <w:numPr>
              <w:numId w:val="29"/>
            </w:numPr>
            <w:ind w:hanging="360"/>
          </w:pPr>
        </w:pPrChange>
      </w:pPr>
      <w:r>
        <w:rPr>
          <w:lang w:val="pl-PL"/>
        </w:rPr>
        <w:t>Zeszklenie;</w:t>
      </w:r>
    </w:p>
    <w:p w14:paraId="19676B61" w14:textId="77777777" w:rsidR="006B3889" w:rsidRDefault="006B3889" w:rsidP="00DC0330">
      <w:pPr>
        <w:pStyle w:val="ListParagraph"/>
        <w:numPr>
          <w:ilvl w:val="0"/>
          <w:numId w:val="29"/>
        </w:numPr>
        <w:jc w:val="both"/>
        <w:rPr>
          <w:lang w:val="pl-PL"/>
        </w:rPr>
        <w:pPrChange w:id="756" w:author="Sciga, Jakub" w:date="2018-08-18T12:04:00Z">
          <w:pPr>
            <w:pStyle w:val="ListParagraph"/>
            <w:numPr>
              <w:numId w:val="29"/>
            </w:numPr>
            <w:ind w:hanging="360"/>
          </w:pPr>
        </w:pPrChange>
      </w:pPr>
      <w:r>
        <w:rPr>
          <w:lang w:val="pl-PL"/>
        </w:rPr>
        <w:t>Spalanie płomieniowe</w:t>
      </w:r>
    </w:p>
    <w:p w14:paraId="2F8F362A" w14:textId="77777777" w:rsidR="006B3889" w:rsidRPr="006B3889" w:rsidRDefault="006B3889" w:rsidP="00DC0330">
      <w:pPr>
        <w:pStyle w:val="ListParagraph"/>
        <w:numPr>
          <w:ilvl w:val="0"/>
          <w:numId w:val="29"/>
        </w:numPr>
        <w:jc w:val="both"/>
        <w:rPr>
          <w:lang w:val="pl-PL"/>
        </w:rPr>
        <w:pPrChange w:id="757" w:author="Sciga, Jakub" w:date="2018-08-18T12:04:00Z">
          <w:pPr>
            <w:pStyle w:val="ListParagraph"/>
            <w:numPr>
              <w:numId w:val="29"/>
            </w:numPr>
            <w:ind w:hanging="360"/>
          </w:pPr>
        </w:pPrChange>
      </w:pPr>
      <w:r>
        <w:rPr>
          <w:lang w:val="pl-PL"/>
        </w:rPr>
        <w:t>Detonacja</w:t>
      </w:r>
    </w:p>
    <w:p w14:paraId="241DBF81" w14:textId="77777777" w:rsidR="00F5691D" w:rsidRPr="00F5691D" w:rsidRDefault="00F5691D" w:rsidP="00DC0330">
      <w:pPr>
        <w:jc w:val="both"/>
        <w:rPr>
          <w:lang w:val="pl-PL"/>
        </w:rPr>
        <w:pPrChange w:id="758" w:author="Sciga, Jakub" w:date="2018-08-18T12:04:00Z">
          <w:pPr/>
        </w:pPrChange>
      </w:pPr>
    </w:p>
    <w:p w14:paraId="24486DF7" w14:textId="77777777" w:rsidR="00793EA2" w:rsidRDefault="00846980" w:rsidP="00DC0330">
      <w:pPr>
        <w:pStyle w:val="Heading2"/>
        <w:jc w:val="both"/>
        <w:rPr>
          <w:lang w:val="pl-PL"/>
        </w:rPr>
        <w:pPrChange w:id="759" w:author="Sciga, Jakub" w:date="2018-08-18T12:04:00Z">
          <w:pPr>
            <w:pStyle w:val="Heading2"/>
          </w:pPr>
        </w:pPrChange>
      </w:pPr>
      <w:bookmarkStart w:id="760" w:name="_Toc522356977"/>
      <w:r w:rsidRPr="00846980">
        <w:rPr>
          <w:lang w:val="pl-PL"/>
        </w:rPr>
        <w:t>Ekologia w spalaniu</w:t>
      </w:r>
      <w:bookmarkEnd w:id="760"/>
    </w:p>
    <w:p w14:paraId="09AF55C1" w14:textId="77777777" w:rsidR="00793EA2" w:rsidRDefault="006B3889" w:rsidP="00DC0330">
      <w:pPr>
        <w:spacing w:line="259" w:lineRule="auto"/>
        <w:jc w:val="both"/>
        <w:rPr>
          <w:rFonts w:eastAsiaTheme="majorEastAsia" w:cstheme="majorBidi"/>
          <w:b/>
          <w:sz w:val="32"/>
          <w:szCs w:val="32"/>
          <w:lang w:val="pl-PL"/>
        </w:rPr>
        <w:pPrChange w:id="761" w:author="Sciga, Jakub" w:date="2018-08-18T12:04:00Z">
          <w:pPr>
            <w:spacing w:line="259" w:lineRule="auto"/>
          </w:pPr>
        </w:pPrChange>
      </w:pPr>
      <w:r>
        <w:rPr>
          <w:lang w:val="pl-PL"/>
        </w:rPr>
        <w:t>Potrzebne? Niepotrzebne?</w:t>
      </w:r>
    </w:p>
    <w:p w14:paraId="2679895C" w14:textId="77777777" w:rsidR="006B3889" w:rsidRDefault="006B3889" w:rsidP="00DC0330">
      <w:pPr>
        <w:spacing w:line="259" w:lineRule="auto"/>
        <w:jc w:val="both"/>
        <w:rPr>
          <w:rFonts w:eastAsiaTheme="majorEastAsia" w:cstheme="majorBidi"/>
          <w:b/>
          <w:sz w:val="32"/>
          <w:szCs w:val="32"/>
          <w:lang w:val="pl-PL"/>
        </w:rPr>
        <w:pPrChange w:id="762" w:author="Sciga, Jakub" w:date="2018-08-18T12:04:00Z">
          <w:pPr>
            <w:spacing w:line="259" w:lineRule="auto"/>
          </w:pPr>
        </w:pPrChange>
      </w:pPr>
      <w:r>
        <w:rPr>
          <w:lang w:val="pl-PL"/>
        </w:rPr>
        <w:br w:type="page"/>
      </w:r>
    </w:p>
    <w:p w14:paraId="1F974366" w14:textId="77777777" w:rsidR="00EF0F3D" w:rsidRDefault="00EF0F3D" w:rsidP="00DC0330">
      <w:pPr>
        <w:pStyle w:val="Heading1"/>
        <w:jc w:val="both"/>
        <w:rPr>
          <w:lang w:val="pl-PL"/>
        </w:rPr>
        <w:pPrChange w:id="763" w:author="Sciga, Jakub" w:date="2018-08-18T12:04:00Z">
          <w:pPr>
            <w:pStyle w:val="Heading1"/>
          </w:pPr>
        </w:pPrChange>
      </w:pPr>
      <w:bookmarkStart w:id="764" w:name="_Toc522356978"/>
      <w:r>
        <w:rPr>
          <w:lang w:val="pl-PL"/>
        </w:rPr>
        <w:lastRenderedPageBreak/>
        <w:t>System regulacji</w:t>
      </w:r>
      <w:bookmarkEnd w:id="764"/>
    </w:p>
    <w:p w14:paraId="090163A5" w14:textId="77777777" w:rsidR="00EF0F3D" w:rsidDel="00394C03" w:rsidRDefault="00EF0F3D" w:rsidP="00DC0330">
      <w:pPr>
        <w:ind w:firstLine="360"/>
        <w:jc w:val="both"/>
        <w:rPr>
          <w:del w:id="765" w:author="Dominik Paszkowski" w:date="2018-08-17T22:00:00Z"/>
          <w:lang w:val="pl-PL"/>
        </w:rPr>
        <w:pPrChange w:id="766" w:author="Sciga, Jakub" w:date="2018-08-18T12:04:00Z">
          <w:pPr/>
        </w:pPrChange>
      </w:pPr>
      <w:r>
        <w:rPr>
          <w:lang w:val="pl-PL"/>
        </w:rPr>
        <w:t>System w automatyce jest rozumiany jako zbiór elementów, połączonych między sobą i „stanowiący całość o określonym przeznaczeniu i scharakteryzowany pewną liczbą wielk</w:t>
      </w:r>
      <w:r w:rsidR="002A49CE">
        <w:rPr>
          <w:lang w:val="pl-PL"/>
        </w:rPr>
        <w:t>ości zwanych zmiennymi stanu” [9</w:t>
      </w:r>
      <w:r>
        <w:rPr>
          <w:lang w:val="pl-PL"/>
        </w:rPr>
        <w:t>].</w:t>
      </w:r>
      <w:ins w:id="767" w:author="Dominik Paszkowski" w:date="2018-08-17T22:00:00Z">
        <w:r w:rsidR="00394C03">
          <w:rPr>
            <w:lang w:val="pl-PL"/>
          </w:rPr>
          <w:t xml:space="preserve"> </w:t>
        </w:r>
      </w:ins>
    </w:p>
    <w:p w14:paraId="15585E47" w14:textId="77777777" w:rsidR="00EF0F3D" w:rsidRDefault="00EF0F3D" w:rsidP="00DC0330">
      <w:pPr>
        <w:ind w:firstLine="360"/>
        <w:jc w:val="both"/>
        <w:rPr>
          <w:lang w:val="pl-PL"/>
        </w:rPr>
        <w:pPrChange w:id="768" w:author="Sciga, Jakub" w:date="2018-08-18T12:04:00Z">
          <w:pPr/>
        </w:pPrChange>
      </w:pPr>
      <w:r>
        <w:rPr>
          <w:lang w:val="pl-PL"/>
        </w:rPr>
        <w:t xml:space="preserve">System składa się z dwóch części. Jedna dotyczy obiektu sterowania, którym jest urządzenie, którego działanie jest sercem działania systemu sterowania. Drugim elementem jest system sterujący. Jeżeli stany systemu sterującego nie </w:t>
      </w:r>
      <w:del w:id="769" w:author="Dominik Paszkowski" w:date="2018-08-17T22:00:00Z">
        <w:r w:rsidDel="00394C03">
          <w:rPr>
            <w:lang w:val="pl-PL"/>
          </w:rPr>
          <w:delText xml:space="preserve">zalezą </w:delText>
        </w:r>
      </w:del>
      <w:ins w:id="770" w:author="Dominik Paszkowski" w:date="2018-08-17T22:00:00Z">
        <w:r w:rsidR="00394C03">
          <w:rPr>
            <w:lang w:val="pl-PL"/>
          </w:rPr>
          <w:t xml:space="preserve">zależą </w:t>
        </w:r>
      </w:ins>
      <w:r>
        <w:rPr>
          <w:lang w:val="pl-PL"/>
        </w:rPr>
        <w:t>od stanu obiektu, to mamy do czynienia z torem otwartym. W przeciwnym razie, kiedy występuje sprzężenie zwrotne, mówimy o układzie zamkniętym lub regulacji.</w:t>
      </w:r>
    </w:p>
    <w:p w14:paraId="7A257925" w14:textId="77777777" w:rsidR="002010D7" w:rsidRDefault="002010D7" w:rsidP="00DC0330">
      <w:pPr>
        <w:jc w:val="both"/>
        <w:rPr>
          <w:lang w:val="pl-PL"/>
        </w:rPr>
        <w:pPrChange w:id="771" w:author="Sciga, Jakub" w:date="2018-08-18T12:04:00Z">
          <w:pPr/>
        </w:pPrChange>
      </w:pPr>
    </w:p>
    <w:p w14:paraId="0AA578DB" w14:textId="77777777" w:rsidR="00EF0F3D" w:rsidRDefault="001F7C24" w:rsidP="00DC0330">
      <w:pPr>
        <w:pStyle w:val="Heading2"/>
        <w:jc w:val="both"/>
        <w:rPr>
          <w:lang w:val="pl-PL"/>
        </w:rPr>
        <w:pPrChange w:id="772" w:author="Sciga, Jakub" w:date="2018-08-18T12:04:00Z">
          <w:pPr>
            <w:pStyle w:val="Heading2"/>
          </w:pPr>
        </w:pPrChange>
      </w:pPr>
      <w:bookmarkStart w:id="773" w:name="_Toc522356979"/>
      <w:r>
        <w:rPr>
          <w:lang w:val="pl-PL"/>
        </w:rPr>
        <w:t>Układ regulacji</w:t>
      </w:r>
      <w:bookmarkEnd w:id="773"/>
    </w:p>
    <w:p w14:paraId="091A1924" w14:textId="77777777" w:rsidR="001F7C24" w:rsidRDefault="001F7C24" w:rsidP="00DC0330">
      <w:pPr>
        <w:jc w:val="both"/>
        <w:rPr>
          <w:lang w:val="pl-PL"/>
        </w:rPr>
        <w:pPrChange w:id="774" w:author="Sciga, Jakub" w:date="2018-08-18T12:04:00Z">
          <w:pPr/>
        </w:pPrChange>
      </w:pPr>
      <w:r>
        <w:rPr>
          <w:lang w:val="pl-PL"/>
        </w:rPr>
        <w:t>W automatyce wyróżnia się dwa podstawowe sposoby sterowania. Należą do nich:</w:t>
      </w:r>
    </w:p>
    <w:p w14:paraId="49433AAB" w14:textId="77777777" w:rsidR="001F7C24" w:rsidRDefault="001F7C24" w:rsidP="00DC0330">
      <w:pPr>
        <w:pStyle w:val="ListParagraph"/>
        <w:numPr>
          <w:ilvl w:val="0"/>
          <w:numId w:val="6"/>
        </w:numPr>
        <w:jc w:val="both"/>
        <w:rPr>
          <w:lang w:val="pl-PL"/>
        </w:rPr>
        <w:pPrChange w:id="775" w:author="Sciga, Jakub" w:date="2018-08-18T12:04:00Z">
          <w:pPr>
            <w:pStyle w:val="ListParagraph"/>
            <w:numPr>
              <w:numId w:val="6"/>
            </w:numPr>
            <w:ind w:hanging="360"/>
          </w:pPr>
        </w:pPrChange>
      </w:pPr>
      <w:r>
        <w:rPr>
          <w:lang w:val="pl-PL"/>
        </w:rPr>
        <w:t>Układ otwarty;</w:t>
      </w:r>
    </w:p>
    <w:p w14:paraId="332E7BA0" w14:textId="77777777" w:rsidR="001F7C24" w:rsidRDefault="001F7C24" w:rsidP="00DC0330">
      <w:pPr>
        <w:pStyle w:val="ListParagraph"/>
        <w:numPr>
          <w:ilvl w:val="0"/>
          <w:numId w:val="6"/>
        </w:numPr>
        <w:jc w:val="both"/>
        <w:rPr>
          <w:lang w:val="pl-PL"/>
        </w:rPr>
        <w:pPrChange w:id="776" w:author="Sciga, Jakub" w:date="2018-08-18T12:04:00Z">
          <w:pPr>
            <w:pStyle w:val="ListParagraph"/>
            <w:numPr>
              <w:numId w:val="6"/>
            </w:numPr>
            <w:ind w:hanging="360"/>
          </w:pPr>
        </w:pPrChange>
      </w:pPr>
      <w:r>
        <w:rPr>
          <w:lang w:val="pl-PL"/>
        </w:rPr>
        <w:t>Układ zamknięty, czyli ze sprzężeniem zwrotnym;</w:t>
      </w:r>
    </w:p>
    <w:p w14:paraId="19498A3C" w14:textId="77777777" w:rsidR="001F7C24" w:rsidRDefault="001F7C24" w:rsidP="00DC0330">
      <w:pPr>
        <w:jc w:val="both"/>
        <w:rPr>
          <w:lang w:val="pl-PL"/>
        </w:rPr>
        <w:pPrChange w:id="777" w:author="Sciga, Jakub" w:date="2018-08-18T12:04:00Z">
          <w:pPr/>
        </w:pPrChange>
      </w:pPr>
      <w:r>
        <w:rPr>
          <w:lang w:val="pl-PL"/>
        </w:rPr>
        <w:t>Działanie poszczególnych rodzajów układów zostało zobrazowane na rysunkach poniżej.</w:t>
      </w:r>
    </w:p>
    <w:p w14:paraId="3548E2DC" w14:textId="77777777" w:rsidR="001F7C24" w:rsidRDefault="001F7C24" w:rsidP="00DC0330">
      <w:pPr>
        <w:jc w:val="center"/>
        <w:rPr>
          <w:lang w:val="pl-PL"/>
        </w:rPr>
        <w:pPrChange w:id="778" w:author="Sciga, Jakub" w:date="2018-08-18T12:05:00Z">
          <w:pPr>
            <w:jc w:val="center"/>
          </w:pPr>
        </w:pPrChange>
      </w:pPr>
      <w:r>
        <w:rPr>
          <w:noProof/>
        </w:rPr>
        <w:drawing>
          <wp:inline distT="0" distB="0" distL="0" distR="0" wp14:anchorId="43919812" wp14:editId="4383D3F7">
            <wp:extent cx="4591050" cy="800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91050" cy="800100"/>
                    </a:xfrm>
                    <a:prstGeom prst="rect">
                      <a:avLst/>
                    </a:prstGeom>
                    <a:noFill/>
                    <a:ln>
                      <a:noFill/>
                    </a:ln>
                  </pic:spPr>
                </pic:pic>
              </a:graphicData>
            </a:graphic>
          </wp:inline>
        </w:drawing>
      </w:r>
    </w:p>
    <w:p w14:paraId="4833DB34" w14:textId="77777777" w:rsidR="001F7C24" w:rsidRPr="001F7C24" w:rsidRDefault="001F7C24" w:rsidP="00DC0330">
      <w:pPr>
        <w:jc w:val="center"/>
        <w:rPr>
          <w:i/>
          <w:lang w:val="pl-PL"/>
        </w:rPr>
        <w:pPrChange w:id="779" w:author="Sciga, Jakub" w:date="2018-08-18T12:05:00Z">
          <w:pPr>
            <w:jc w:val="center"/>
          </w:pPr>
        </w:pPrChange>
      </w:pPr>
      <w:r w:rsidRPr="001F7C24">
        <w:rPr>
          <w:i/>
          <w:lang w:val="pl-PL"/>
        </w:rPr>
        <w:t>Rys 4.</w:t>
      </w:r>
      <w:r w:rsidR="002820F0">
        <w:rPr>
          <w:i/>
          <w:lang w:val="pl-PL"/>
        </w:rPr>
        <w:t>1.</w:t>
      </w:r>
      <w:r w:rsidRPr="001F7C24">
        <w:rPr>
          <w:i/>
          <w:lang w:val="pl-PL"/>
        </w:rPr>
        <w:t>1. Układ otwarty</w:t>
      </w:r>
    </w:p>
    <w:p w14:paraId="086D2619" w14:textId="77777777" w:rsidR="001F7C24" w:rsidRDefault="001F7C24" w:rsidP="00DC0330">
      <w:pPr>
        <w:jc w:val="both"/>
        <w:rPr>
          <w:lang w:val="pl-PL"/>
        </w:rPr>
        <w:pPrChange w:id="780" w:author="Sciga, Jakub" w:date="2018-08-18T12:04:00Z">
          <w:pPr/>
        </w:pPrChange>
      </w:pPr>
    </w:p>
    <w:p w14:paraId="5E5B3624" w14:textId="77777777" w:rsidR="001F7C24" w:rsidRDefault="00B10544" w:rsidP="00DC0330">
      <w:pPr>
        <w:jc w:val="both"/>
        <w:rPr>
          <w:lang w:val="pl-PL"/>
        </w:rPr>
        <w:pPrChange w:id="781" w:author="Sciga, Jakub" w:date="2018-08-18T12:04:00Z">
          <w:pPr/>
        </w:pPrChange>
      </w:pPr>
      <w:r>
        <w:rPr>
          <w:lang w:val="pl-PL"/>
        </w:rPr>
        <w:t xml:space="preserve">Celem regulacji jest uzyskanie określonej wartości sygnału wyjściowego. </w:t>
      </w:r>
      <w:r w:rsidR="001F7C24">
        <w:rPr>
          <w:lang w:val="pl-PL"/>
        </w:rPr>
        <w:t>W układzie otwartym system sterujący nie dostaje informacji od obiektu regulacji</w:t>
      </w:r>
      <w:r>
        <w:rPr>
          <w:lang w:val="pl-PL"/>
        </w:rPr>
        <w:t xml:space="preserve"> i nie posiada możliwości kompensacji ewentualnych zakłóceń w torze głównym. Te przyczyny powodują, że ciężko zrealizować cel regulacji. W tego powodu w przemyśle, w miarę możliwości, wykorzystuje się układy zamknięte.</w:t>
      </w:r>
    </w:p>
    <w:p w14:paraId="6C38F198" w14:textId="77777777" w:rsidR="00B10544" w:rsidRDefault="00B10544" w:rsidP="00DC0330">
      <w:pPr>
        <w:jc w:val="center"/>
        <w:rPr>
          <w:lang w:val="pl-PL"/>
        </w:rPr>
        <w:pPrChange w:id="782" w:author="Sciga, Jakub" w:date="2018-08-18T12:05:00Z">
          <w:pPr>
            <w:jc w:val="center"/>
          </w:pPr>
        </w:pPrChange>
      </w:pPr>
      <w:r>
        <w:rPr>
          <w:noProof/>
        </w:rPr>
        <w:lastRenderedPageBreak/>
        <w:drawing>
          <wp:inline distT="0" distB="0" distL="0" distR="0" wp14:anchorId="33677403" wp14:editId="22DA634B">
            <wp:extent cx="4591050" cy="1143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91050" cy="1143000"/>
                    </a:xfrm>
                    <a:prstGeom prst="rect">
                      <a:avLst/>
                    </a:prstGeom>
                    <a:noFill/>
                    <a:ln>
                      <a:noFill/>
                    </a:ln>
                  </pic:spPr>
                </pic:pic>
              </a:graphicData>
            </a:graphic>
          </wp:inline>
        </w:drawing>
      </w:r>
    </w:p>
    <w:p w14:paraId="5F995159" w14:textId="77777777" w:rsidR="00B10544" w:rsidRPr="00B10544" w:rsidRDefault="00B10544" w:rsidP="00DC0330">
      <w:pPr>
        <w:jc w:val="center"/>
        <w:rPr>
          <w:i/>
          <w:lang w:val="pl-PL"/>
        </w:rPr>
        <w:pPrChange w:id="783" w:author="Sciga, Jakub" w:date="2018-08-18T12:05:00Z">
          <w:pPr>
            <w:jc w:val="center"/>
          </w:pPr>
        </w:pPrChange>
      </w:pPr>
      <w:r w:rsidRPr="00B10544">
        <w:rPr>
          <w:i/>
          <w:lang w:val="pl-PL"/>
        </w:rPr>
        <w:t>Rys. 4.</w:t>
      </w:r>
      <w:r w:rsidR="002820F0">
        <w:rPr>
          <w:i/>
          <w:lang w:val="pl-PL"/>
        </w:rPr>
        <w:t>1.</w:t>
      </w:r>
      <w:r w:rsidRPr="00B10544">
        <w:rPr>
          <w:i/>
          <w:lang w:val="pl-PL"/>
        </w:rPr>
        <w:t>2. Układ zamknięty</w:t>
      </w:r>
    </w:p>
    <w:p w14:paraId="17D2AA5C" w14:textId="77777777" w:rsidR="00B10544" w:rsidDel="001675B2" w:rsidRDefault="00B10544" w:rsidP="00DC0330">
      <w:pPr>
        <w:jc w:val="both"/>
        <w:rPr>
          <w:del w:id="784" w:author="Dominik Paszkowski" w:date="2018-08-17T22:01:00Z"/>
          <w:lang w:val="pl-PL"/>
        </w:rPr>
        <w:pPrChange w:id="785" w:author="Sciga, Jakub" w:date="2018-08-18T12:04:00Z">
          <w:pPr/>
        </w:pPrChange>
      </w:pPr>
      <w:r>
        <w:rPr>
          <w:lang w:val="pl-PL"/>
        </w:rPr>
        <w:t xml:space="preserve">Za powyższym rysunku widać znaczącą różnicę. </w:t>
      </w:r>
      <w:r w:rsidR="00F80241">
        <w:rPr>
          <w:lang w:val="pl-PL"/>
        </w:rPr>
        <w:t>W układzie istnieje sprzężenie zwrotne, którym do regulatora, jest przekazywana informacja o stanie sygnału wyjściowego.</w:t>
      </w:r>
      <w:r w:rsidR="00F80241">
        <w:rPr>
          <w:lang w:val="pl-PL"/>
        </w:rPr>
        <w:br/>
        <w:t>Taka struktura pozwala na przygotowanie dokładnego algorytmu regulacji, który będzie posiadał uwzględniał stan obiektu oraz zakłócenia w układzie.</w:t>
      </w:r>
      <w:ins w:id="786" w:author="Dominik Paszkowski" w:date="2018-08-17T22:01:00Z">
        <w:r w:rsidR="001675B2">
          <w:rPr>
            <w:lang w:val="pl-PL"/>
          </w:rPr>
          <w:t xml:space="preserve"> </w:t>
        </w:r>
      </w:ins>
    </w:p>
    <w:p w14:paraId="07DE5BE6" w14:textId="77777777" w:rsidR="00B10544" w:rsidDel="001675B2" w:rsidRDefault="000D3CE9" w:rsidP="00DC0330">
      <w:pPr>
        <w:jc w:val="both"/>
        <w:rPr>
          <w:del w:id="787" w:author="Dominik Paszkowski" w:date="2018-08-17T22:02:00Z"/>
          <w:lang w:val="pl-PL"/>
        </w:rPr>
        <w:pPrChange w:id="788" w:author="Sciga, Jakub" w:date="2018-08-18T12:04:00Z">
          <w:pPr/>
        </w:pPrChange>
      </w:pPr>
      <w:r>
        <w:rPr>
          <w:lang w:val="pl-PL"/>
        </w:rPr>
        <w:t>Na zakłóce</w:t>
      </w:r>
      <w:r w:rsidR="002820F0">
        <w:rPr>
          <w:lang w:val="pl-PL"/>
        </w:rPr>
        <w:t xml:space="preserve">nia wpływa eksploatacja układu, starzenie się elementów, warunki pracy oraz klimatyczne. Doprowadzają one </w:t>
      </w:r>
      <w:r>
        <w:rPr>
          <w:lang w:val="pl-PL"/>
        </w:rPr>
        <w:t>do zmian parametrów, takich jak sprężystość, tłumienie czy przewodność cieplna i elektryczna</w:t>
      </w:r>
      <w:r w:rsidR="002820F0">
        <w:rPr>
          <w:lang w:val="pl-PL"/>
        </w:rPr>
        <w:t>, co skutkuj</w:t>
      </w:r>
      <w:r w:rsidR="002A49CE">
        <w:rPr>
          <w:lang w:val="pl-PL"/>
        </w:rPr>
        <w:t>e zmianą pracy całego systemu [9</w:t>
      </w:r>
      <w:r w:rsidR="002820F0">
        <w:rPr>
          <w:lang w:val="pl-PL"/>
        </w:rPr>
        <w:t>].</w:t>
      </w:r>
      <w:ins w:id="789" w:author="Dominik Paszkowski" w:date="2018-08-17T22:02:00Z">
        <w:r w:rsidR="001675B2">
          <w:rPr>
            <w:lang w:val="pl-PL"/>
          </w:rPr>
          <w:t xml:space="preserve"> </w:t>
        </w:r>
      </w:ins>
    </w:p>
    <w:p w14:paraId="78783D2D" w14:textId="77777777" w:rsidR="002820F0" w:rsidRDefault="002820F0" w:rsidP="00DC0330">
      <w:pPr>
        <w:jc w:val="both"/>
        <w:rPr>
          <w:lang w:val="pl-PL"/>
        </w:rPr>
        <w:pPrChange w:id="790" w:author="Sciga, Jakub" w:date="2018-08-18T12:04:00Z">
          <w:pPr/>
        </w:pPrChange>
      </w:pPr>
      <w:r>
        <w:rPr>
          <w:lang w:val="pl-PL"/>
        </w:rPr>
        <w:t>Podstawowym zadaniem układu regulacji jest osiągnięcie zadanego celu, pomimo występujących zakłóceń. Istnieją różne typy układów regulacji, które różnią się algorytmem pracy. Wśród nich wyróżniamy:</w:t>
      </w:r>
    </w:p>
    <w:p w14:paraId="37CFD126" w14:textId="77777777" w:rsidR="002820F0" w:rsidRDefault="002820F0" w:rsidP="00DC0330">
      <w:pPr>
        <w:pStyle w:val="ListParagraph"/>
        <w:numPr>
          <w:ilvl w:val="0"/>
          <w:numId w:val="7"/>
        </w:numPr>
        <w:jc w:val="both"/>
        <w:rPr>
          <w:lang w:val="pl-PL"/>
        </w:rPr>
        <w:pPrChange w:id="791" w:author="Sciga, Jakub" w:date="2018-08-18T12:04:00Z">
          <w:pPr>
            <w:pStyle w:val="ListParagraph"/>
            <w:numPr>
              <w:numId w:val="7"/>
            </w:numPr>
            <w:ind w:hanging="360"/>
          </w:pPr>
        </w:pPrChange>
      </w:pPr>
      <w:r>
        <w:rPr>
          <w:lang w:val="pl-PL"/>
        </w:rPr>
        <w:t>U</w:t>
      </w:r>
      <w:r w:rsidRPr="002820F0">
        <w:rPr>
          <w:lang w:val="pl-PL"/>
        </w:rPr>
        <w:t>kłady stałowartościowe</w:t>
      </w:r>
      <w:r>
        <w:rPr>
          <w:lang w:val="pl-PL"/>
        </w:rPr>
        <w:t xml:space="preserve"> – mają one za zadanie utrzymanie stałej, zadanej wartości sygnału wyjściowego</w:t>
      </w:r>
      <w:r w:rsidR="005D0AC2">
        <w:rPr>
          <w:lang w:val="pl-PL"/>
        </w:rPr>
        <w:t>. Ten rodzaj jest wykorzystywany np. w procesach spalania, gdzie istotna jest praca w określonych wartościach temperatury.</w:t>
      </w:r>
    </w:p>
    <w:p w14:paraId="3A976490" w14:textId="77777777" w:rsidR="002820F0" w:rsidRDefault="002820F0" w:rsidP="00DC0330">
      <w:pPr>
        <w:pStyle w:val="ListParagraph"/>
        <w:numPr>
          <w:ilvl w:val="0"/>
          <w:numId w:val="7"/>
        </w:numPr>
        <w:jc w:val="both"/>
        <w:rPr>
          <w:lang w:val="pl-PL"/>
        </w:rPr>
        <w:pPrChange w:id="792" w:author="Sciga, Jakub" w:date="2018-08-18T12:04:00Z">
          <w:pPr>
            <w:pStyle w:val="ListParagraph"/>
            <w:numPr>
              <w:numId w:val="7"/>
            </w:numPr>
            <w:ind w:hanging="360"/>
          </w:pPr>
        </w:pPrChange>
      </w:pPr>
      <w:r>
        <w:rPr>
          <w:lang w:val="pl-PL"/>
        </w:rPr>
        <w:t>Układy nadążne – gdzie sygnał wyjściowy podąża za w</w:t>
      </w:r>
      <w:r w:rsidR="005D0AC2">
        <w:rPr>
          <w:lang w:val="pl-PL"/>
        </w:rPr>
        <w:t>yznaczoną wcześniej trajektorią. Ten typ można spotkać np. w lotnictwie.</w:t>
      </w:r>
    </w:p>
    <w:p w14:paraId="5CF9C645" w14:textId="77777777" w:rsidR="002820F0" w:rsidRDefault="002820F0" w:rsidP="00DC0330">
      <w:pPr>
        <w:pStyle w:val="ListParagraph"/>
        <w:numPr>
          <w:ilvl w:val="0"/>
          <w:numId w:val="7"/>
        </w:numPr>
        <w:jc w:val="both"/>
        <w:rPr>
          <w:lang w:val="pl-PL"/>
        </w:rPr>
        <w:pPrChange w:id="793" w:author="Sciga, Jakub" w:date="2018-08-18T12:04:00Z">
          <w:pPr>
            <w:pStyle w:val="ListParagraph"/>
            <w:numPr>
              <w:numId w:val="7"/>
            </w:numPr>
            <w:ind w:hanging="360"/>
          </w:pPr>
        </w:pPrChange>
      </w:pPr>
      <w:r>
        <w:rPr>
          <w:lang w:val="pl-PL"/>
        </w:rPr>
        <w:t xml:space="preserve">Układy programowane – sygnał </w:t>
      </w:r>
      <w:r w:rsidR="005D0AC2">
        <w:rPr>
          <w:lang w:val="pl-PL"/>
        </w:rPr>
        <w:t>wyjściowy zależy od algorytmu. Przykładem użycia teg</w:t>
      </w:r>
      <w:r w:rsidR="002A49CE">
        <w:rPr>
          <w:lang w:val="pl-PL"/>
        </w:rPr>
        <w:t>o rodzaju jest obrabiarka CNC [9</w:t>
      </w:r>
      <w:r w:rsidR="005D0AC2">
        <w:rPr>
          <w:lang w:val="pl-PL"/>
        </w:rPr>
        <w:t>].</w:t>
      </w:r>
    </w:p>
    <w:p w14:paraId="75383CB9" w14:textId="77777777" w:rsidR="005D0AC2" w:rsidRPr="005D0AC2" w:rsidRDefault="005D0AC2" w:rsidP="00DC0330">
      <w:pPr>
        <w:jc w:val="both"/>
        <w:rPr>
          <w:lang w:val="pl-PL"/>
        </w:rPr>
        <w:pPrChange w:id="794" w:author="Sciga, Jakub" w:date="2018-08-18T12:04:00Z">
          <w:pPr/>
        </w:pPrChange>
      </w:pPr>
    </w:p>
    <w:p w14:paraId="097E887C" w14:textId="77777777" w:rsidR="00874FA8" w:rsidRDefault="00874FA8" w:rsidP="00DC0330">
      <w:pPr>
        <w:spacing w:line="259" w:lineRule="auto"/>
        <w:jc w:val="both"/>
        <w:rPr>
          <w:rFonts w:eastAsiaTheme="majorEastAsia" w:cstheme="majorBidi"/>
          <w:b/>
          <w:sz w:val="28"/>
          <w:szCs w:val="26"/>
          <w:lang w:val="pl-PL"/>
        </w:rPr>
        <w:pPrChange w:id="795" w:author="Sciga, Jakub" w:date="2018-08-18T12:04:00Z">
          <w:pPr>
            <w:spacing w:line="259" w:lineRule="auto"/>
          </w:pPr>
        </w:pPrChange>
      </w:pPr>
      <w:r>
        <w:rPr>
          <w:lang w:val="pl-PL"/>
        </w:rPr>
        <w:br w:type="page"/>
      </w:r>
    </w:p>
    <w:p w14:paraId="5646B983" w14:textId="77777777" w:rsidR="00EF0F3D" w:rsidRDefault="002A49CE" w:rsidP="00DC0330">
      <w:pPr>
        <w:pStyle w:val="Heading2"/>
        <w:jc w:val="both"/>
        <w:rPr>
          <w:lang w:val="pl-PL"/>
        </w:rPr>
        <w:pPrChange w:id="796" w:author="Sciga, Jakub" w:date="2018-08-18T12:04:00Z">
          <w:pPr>
            <w:pStyle w:val="Heading2"/>
          </w:pPr>
        </w:pPrChange>
      </w:pPr>
      <w:bookmarkStart w:id="797" w:name="_Toc522356980"/>
      <w:r>
        <w:rPr>
          <w:lang w:val="pl-PL"/>
        </w:rPr>
        <w:lastRenderedPageBreak/>
        <w:t>Projektowanie układów regulacji</w:t>
      </w:r>
      <w:bookmarkEnd w:id="797"/>
    </w:p>
    <w:p w14:paraId="7247C6D4" w14:textId="77777777" w:rsidR="002A49CE" w:rsidRDefault="002A49CE" w:rsidP="00DC0330">
      <w:pPr>
        <w:ind w:firstLine="360"/>
        <w:jc w:val="both"/>
        <w:rPr>
          <w:lang w:val="pl-PL"/>
        </w:rPr>
        <w:pPrChange w:id="798" w:author="Sciga, Jakub" w:date="2018-08-18T12:04:00Z">
          <w:pPr/>
        </w:pPrChange>
      </w:pPr>
      <w:r>
        <w:rPr>
          <w:lang w:val="pl-PL"/>
        </w:rPr>
        <w:t xml:space="preserve">Układy regulacji </w:t>
      </w:r>
      <w:r w:rsidR="00462298">
        <w:rPr>
          <w:lang w:val="pl-PL"/>
        </w:rPr>
        <w:t>są projektowane według określonych kryteriów. Na cały proces składają się takie elementy, jak:</w:t>
      </w:r>
    </w:p>
    <w:p w14:paraId="46A3B6F7" w14:textId="77777777" w:rsidR="00462298" w:rsidRDefault="00462298" w:rsidP="00DC0330">
      <w:pPr>
        <w:pStyle w:val="ListParagraph"/>
        <w:numPr>
          <w:ilvl w:val="0"/>
          <w:numId w:val="12"/>
        </w:numPr>
        <w:jc w:val="both"/>
        <w:rPr>
          <w:lang w:val="pl-PL"/>
        </w:rPr>
        <w:pPrChange w:id="799" w:author="Sciga, Jakub" w:date="2018-08-18T12:04:00Z">
          <w:pPr>
            <w:pStyle w:val="ListParagraph"/>
            <w:numPr>
              <w:numId w:val="12"/>
            </w:numPr>
            <w:ind w:hanging="360"/>
          </w:pPr>
        </w:pPrChange>
      </w:pPr>
      <w:r>
        <w:rPr>
          <w:lang w:val="pl-PL"/>
        </w:rPr>
        <w:t>Analiza zadania;</w:t>
      </w:r>
    </w:p>
    <w:p w14:paraId="11AEF6A1" w14:textId="77777777" w:rsidR="00462298" w:rsidRDefault="00462298" w:rsidP="00DC0330">
      <w:pPr>
        <w:pStyle w:val="ListParagraph"/>
        <w:numPr>
          <w:ilvl w:val="0"/>
          <w:numId w:val="12"/>
        </w:numPr>
        <w:jc w:val="both"/>
        <w:rPr>
          <w:lang w:val="pl-PL"/>
        </w:rPr>
        <w:pPrChange w:id="800" w:author="Sciga, Jakub" w:date="2018-08-18T12:04:00Z">
          <w:pPr>
            <w:pStyle w:val="ListParagraph"/>
            <w:numPr>
              <w:numId w:val="12"/>
            </w:numPr>
            <w:ind w:hanging="360"/>
          </w:pPr>
        </w:pPrChange>
      </w:pPr>
      <w:r>
        <w:rPr>
          <w:lang w:val="pl-PL"/>
        </w:rPr>
        <w:t>Projekt wstępny;</w:t>
      </w:r>
    </w:p>
    <w:p w14:paraId="00382A40" w14:textId="77777777" w:rsidR="00462298" w:rsidRDefault="00462298" w:rsidP="00DC0330">
      <w:pPr>
        <w:pStyle w:val="ListParagraph"/>
        <w:numPr>
          <w:ilvl w:val="0"/>
          <w:numId w:val="12"/>
        </w:numPr>
        <w:jc w:val="both"/>
        <w:rPr>
          <w:lang w:val="pl-PL"/>
        </w:rPr>
        <w:pPrChange w:id="801" w:author="Sciga, Jakub" w:date="2018-08-18T12:04:00Z">
          <w:pPr>
            <w:pStyle w:val="ListParagraph"/>
            <w:numPr>
              <w:numId w:val="12"/>
            </w:numPr>
            <w:ind w:hanging="360"/>
          </w:pPr>
        </w:pPrChange>
      </w:pPr>
      <w:r>
        <w:rPr>
          <w:lang w:val="pl-PL"/>
        </w:rPr>
        <w:t>Identyfikacja modelu układu regulacji;</w:t>
      </w:r>
    </w:p>
    <w:p w14:paraId="05B98FBA" w14:textId="77777777" w:rsidR="00462298" w:rsidRDefault="00462298" w:rsidP="00DC0330">
      <w:pPr>
        <w:pStyle w:val="ListParagraph"/>
        <w:numPr>
          <w:ilvl w:val="0"/>
          <w:numId w:val="12"/>
        </w:numPr>
        <w:jc w:val="both"/>
        <w:rPr>
          <w:lang w:val="pl-PL"/>
        </w:rPr>
        <w:pPrChange w:id="802" w:author="Sciga, Jakub" w:date="2018-08-18T12:04:00Z">
          <w:pPr>
            <w:pStyle w:val="ListParagraph"/>
            <w:numPr>
              <w:numId w:val="12"/>
            </w:numPr>
            <w:ind w:hanging="360"/>
          </w:pPr>
        </w:pPrChange>
      </w:pPr>
      <w:r>
        <w:rPr>
          <w:lang w:val="pl-PL"/>
        </w:rPr>
        <w:t>Analiza właściwości układu oryginalnego (niekorygowanego);</w:t>
      </w:r>
    </w:p>
    <w:p w14:paraId="3ACB8812" w14:textId="77777777" w:rsidR="00462298" w:rsidRDefault="00462298" w:rsidP="00DC0330">
      <w:pPr>
        <w:pStyle w:val="ListParagraph"/>
        <w:numPr>
          <w:ilvl w:val="0"/>
          <w:numId w:val="12"/>
        </w:numPr>
        <w:jc w:val="both"/>
        <w:rPr>
          <w:lang w:val="pl-PL"/>
        </w:rPr>
        <w:pPrChange w:id="803" w:author="Sciga, Jakub" w:date="2018-08-18T12:04:00Z">
          <w:pPr>
            <w:pStyle w:val="ListParagraph"/>
            <w:numPr>
              <w:numId w:val="12"/>
            </w:numPr>
            <w:ind w:hanging="360"/>
          </w:pPr>
        </w:pPrChange>
      </w:pPr>
      <w:r>
        <w:rPr>
          <w:lang w:val="pl-PL"/>
        </w:rPr>
        <w:t>Korekcja właściwości układu;</w:t>
      </w:r>
    </w:p>
    <w:p w14:paraId="2D2FF6EA" w14:textId="77777777" w:rsidR="00462298" w:rsidRDefault="00462298" w:rsidP="00DC0330">
      <w:pPr>
        <w:pStyle w:val="ListParagraph"/>
        <w:numPr>
          <w:ilvl w:val="0"/>
          <w:numId w:val="12"/>
        </w:numPr>
        <w:jc w:val="both"/>
        <w:rPr>
          <w:lang w:val="pl-PL"/>
        </w:rPr>
        <w:pPrChange w:id="804" w:author="Sciga, Jakub" w:date="2018-08-18T12:04:00Z">
          <w:pPr>
            <w:pStyle w:val="ListParagraph"/>
            <w:numPr>
              <w:numId w:val="12"/>
            </w:numPr>
            <w:ind w:hanging="360"/>
          </w:pPr>
        </w:pPrChange>
      </w:pPr>
      <w:r>
        <w:rPr>
          <w:lang w:val="pl-PL"/>
        </w:rPr>
        <w:t>Analiza właściwości układu skorygowanego [5].</w:t>
      </w:r>
    </w:p>
    <w:p w14:paraId="24203092" w14:textId="77777777" w:rsidR="00462298" w:rsidRDefault="00462298" w:rsidP="00DC0330">
      <w:pPr>
        <w:jc w:val="both"/>
        <w:rPr>
          <w:lang w:val="pl-PL"/>
        </w:rPr>
        <w:pPrChange w:id="805" w:author="Sciga, Jakub" w:date="2018-08-18T12:04:00Z">
          <w:pPr/>
        </w:pPrChange>
      </w:pPr>
    </w:p>
    <w:p w14:paraId="01F42869" w14:textId="77777777" w:rsidR="00462298" w:rsidRDefault="00462298" w:rsidP="00DC0330">
      <w:pPr>
        <w:ind w:firstLine="360"/>
        <w:jc w:val="both"/>
        <w:rPr>
          <w:lang w:val="pl-PL"/>
        </w:rPr>
        <w:pPrChange w:id="806" w:author="Sciga, Jakub" w:date="2018-08-18T12:04:00Z">
          <w:pPr/>
        </w:pPrChange>
      </w:pPr>
      <w:r>
        <w:rPr>
          <w:lang w:val="pl-PL"/>
        </w:rPr>
        <w:t>W ramach analizy zadania projektant rozważa problemy, które dotyczą warunków pracy oraz wymagań, które musi spełniać dany układ. Do takich parametrów możemy zaliczyć przede wszystkim dokładność statyczną i dynamiczną, czyli uchyb ustalony oraz p</w:t>
      </w:r>
      <w:r w:rsidR="00A66272">
        <w:rPr>
          <w:lang w:val="pl-PL"/>
        </w:rPr>
        <w:t>rzeregulowanie i czas regulacji [5].</w:t>
      </w:r>
    </w:p>
    <w:p w14:paraId="0EBEEFAE" w14:textId="77777777" w:rsidR="00A66272" w:rsidRDefault="00462298" w:rsidP="00DC0330">
      <w:pPr>
        <w:ind w:firstLine="360"/>
        <w:jc w:val="both"/>
        <w:rPr>
          <w:lang w:val="pl-PL"/>
        </w:rPr>
        <w:pPrChange w:id="807" w:author="Sciga, Jakub" w:date="2018-08-18T12:04:00Z">
          <w:pPr/>
        </w:pPrChange>
      </w:pPr>
      <w:r>
        <w:rPr>
          <w:lang w:val="pl-PL"/>
        </w:rPr>
        <w:t xml:space="preserve">Drugi krok dotyczy przygotowania projektu wstępnego czyli koncepcję rozwiązania danego zadania. Ten etap ściśle wiąże się </w:t>
      </w:r>
      <w:r w:rsidR="00A66272">
        <w:rPr>
          <w:lang w:val="pl-PL"/>
        </w:rPr>
        <w:t xml:space="preserve">identyfikacją obiektu regulacji. Znajomość modelu jest kluczowa do przygotowania poprawnego algorytmu sterowania, ponieważ każdy typ obiektu cechuje się innymi właściwościami. </w:t>
      </w:r>
      <w:del w:id="808" w:author="Dominik Paszkowski" w:date="2018-08-17T22:03:00Z">
        <w:r w:rsidR="00E467BB" w:rsidDel="001675B2">
          <w:rPr>
            <w:lang w:val="pl-PL"/>
          </w:rPr>
          <w:br/>
        </w:r>
      </w:del>
      <w:r w:rsidR="00E467BB">
        <w:rPr>
          <w:lang w:val="pl-PL"/>
        </w:rPr>
        <w:t>Przykładowo, o</w:t>
      </w:r>
      <w:r w:rsidR="00A66272">
        <w:rPr>
          <w:lang w:val="pl-PL"/>
        </w:rPr>
        <w:t>dpowiedź obiektów inercyjnych ustala się na określonej wartości, a dla obiektu całkującego dąży do nieskończoności.</w:t>
      </w:r>
      <w:r w:rsidR="00E467BB">
        <w:rPr>
          <w:lang w:val="pl-PL"/>
        </w:rPr>
        <w:t xml:space="preserve"> Z tego wynika, że metody regulacji dla obu przypadków będą różne, ponieważ zachowanie samych obiektów jest inne.</w:t>
      </w:r>
    </w:p>
    <w:p w14:paraId="4DFDAE25" w14:textId="77777777" w:rsidR="00E467BB" w:rsidDel="001675B2" w:rsidRDefault="00E467BB" w:rsidP="00DC0330">
      <w:pPr>
        <w:ind w:firstLine="360"/>
        <w:jc w:val="both"/>
        <w:rPr>
          <w:del w:id="809" w:author="Dominik Paszkowski" w:date="2018-08-17T22:04:00Z"/>
          <w:lang w:val="pl-PL"/>
        </w:rPr>
        <w:pPrChange w:id="810" w:author="Sciga, Jakub" w:date="2018-08-18T12:04:00Z">
          <w:pPr/>
        </w:pPrChange>
      </w:pPr>
      <w:r>
        <w:rPr>
          <w:lang w:val="pl-PL"/>
        </w:rPr>
        <w:t>Następnie analizuje się zachowanie układu nieskorygowanego, czyli bez włączonego regulatora. Liczy się uchyb statyczny, przeregulowanie, czas regulacji przy określonych warunkach, np. skokowym sygnale wymuszającym oraz stałym zakłóceniu i porównuje otrzymane wyniki z wymaganiami [5].</w:t>
      </w:r>
      <w:ins w:id="811" w:author="Dominik Paszkowski" w:date="2018-08-17T22:04:00Z">
        <w:r w:rsidR="001675B2">
          <w:rPr>
            <w:lang w:val="pl-PL"/>
          </w:rPr>
          <w:t xml:space="preserve"> </w:t>
        </w:r>
      </w:ins>
    </w:p>
    <w:p w14:paraId="180E9A4F" w14:textId="77777777" w:rsidR="00E467BB" w:rsidRDefault="00E467BB" w:rsidP="00DC0330">
      <w:pPr>
        <w:ind w:firstLine="360"/>
        <w:jc w:val="both"/>
        <w:rPr>
          <w:lang w:val="pl-PL"/>
        </w:rPr>
        <w:pPrChange w:id="812" w:author="Sciga, Jakub" w:date="2018-08-18T12:04:00Z">
          <w:pPr/>
        </w:pPrChange>
      </w:pPr>
      <w:r>
        <w:rPr>
          <w:lang w:val="pl-PL"/>
        </w:rPr>
        <w:t>Jeżeli rezultaty nie spełniają założeń projektowych należy dostroić układ. Celem korekcji może być likwidacja uchybu ustalonego, zmniejszenie lub likwidacja przeregulowania lub skrócenie czasu regulacji.</w:t>
      </w:r>
    </w:p>
    <w:p w14:paraId="03428C83" w14:textId="77777777" w:rsidR="00E467BB" w:rsidRDefault="00E467BB" w:rsidP="00DC0330">
      <w:pPr>
        <w:ind w:firstLine="360"/>
        <w:jc w:val="both"/>
        <w:rPr>
          <w:lang w:val="pl-PL"/>
        </w:rPr>
        <w:pPrChange w:id="813" w:author="Sciga, Jakub" w:date="2018-08-18T12:04:00Z">
          <w:pPr/>
        </w:pPrChange>
      </w:pPr>
      <w:r>
        <w:rPr>
          <w:lang w:val="pl-PL"/>
        </w:rPr>
        <w:lastRenderedPageBreak/>
        <w:t>Kolejnym etapem jest dobór odpowiedniego regulatora, którego praca umożliwi osiągnięcie zadanych wartości. Projektant powinien dobrać odpowiednie parametry regulatora, takie jak wzmocnienie i stałe czasowe.</w:t>
      </w:r>
    </w:p>
    <w:p w14:paraId="2B153FD4" w14:textId="77777777" w:rsidR="00E467BB" w:rsidRDefault="00E467BB" w:rsidP="00DC0330">
      <w:pPr>
        <w:ind w:firstLine="360"/>
        <w:jc w:val="both"/>
        <w:rPr>
          <w:lang w:val="pl-PL"/>
        </w:rPr>
        <w:pPrChange w:id="814" w:author="Sciga, Jakub" w:date="2018-08-18T12:04:00Z">
          <w:pPr/>
        </w:pPrChange>
      </w:pPr>
      <w:r>
        <w:rPr>
          <w:lang w:val="pl-PL"/>
        </w:rPr>
        <w:t xml:space="preserve">Ostatnim krokiem jest analiza układu skorygowanego, czyli </w:t>
      </w:r>
      <w:r w:rsidR="003C3AA5">
        <w:rPr>
          <w:lang w:val="pl-PL"/>
        </w:rPr>
        <w:t>z działającym regulatorem i porównanie otrzymanych wyników z wymaganiami. Etap projektowania kończy się kiedy zastosowany algorytm regulacji spełni wszystkie cele regulacji.</w:t>
      </w:r>
    </w:p>
    <w:p w14:paraId="693E715F" w14:textId="77777777" w:rsidR="005A26DD" w:rsidRPr="005A26DD" w:rsidRDefault="005A26DD" w:rsidP="00DC0330">
      <w:pPr>
        <w:jc w:val="both"/>
        <w:rPr>
          <w:lang w:val="pl-PL"/>
        </w:rPr>
        <w:pPrChange w:id="815" w:author="Sciga, Jakub" w:date="2018-08-18T12:04:00Z">
          <w:pPr/>
        </w:pPrChange>
      </w:pPr>
    </w:p>
    <w:p w14:paraId="1B9033B0" w14:textId="77777777" w:rsidR="003C3AA5" w:rsidRDefault="003C3AA5" w:rsidP="00DC0330">
      <w:pPr>
        <w:pStyle w:val="Heading2"/>
        <w:jc w:val="both"/>
        <w:rPr>
          <w:lang w:val="pl-PL"/>
        </w:rPr>
        <w:pPrChange w:id="816" w:author="Sciga, Jakub" w:date="2018-08-18T12:04:00Z">
          <w:pPr>
            <w:pStyle w:val="Heading2"/>
          </w:pPr>
        </w:pPrChange>
      </w:pPr>
      <w:bookmarkStart w:id="817" w:name="_Toc522356981"/>
      <w:r>
        <w:rPr>
          <w:lang w:val="pl-PL"/>
        </w:rPr>
        <w:t>Regulatory</w:t>
      </w:r>
      <w:bookmarkEnd w:id="817"/>
    </w:p>
    <w:p w14:paraId="061BA92E" w14:textId="77777777" w:rsidR="003C3AA5" w:rsidRDefault="00C95D79" w:rsidP="00DC0330">
      <w:pPr>
        <w:ind w:firstLine="360"/>
        <w:jc w:val="both"/>
        <w:rPr>
          <w:lang w:val="pl-PL"/>
        </w:rPr>
        <w:pPrChange w:id="818" w:author="Sciga, Jakub" w:date="2018-08-18T12:04:00Z">
          <w:pPr/>
        </w:pPrChange>
      </w:pPr>
      <w:r>
        <w:rPr>
          <w:lang w:val="pl-PL"/>
        </w:rPr>
        <w:t>Według definicji „r</w:t>
      </w:r>
      <w:r w:rsidRPr="00C95D79">
        <w:rPr>
          <w:lang w:val="pl-PL"/>
        </w:rPr>
        <w:t>egulatorem</w:t>
      </w:r>
      <w:r>
        <w:rPr>
          <w:lang w:val="pl-PL"/>
        </w:rPr>
        <w:t xml:space="preserve"> </w:t>
      </w:r>
      <w:r w:rsidRPr="00C95D79">
        <w:rPr>
          <w:lang w:val="pl-PL"/>
        </w:rPr>
        <w:t>nazywamy</w:t>
      </w:r>
      <w:r>
        <w:rPr>
          <w:lang w:val="pl-PL"/>
        </w:rPr>
        <w:t xml:space="preserve"> c</w:t>
      </w:r>
      <w:r w:rsidRPr="00C95D79">
        <w:rPr>
          <w:lang w:val="pl-PL"/>
        </w:rPr>
        <w:t>złon</w:t>
      </w:r>
      <w:r>
        <w:rPr>
          <w:lang w:val="pl-PL"/>
        </w:rPr>
        <w:t xml:space="preserve"> </w:t>
      </w:r>
      <w:r w:rsidRPr="00C95D79">
        <w:rPr>
          <w:lang w:val="pl-PL"/>
        </w:rPr>
        <w:t>wprowadzony</w:t>
      </w:r>
      <w:r>
        <w:rPr>
          <w:lang w:val="pl-PL"/>
        </w:rPr>
        <w:t xml:space="preserve"> </w:t>
      </w:r>
      <w:r w:rsidRPr="00C95D79">
        <w:rPr>
          <w:lang w:val="pl-PL"/>
        </w:rPr>
        <w:t>do</w:t>
      </w:r>
      <w:r>
        <w:rPr>
          <w:lang w:val="pl-PL"/>
        </w:rPr>
        <w:t xml:space="preserve"> </w:t>
      </w:r>
      <w:r w:rsidRPr="00C95D79">
        <w:rPr>
          <w:lang w:val="pl-PL"/>
        </w:rPr>
        <w:t>układu</w:t>
      </w:r>
      <w:r>
        <w:rPr>
          <w:lang w:val="pl-PL"/>
        </w:rPr>
        <w:t xml:space="preserve"> </w:t>
      </w:r>
      <w:r w:rsidRPr="00C95D79">
        <w:rPr>
          <w:lang w:val="pl-PL"/>
        </w:rPr>
        <w:t>dla</w:t>
      </w:r>
      <w:r>
        <w:rPr>
          <w:lang w:val="pl-PL"/>
        </w:rPr>
        <w:t xml:space="preserve"> </w:t>
      </w:r>
      <w:r w:rsidRPr="00C95D79">
        <w:rPr>
          <w:lang w:val="pl-PL"/>
        </w:rPr>
        <w:t>poprawienia</w:t>
      </w:r>
      <w:r>
        <w:rPr>
          <w:lang w:val="pl-PL"/>
        </w:rPr>
        <w:t xml:space="preserve"> w</w:t>
      </w:r>
      <w:r w:rsidRPr="00C95D79">
        <w:rPr>
          <w:lang w:val="pl-PL"/>
        </w:rPr>
        <w:t>łaściwości</w:t>
      </w:r>
      <w:r>
        <w:rPr>
          <w:lang w:val="pl-PL"/>
        </w:rPr>
        <w:t xml:space="preserve"> </w:t>
      </w:r>
      <w:r w:rsidRPr="00C95D79">
        <w:rPr>
          <w:lang w:val="pl-PL"/>
        </w:rPr>
        <w:t>eksploatacyjnych</w:t>
      </w:r>
      <w:r>
        <w:rPr>
          <w:lang w:val="pl-PL"/>
        </w:rPr>
        <w:t xml:space="preserve"> </w:t>
      </w:r>
      <w:r w:rsidRPr="00C95D79">
        <w:rPr>
          <w:lang w:val="pl-PL"/>
        </w:rPr>
        <w:t>tego</w:t>
      </w:r>
      <w:r>
        <w:rPr>
          <w:lang w:val="pl-PL"/>
        </w:rPr>
        <w:t xml:space="preserve"> </w:t>
      </w:r>
      <w:r w:rsidRPr="00C95D79">
        <w:rPr>
          <w:lang w:val="pl-PL"/>
        </w:rPr>
        <w:t>układu</w:t>
      </w:r>
      <w:r>
        <w:rPr>
          <w:lang w:val="pl-PL"/>
        </w:rPr>
        <w:t>” [5]. Są one wykorzystywane przede wszystkim do takich zastosowań, jak:</w:t>
      </w:r>
    </w:p>
    <w:p w14:paraId="6E35ECB3" w14:textId="77777777" w:rsidR="00C95D79" w:rsidRDefault="00524F80" w:rsidP="00DC0330">
      <w:pPr>
        <w:pStyle w:val="ListParagraph"/>
        <w:numPr>
          <w:ilvl w:val="0"/>
          <w:numId w:val="10"/>
        </w:numPr>
        <w:jc w:val="both"/>
        <w:rPr>
          <w:lang w:val="pl-PL"/>
        </w:rPr>
        <w:pPrChange w:id="819" w:author="Sciga, Jakub" w:date="2018-08-18T12:04:00Z">
          <w:pPr>
            <w:pStyle w:val="ListParagraph"/>
            <w:numPr>
              <w:numId w:val="10"/>
            </w:numPr>
            <w:ind w:hanging="360"/>
          </w:pPr>
        </w:pPrChange>
      </w:pPr>
      <w:r>
        <w:rPr>
          <w:lang w:val="pl-PL"/>
        </w:rPr>
        <w:t>Utrzymanie sygnału wyjściowego na stałym poziomie;</w:t>
      </w:r>
    </w:p>
    <w:p w14:paraId="25C68890" w14:textId="77777777" w:rsidR="00524F80" w:rsidRDefault="00524F80" w:rsidP="00DC0330">
      <w:pPr>
        <w:pStyle w:val="ListParagraph"/>
        <w:numPr>
          <w:ilvl w:val="0"/>
          <w:numId w:val="10"/>
        </w:numPr>
        <w:jc w:val="both"/>
        <w:rPr>
          <w:lang w:val="pl-PL"/>
        </w:rPr>
        <w:pPrChange w:id="820" w:author="Sciga, Jakub" w:date="2018-08-18T12:04:00Z">
          <w:pPr>
            <w:pStyle w:val="ListParagraph"/>
            <w:numPr>
              <w:numId w:val="10"/>
            </w:numPr>
            <w:ind w:hanging="360"/>
          </w:pPr>
        </w:pPrChange>
      </w:pPr>
      <w:r>
        <w:rPr>
          <w:lang w:val="pl-PL"/>
        </w:rPr>
        <w:t>Minimalizacja uchybu statycznego oraz ukształtowanie charakterystyk dynamicznych układu;</w:t>
      </w:r>
    </w:p>
    <w:p w14:paraId="4C71C7C4" w14:textId="77777777" w:rsidR="00524F80" w:rsidRDefault="00524F80" w:rsidP="00DC0330">
      <w:pPr>
        <w:pStyle w:val="ListParagraph"/>
        <w:numPr>
          <w:ilvl w:val="0"/>
          <w:numId w:val="10"/>
        </w:numPr>
        <w:jc w:val="both"/>
        <w:rPr>
          <w:lang w:val="pl-PL"/>
        </w:rPr>
        <w:pPrChange w:id="821" w:author="Sciga, Jakub" w:date="2018-08-18T12:04:00Z">
          <w:pPr>
            <w:pStyle w:val="ListParagraph"/>
            <w:numPr>
              <w:numId w:val="10"/>
            </w:numPr>
            <w:ind w:hanging="360"/>
          </w:pPr>
        </w:pPrChange>
      </w:pPr>
      <w:r>
        <w:rPr>
          <w:lang w:val="pl-PL"/>
        </w:rPr>
        <w:t>Zmniejszenie wpływu zakłóceń;</w:t>
      </w:r>
    </w:p>
    <w:p w14:paraId="440980AC" w14:textId="77777777" w:rsidR="00524F80" w:rsidRPr="00524F80" w:rsidRDefault="00524F80" w:rsidP="00DC0330">
      <w:pPr>
        <w:jc w:val="both"/>
        <w:rPr>
          <w:lang w:val="pl-PL"/>
        </w:rPr>
        <w:pPrChange w:id="822" w:author="Sciga, Jakub" w:date="2018-08-18T12:04:00Z">
          <w:pPr/>
        </w:pPrChange>
      </w:pPr>
    </w:p>
    <w:p w14:paraId="3B9A117D" w14:textId="77777777" w:rsidR="003C3AA5" w:rsidRPr="003C3AA5" w:rsidRDefault="005A26DD" w:rsidP="00DC0330">
      <w:pPr>
        <w:pStyle w:val="Heading2"/>
        <w:jc w:val="both"/>
        <w:rPr>
          <w:lang w:val="pl-PL"/>
        </w:rPr>
        <w:pPrChange w:id="823" w:author="Sciga, Jakub" w:date="2018-08-18T12:04:00Z">
          <w:pPr>
            <w:pStyle w:val="Heading2"/>
          </w:pPr>
        </w:pPrChange>
      </w:pPr>
      <w:bookmarkStart w:id="824" w:name="_Toc522356982"/>
      <w:r>
        <w:rPr>
          <w:lang w:val="pl-PL"/>
        </w:rPr>
        <w:t>Regulator PID</w:t>
      </w:r>
      <w:bookmarkEnd w:id="824"/>
    </w:p>
    <w:p w14:paraId="209DBB6F" w14:textId="77777777" w:rsidR="00E5426A" w:rsidRDefault="00E5426A" w:rsidP="00DC0330">
      <w:pPr>
        <w:ind w:firstLine="576"/>
        <w:jc w:val="both"/>
        <w:rPr>
          <w:lang w:val="pl-PL"/>
        </w:rPr>
        <w:pPrChange w:id="825" w:author="Sciga, Jakub" w:date="2018-08-18T12:04:00Z">
          <w:pPr/>
        </w:pPrChange>
      </w:pPr>
      <w:r>
        <w:rPr>
          <w:lang w:val="pl-PL"/>
        </w:rPr>
        <w:t>Istnieje wiele rodzajów regulatorów, stosowanych w automatyce. Najbardziej popularnym z nich jest regulator PID (ang. P - , I - , D - ). Składa się on z części proporcjonalnej, całkującej i różniczkującej, co przedstawia rysunek poniżej.</w:t>
      </w:r>
    </w:p>
    <w:p w14:paraId="5E2C4EB0" w14:textId="77777777" w:rsidR="00E5426A" w:rsidRDefault="00E5426A" w:rsidP="00DC0330">
      <w:pPr>
        <w:jc w:val="both"/>
        <w:rPr>
          <w:lang w:val="pl-PL"/>
        </w:rPr>
        <w:pPrChange w:id="826" w:author="Sciga, Jakub" w:date="2018-08-18T12:04:00Z">
          <w:pPr>
            <w:jc w:val="center"/>
          </w:pPr>
        </w:pPrChange>
      </w:pPr>
      <w:r>
        <w:rPr>
          <w:noProof/>
        </w:rPr>
        <w:drawing>
          <wp:inline distT="0" distB="0" distL="0" distR="0" wp14:anchorId="2F2003AC" wp14:editId="7A39A5A3">
            <wp:extent cx="3048000" cy="16668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48000" cy="1666875"/>
                    </a:xfrm>
                    <a:prstGeom prst="rect">
                      <a:avLst/>
                    </a:prstGeom>
                    <a:noFill/>
                    <a:ln>
                      <a:noFill/>
                    </a:ln>
                  </pic:spPr>
                </pic:pic>
              </a:graphicData>
            </a:graphic>
          </wp:inline>
        </w:drawing>
      </w:r>
    </w:p>
    <w:p w14:paraId="64D3AD12" w14:textId="77777777" w:rsidR="00E5426A" w:rsidRPr="00E5426A" w:rsidRDefault="00E5426A" w:rsidP="00DC0330">
      <w:pPr>
        <w:jc w:val="both"/>
        <w:rPr>
          <w:i/>
          <w:lang w:val="pl-PL"/>
        </w:rPr>
        <w:pPrChange w:id="827" w:author="Sciga, Jakub" w:date="2018-08-18T12:04:00Z">
          <w:pPr>
            <w:jc w:val="center"/>
          </w:pPr>
        </w:pPrChange>
      </w:pPr>
      <w:r w:rsidRPr="00E5426A">
        <w:rPr>
          <w:i/>
          <w:lang w:val="pl-PL"/>
        </w:rPr>
        <w:lastRenderedPageBreak/>
        <w:t>Rys. 4.3.1. Regulator PID</w:t>
      </w:r>
    </w:p>
    <w:p w14:paraId="27A38466" w14:textId="77777777" w:rsidR="00E5426A" w:rsidRDefault="00E5426A" w:rsidP="00DC0330">
      <w:pPr>
        <w:jc w:val="both"/>
        <w:rPr>
          <w:lang w:val="pl-PL"/>
        </w:rPr>
        <w:pPrChange w:id="828" w:author="Sciga, Jakub" w:date="2018-08-18T12:04:00Z">
          <w:pPr/>
        </w:pPrChange>
      </w:pPr>
    </w:p>
    <w:p w14:paraId="471B165E" w14:textId="77777777" w:rsidR="00E5426A" w:rsidRDefault="00E5426A" w:rsidP="00DC0330">
      <w:pPr>
        <w:jc w:val="both"/>
        <w:rPr>
          <w:lang w:val="pl-PL"/>
        </w:rPr>
        <w:pPrChange w:id="829" w:author="Sciga, Jakub" w:date="2018-08-18T12:04:00Z">
          <w:pPr/>
        </w:pPrChange>
      </w:pPr>
      <w:r>
        <w:rPr>
          <w:lang w:val="pl-PL"/>
        </w:rPr>
        <w:t xml:space="preserve">Każda gałąź spełnia określoną funkcję. </w:t>
      </w:r>
    </w:p>
    <w:p w14:paraId="753601C4" w14:textId="77777777" w:rsidR="00E5426A" w:rsidRPr="00E5426A" w:rsidRDefault="00E5426A" w:rsidP="00DC0330">
      <w:pPr>
        <w:jc w:val="both"/>
        <w:rPr>
          <w:lang w:val="pl-PL"/>
        </w:rPr>
        <w:pPrChange w:id="830" w:author="Sciga, Jakub" w:date="2018-08-18T12:04:00Z">
          <w:pPr/>
        </w:pPrChange>
      </w:pPr>
    </w:p>
    <w:p w14:paraId="33EEB271" w14:textId="77777777" w:rsidR="005A26DD" w:rsidRDefault="005A26DD" w:rsidP="00DC0330">
      <w:pPr>
        <w:pStyle w:val="Heading2"/>
        <w:jc w:val="both"/>
        <w:rPr>
          <w:lang w:val="pl-PL"/>
        </w:rPr>
        <w:pPrChange w:id="831" w:author="Sciga, Jakub" w:date="2018-08-18T12:04:00Z">
          <w:pPr>
            <w:pStyle w:val="Heading2"/>
          </w:pPr>
        </w:pPrChange>
      </w:pPr>
      <w:bookmarkStart w:id="832" w:name="_Toc522356983"/>
      <w:r>
        <w:rPr>
          <w:lang w:val="pl-PL"/>
        </w:rPr>
        <w:t>Metody regulacji</w:t>
      </w:r>
      <w:bookmarkEnd w:id="832"/>
      <w:r>
        <w:rPr>
          <w:lang w:val="pl-PL"/>
        </w:rPr>
        <w:t xml:space="preserve"> </w:t>
      </w:r>
    </w:p>
    <w:p w14:paraId="674064CD" w14:textId="77777777" w:rsidR="00AC2324" w:rsidRDefault="00A507C7" w:rsidP="00DC0330">
      <w:pPr>
        <w:ind w:firstLine="360"/>
        <w:jc w:val="both"/>
        <w:rPr>
          <w:lang w:val="pl-PL"/>
        </w:rPr>
        <w:pPrChange w:id="833" w:author="Sciga, Jakub" w:date="2018-08-18T12:04:00Z">
          <w:pPr/>
        </w:pPrChange>
      </w:pPr>
      <w:r>
        <w:rPr>
          <w:lang w:val="pl-PL"/>
        </w:rPr>
        <w:t>Istnieje wiele metod wyznaczania wzmocnienia i pozostałych parametrów regulatora. Należą do nich między innymi:</w:t>
      </w:r>
    </w:p>
    <w:p w14:paraId="2C67FED1" w14:textId="77777777" w:rsidR="00A507C7" w:rsidRDefault="00A507C7" w:rsidP="00DC0330">
      <w:pPr>
        <w:pStyle w:val="ListParagraph"/>
        <w:numPr>
          <w:ilvl w:val="0"/>
          <w:numId w:val="13"/>
        </w:numPr>
        <w:jc w:val="both"/>
        <w:rPr>
          <w:lang w:val="pl-PL"/>
        </w:rPr>
        <w:pPrChange w:id="834" w:author="Sciga, Jakub" w:date="2018-08-18T12:04:00Z">
          <w:pPr>
            <w:pStyle w:val="ListParagraph"/>
            <w:numPr>
              <w:numId w:val="13"/>
            </w:numPr>
            <w:ind w:hanging="360"/>
          </w:pPr>
        </w:pPrChange>
      </w:pPr>
      <w:r>
        <w:rPr>
          <w:lang w:val="pl-PL"/>
        </w:rPr>
        <w:t>Metoda Zieglera-Nicholsa,</w:t>
      </w:r>
    </w:p>
    <w:p w14:paraId="2CA75272" w14:textId="77777777" w:rsidR="00A507C7" w:rsidRDefault="00A507C7" w:rsidP="00DC0330">
      <w:pPr>
        <w:pStyle w:val="ListParagraph"/>
        <w:numPr>
          <w:ilvl w:val="0"/>
          <w:numId w:val="13"/>
        </w:numPr>
        <w:jc w:val="both"/>
        <w:rPr>
          <w:lang w:val="pl-PL"/>
        </w:rPr>
        <w:pPrChange w:id="835" w:author="Sciga, Jakub" w:date="2018-08-18T12:04:00Z">
          <w:pPr>
            <w:pStyle w:val="ListParagraph"/>
            <w:numPr>
              <w:numId w:val="13"/>
            </w:numPr>
            <w:ind w:hanging="360"/>
          </w:pPr>
        </w:pPrChange>
      </w:pPr>
      <w:r>
        <w:rPr>
          <w:lang w:val="pl-PL"/>
        </w:rPr>
        <w:t>Kryterium stabilności aperiodycznej,</w:t>
      </w:r>
    </w:p>
    <w:p w14:paraId="2A12B3EF" w14:textId="77777777" w:rsidR="00A507C7" w:rsidRDefault="00A507C7" w:rsidP="00DC0330">
      <w:pPr>
        <w:pStyle w:val="ListParagraph"/>
        <w:numPr>
          <w:ilvl w:val="0"/>
          <w:numId w:val="13"/>
        </w:numPr>
        <w:jc w:val="both"/>
        <w:rPr>
          <w:lang w:val="pl-PL"/>
        </w:rPr>
        <w:pPrChange w:id="836" w:author="Sciga, Jakub" w:date="2018-08-18T12:04:00Z">
          <w:pPr>
            <w:pStyle w:val="ListParagraph"/>
            <w:numPr>
              <w:numId w:val="13"/>
            </w:numPr>
            <w:ind w:hanging="360"/>
          </w:pPr>
        </w:pPrChange>
      </w:pPr>
      <w:r>
        <w:rPr>
          <w:lang w:val="pl-PL"/>
        </w:rPr>
        <w:t>Kryterium miejsca geometrycznego pierwiastków,</w:t>
      </w:r>
    </w:p>
    <w:p w14:paraId="2A8DAD78" w14:textId="77777777" w:rsidR="00A507C7" w:rsidRDefault="00A507C7" w:rsidP="00DC0330">
      <w:pPr>
        <w:pStyle w:val="ListParagraph"/>
        <w:numPr>
          <w:ilvl w:val="0"/>
          <w:numId w:val="13"/>
        </w:numPr>
        <w:jc w:val="both"/>
        <w:rPr>
          <w:lang w:val="pl-PL"/>
        </w:rPr>
        <w:pPrChange w:id="837" w:author="Sciga, Jakub" w:date="2018-08-18T12:04:00Z">
          <w:pPr>
            <w:pStyle w:val="ListParagraph"/>
            <w:numPr>
              <w:numId w:val="13"/>
            </w:numPr>
            <w:ind w:hanging="360"/>
          </w:pPr>
        </w:pPrChange>
      </w:pPr>
      <w:r>
        <w:rPr>
          <w:lang w:val="pl-PL"/>
        </w:rPr>
        <w:t>Kryterium zapasu fazy,</w:t>
      </w:r>
    </w:p>
    <w:p w14:paraId="18449FAD" w14:textId="77777777" w:rsidR="00A507C7" w:rsidRDefault="00A507C7" w:rsidP="00DC0330">
      <w:pPr>
        <w:pStyle w:val="ListParagraph"/>
        <w:numPr>
          <w:ilvl w:val="0"/>
          <w:numId w:val="13"/>
        </w:numPr>
        <w:jc w:val="both"/>
        <w:rPr>
          <w:lang w:val="pl-PL"/>
        </w:rPr>
        <w:pPrChange w:id="838" w:author="Sciga, Jakub" w:date="2018-08-18T12:04:00Z">
          <w:pPr>
            <w:pStyle w:val="ListParagraph"/>
            <w:numPr>
              <w:numId w:val="13"/>
            </w:numPr>
            <w:ind w:hanging="360"/>
          </w:pPr>
        </w:pPrChange>
      </w:pPr>
      <w:r>
        <w:rPr>
          <w:lang w:val="pl-PL"/>
        </w:rPr>
        <w:t>Kryterium amplitudy rezonansowej,</w:t>
      </w:r>
    </w:p>
    <w:p w14:paraId="1BAE637A" w14:textId="77777777" w:rsidR="00A507C7" w:rsidRDefault="00A507C7" w:rsidP="00DC0330">
      <w:pPr>
        <w:pStyle w:val="ListParagraph"/>
        <w:numPr>
          <w:ilvl w:val="0"/>
          <w:numId w:val="13"/>
        </w:numPr>
        <w:jc w:val="both"/>
        <w:rPr>
          <w:lang w:val="pl-PL"/>
        </w:rPr>
        <w:pPrChange w:id="839" w:author="Sciga, Jakub" w:date="2018-08-18T12:04:00Z">
          <w:pPr>
            <w:pStyle w:val="ListParagraph"/>
            <w:numPr>
              <w:numId w:val="13"/>
            </w:numPr>
            <w:ind w:hanging="360"/>
          </w:pPr>
        </w:pPrChange>
      </w:pPr>
      <w:r>
        <w:rPr>
          <w:lang w:val="pl-PL"/>
        </w:rPr>
        <w:t>Całkowe wskaźniki jakości [3].</w:t>
      </w:r>
    </w:p>
    <w:p w14:paraId="0C2AF892" w14:textId="77777777" w:rsidR="00A507C7" w:rsidRDefault="00A507C7" w:rsidP="00DC0330">
      <w:pPr>
        <w:jc w:val="both"/>
        <w:rPr>
          <w:lang w:val="pl-PL"/>
        </w:rPr>
        <w:pPrChange w:id="840" w:author="Sciga, Jakub" w:date="2018-08-18T12:04:00Z">
          <w:pPr/>
        </w:pPrChange>
      </w:pPr>
    </w:p>
    <w:p w14:paraId="678EA3D2" w14:textId="77777777" w:rsidR="00A507C7" w:rsidRDefault="00A507C7" w:rsidP="00DC0330">
      <w:pPr>
        <w:pStyle w:val="Heading3"/>
        <w:jc w:val="both"/>
        <w:rPr>
          <w:lang w:val="pl-PL"/>
        </w:rPr>
        <w:pPrChange w:id="841" w:author="Sciga, Jakub" w:date="2018-08-18T12:04:00Z">
          <w:pPr>
            <w:pStyle w:val="Heading3"/>
          </w:pPr>
        </w:pPrChange>
      </w:pPr>
      <w:bookmarkStart w:id="842" w:name="_Toc522356984"/>
      <w:r>
        <w:rPr>
          <w:lang w:val="pl-PL"/>
        </w:rPr>
        <w:t>Metoda Zieglera-Nicholsa</w:t>
      </w:r>
      <w:bookmarkEnd w:id="842"/>
    </w:p>
    <w:p w14:paraId="662FA4A0" w14:textId="77777777" w:rsidR="0031548E" w:rsidRDefault="0031548E" w:rsidP="00DC0330">
      <w:pPr>
        <w:ind w:firstLine="720"/>
        <w:jc w:val="both"/>
        <w:rPr>
          <w:lang w:val="pl-PL"/>
        </w:rPr>
        <w:pPrChange w:id="843" w:author="Sciga, Jakub" w:date="2018-08-18T12:04:00Z">
          <w:pPr/>
        </w:pPrChange>
      </w:pPr>
      <w:r>
        <w:rPr>
          <w:lang w:val="pl-PL"/>
        </w:rPr>
        <w:t xml:space="preserve">Metoda Zieglera-Nicholsa jest jedną z najbardziej rozpowszechnionych metod regulacji. Umożliwia ona dobór parametrów regulatora PID. </w:t>
      </w:r>
      <w:r>
        <w:rPr>
          <w:lang w:val="pl-PL"/>
        </w:rPr>
        <w:br/>
        <w:t>W przemyśle występuje w dwóch wariantach.</w:t>
      </w:r>
    </w:p>
    <w:p w14:paraId="4CCB7932" w14:textId="77777777" w:rsidR="0031548E" w:rsidRDefault="0031548E" w:rsidP="00DC0330">
      <w:pPr>
        <w:jc w:val="both"/>
        <w:rPr>
          <w:lang w:val="pl-PL"/>
        </w:rPr>
        <w:pPrChange w:id="844" w:author="Sciga, Jakub" w:date="2018-08-18T12:04:00Z">
          <w:pPr/>
        </w:pPrChange>
      </w:pPr>
      <w:r>
        <w:rPr>
          <w:lang w:val="pl-PL"/>
        </w:rPr>
        <w:t xml:space="preserve">Pierwszy sposób polega na odłączeniu działania stałych czasowych przy elementach całkującym i różniczkującym. Następnie, poprzez zwiększanie wartości wzmocnienia K należy doprowadzić układ do granicy stabilności, co na wykresie objawia się niegasnącymi oscylacjami o stałej amplitudzie. </w:t>
      </w:r>
      <w:r w:rsidR="001105F7">
        <w:rPr>
          <w:lang w:val="pl-PL"/>
        </w:rPr>
        <w:t>Na podstawie tych wyników mierzy się wzmocnienie krytyczne K</w:t>
      </w:r>
      <w:r w:rsidR="001105F7">
        <w:rPr>
          <w:vertAlign w:val="subscript"/>
          <w:lang w:val="pl-PL"/>
        </w:rPr>
        <w:t>kr</w:t>
      </w:r>
      <w:r w:rsidR="001105F7">
        <w:rPr>
          <w:lang w:val="pl-PL"/>
        </w:rPr>
        <w:t xml:space="preserve"> oraz czas oscylacji T</w:t>
      </w:r>
      <w:r w:rsidR="001105F7">
        <w:rPr>
          <w:vertAlign w:val="subscript"/>
          <w:lang w:val="pl-PL"/>
        </w:rPr>
        <w:t>osc</w:t>
      </w:r>
      <w:r w:rsidR="001105F7">
        <w:rPr>
          <w:lang w:val="pl-PL"/>
        </w:rPr>
        <w:t>, które to parametry służą do wyznaczenia pozostałych stałych regulatora.</w:t>
      </w:r>
    </w:p>
    <w:p w14:paraId="34F562A9" w14:textId="77777777" w:rsidR="001105F7" w:rsidRDefault="001105F7" w:rsidP="00DC0330">
      <w:pPr>
        <w:jc w:val="both"/>
        <w:rPr>
          <w:lang w:val="pl-PL"/>
        </w:rPr>
        <w:pPrChange w:id="845" w:author="Sciga, Jakub" w:date="2018-08-18T12:04:00Z">
          <w:pPr/>
        </w:pPrChange>
      </w:pPr>
      <w:r>
        <w:rPr>
          <w:lang w:val="pl-PL"/>
        </w:rPr>
        <w:t>W tabeli 4.5.1. przedstawiono zależności między wartościami parametrów a rodzajem regulatora.</w:t>
      </w:r>
    </w:p>
    <w:p w14:paraId="44D6ABA9" w14:textId="77777777" w:rsidR="00FE754F" w:rsidRDefault="00FE754F" w:rsidP="00DC0330">
      <w:pPr>
        <w:jc w:val="both"/>
        <w:rPr>
          <w:lang w:val="pl-PL"/>
        </w:rPr>
        <w:pPrChange w:id="846" w:author="Sciga, Jakub" w:date="2018-08-18T12:04:00Z">
          <w:pPr/>
        </w:pPrChange>
      </w:pPr>
    </w:p>
    <w:tbl>
      <w:tblPr>
        <w:tblStyle w:val="GridTable5Dark-Accent51"/>
        <w:tblW w:w="0" w:type="auto"/>
        <w:tblLook w:val="04A0" w:firstRow="1" w:lastRow="0" w:firstColumn="1" w:lastColumn="0" w:noHBand="0" w:noVBand="1"/>
      </w:tblPr>
      <w:tblGrid>
        <w:gridCol w:w="2206"/>
        <w:gridCol w:w="2207"/>
        <w:gridCol w:w="2207"/>
        <w:gridCol w:w="2207"/>
      </w:tblGrid>
      <w:tr w:rsidR="001105F7" w14:paraId="5490B3DF" w14:textId="77777777" w:rsidTr="00EF7E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tcPr>
          <w:p w14:paraId="7A844A0F" w14:textId="77777777" w:rsidR="001105F7" w:rsidRPr="00EF7ED1" w:rsidRDefault="001105F7" w:rsidP="00DC0330">
            <w:pPr>
              <w:jc w:val="both"/>
              <w:rPr>
                <w:lang w:val="pl-PL"/>
              </w:rPr>
              <w:pPrChange w:id="847" w:author="Sciga, Jakub" w:date="2018-08-18T12:04:00Z">
                <w:pPr/>
              </w:pPrChange>
            </w:pPr>
            <w:r w:rsidRPr="00EF7ED1">
              <w:rPr>
                <w:lang w:val="pl-PL"/>
              </w:rPr>
              <w:t>Regulator</w:t>
            </w:r>
          </w:p>
        </w:tc>
        <w:tc>
          <w:tcPr>
            <w:tcW w:w="2207" w:type="dxa"/>
          </w:tcPr>
          <w:p w14:paraId="401A0F38" w14:textId="77777777" w:rsidR="001105F7" w:rsidRPr="00EF7ED1" w:rsidRDefault="001105F7" w:rsidP="00DC0330">
            <w:pPr>
              <w:jc w:val="both"/>
              <w:cnfStyle w:val="100000000000" w:firstRow="1" w:lastRow="0" w:firstColumn="0" w:lastColumn="0" w:oddVBand="0" w:evenVBand="0" w:oddHBand="0" w:evenHBand="0" w:firstRowFirstColumn="0" w:firstRowLastColumn="0" w:lastRowFirstColumn="0" w:lastRowLastColumn="0"/>
              <w:rPr>
                <w:vertAlign w:val="subscript"/>
                <w:lang w:val="pl-PL"/>
              </w:rPr>
              <w:pPrChange w:id="848" w:author="Sciga, Jakub" w:date="2018-08-18T12:04:00Z">
                <w:pPr>
                  <w:jc w:val="center"/>
                  <w:cnfStyle w:val="100000000000" w:firstRow="1" w:lastRow="0" w:firstColumn="0" w:lastColumn="0" w:oddVBand="0" w:evenVBand="0" w:oddHBand="0" w:evenHBand="0" w:firstRowFirstColumn="0" w:firstRowLastColumn="0" w:lastRowFirstColumn="0" w:lastRowLastColumn="0"/>
                </w:pPr>
              </w:pPrChange>
            </w:pPr>
            <w:r w:rsidRPr="00EF7ED1">
              <w:rPr>
                <w:lang w:val="pl-PL"/>
              </w:rPr>
              <w:t>K</w:t>
            </w:r>
            <w:r w:rsidRPr="00EF7ED1">
              <w:rPr>
                <w:vertAlign w:val="subscript"/>
                <w:lang w:val="pl-PL"/>
              </w:rPr>
              <w:t>p</w:t>
            </w:r>
          </w:p>
        </w:tc>
        <w:tc>
          <w:tcPr>
            <w:tcW w:w="2207" w:type="dxa"/>
          </w:tcPr>
          <w:p w14:paraId="42C6B53B" w14:textId="77777777" w:rsidR="001105F7" w:rsidRPr="00EF7ED1" w:rsidRDefault="001105F7" w:rsidP="00DC0330">
            <w:pPr>
              <w:jc w:val="both"/>
              <w:cnfStyle w:val="100000000000" w:firstRow="1" w:lastRow="0" w:firstColumn="0" w:lastColumn="0" w:oddVBand="0" w:evenVBand="0" w:oddHBand="0" w:evenHBand="0" w:firstRowFirstColumn="0" w:firstRowLastColumn="0" w:lastRowFirstColumn="0" w:lastRowLastColumn="0"/>
              <w:rPr>
                <w:vertAlign w:val="subscript"/>
                <w:lang w:val="pl-PL"/>
              </w:rPr>
              <w:pPrChange w:id="849" w:author="Sciga, Jakub" w:date="2018-08-18T12:04:00Z">
                <w:pPr>
                  <w:jc w:val="center"/>
                  <w:cnfStyle w:val="100000000000" w:firstRow="1" w:lastRow="0" w:firstColumn="0" w:lastColumn="0" w:oddVBand="0" w:evenVBand="0" w:oddHBand="0" w:evenHBand="0" w:firstRowFirstColumn="0" w:firstRowLastColumn="0" w:lastRowFirstColumn="0" w:lastRowLastColumn="0"/>
                </w:pPr>
              </w:pPrChange>
            </w:pPr>
            <w:r w:rsidRPr="00EF7ED1">
              <w:rPr>
                <w:lang w:val="pl-PL"/>
              </w:rPr>
              <w:t>T</w:t>
            </w:r>
            <w:r w:rsidRPr="00EF7ED1">
              <w:rPr>
                <w:vertAlign w:val="subscript"/>
                <w:lang w:val="pl-PL"/>
              </w:rPr>
              <w:t>i</w:t>
            </w:r>
          </w:p>
        </w:tc>
        <w:tc>
          <w:tcPr>
            <w:tcW w:w="2207" w:type="dxa"/>
          </w:tcPr>
          <w:p w14:paraId="5C2362C3" w14:textId="77777777" w:rsidR="001105F7" w:rsidRPr="00EF7ED1" w:rsidRDefault="001105F7" w:rsidP="00DC0330">
            <w:pPr>
              <w:jc w:val="both"/>
              <w:cnfStyle w:val="100000000000" w:firstRow="1" w:lastRow="0" w:firstColumn="0" w:lastColumn="0" w:oddVBand="0" w:evenVBand="0" w:oddHBand="0" w:evenHBand="0" w:firstRowFirstColumn="0" w:firstRowLastColumn="0" w:lastRowFirstColumn="0" w:lastRowLastColumn="0"/>
              <w:rPr>
                <w:vertAlign w:val="subscript"/>
                <w:lang w:val="pl-PL"/>
              </w:rPr>
              <w:pPrChange w:id="850" w:author="Sciga, Jakub" w:date="2018-08-18T12:04:00Z">
                <w:pPr>
                  <w:jc w:val="center"/>
                  <w:cnfStyle w:val="100000000000" w:firstRow="1" w:lastRow="0" w:firstColumn="0" w:lastColumn="0" w:oddVBand="0" w:evenVBand="0" w:oddHBand="0" w:evenHBand="0" w:firstRowFirstColumn="0" w:firstRowLastColumn="0" w:lastRowFirstColumn="0" w:lastRowLastColumn="0"/>
                </w:pPr>
              </w:pPrChange>
            </w:pPr>
            <w:r w:rsidRPr="00EF7ED1">
              <w:rPr>
                <w:lang w:val="pl-PL"/>
              </w:rPr>
              <w:t>T</w:t>
            </w:r>
            <w:r w:rsidRPr="00EF7ED1">
              <w:rPr>
                <w:vertAlign w:val="subscript"/>
                <w:lang w:val="pl-PL"/>
              </w:rPr>
              <w:t>d</w:t>
            </w:r>
          </w:p>
        </w:tc>
      </w:tr>
      <w:tr w:rsidR="001105F7" w14:paraId="18B8B11D" w14:textId="77777777" w:rsidTr="00EF7E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tcPr>
          <w:p w14:paraId="4E515478" w14:textId="77777777" w:rsidR="001105F7" w:rsidRDefault="001105F7" w:rsidP="00DC0330">
            <w:pPr>
              <w:jc w:val="both"/>
              <w:rPr>
                <w:lang w:val="pl-PL"/>
              </w:rPr>
              <w:pPrChange w:id="851" w:author="Sciga, Jakub" w:date="2018-08-18T12:04:00Z">
                <w:pPr/>
              </w:pPrChange>
            </w:pPr>
            <w:r>
              <w:rPr>
                <w:lang w:val="pl-PL"/>
              </w:rPr>
              <w:t>P</w:t>
            </w:r>
          </w:p>
        </w:tc>
        <w:tc>
          <w:tcPr>
            <w:tcW w:w="2207" w:type="dxa"/>
          </w:tcPr>
          <w:p w14:paraId="21224CFF" w14:textId="77777777" w:rsidR="001105F7" w:rsidRDefault="001105F7" w:rsidP="00DC0330">
            <w:pPr>
              <w:jc w:val="both"/>
              <w:cnfStyle w:val="000000100000" w:firstRow="0" w:lastRow="0" w:firstColumn="0" w:lastColumn="0" w:oddVBand="0" w:evenVBand="0" w:oddHBand="1" w:evenHBand="0" w:firstRowFirstColumn="0" w:firstRowLastColumn="0" w:lastRowFirstColumn="0" w:lastRowLastColumn="0"/>
              <w:rPr>
                <w:lang w:val="pl-PL"/>
              </w:rPr>
              <w:pPrChange w:id="852" w:author="Sciga, Jakub" w:date="2018-08-18T12:04:00Z">
                <w:pPr>
                  <w:jc w:val="center"/>
                  <w:cnfStyle w:val="000000100000" w:firstRow="0" w:lastRow="0" w:firstColumn="0" w:lastColumn="0" w:oddVBand="0" w:evenVBand="0" w:oddHBand="1" w:evenHBand="0" w:firstRowFirstColumn="0" w:firstRowLastColumn="0" w:lastRowFirstColumn="0" w:lastRowLastColumn="0"/>
                </w:pPr>
              </w:pPrChange>
            </w:pPr>
            <w:r>
              <w:rPr>
                <w:lang w:val="pl-PL"/>
              </w:rPr>
              <w:t>0.50 K</w:t>
            </w:r>
            <w:r>
              <w:rPr>
                <w:vertAlign w:val="subscript"/>
                <w:lang w:val="pl-PL"/>
              </w:rPr>
              <w:t>kr</w:t>
            </w:r>
          </w:p>
        </w:tc>
        <w:tc>
          <w:tcPr>
            <w:tcW w:w="2207" w:type="dxa"/>
          </w:tcPr>
          <w:p w14:paraId="3BF09E77" w14:textId="77777777" w:rsidR="001105F7" w:rsidRDefault="001105F7" w:rsidP="00DC0330">
            <w:pPr>
              <w:jc w:val="both"/>
              <w:cnfStyle w:val="000000100000" w:firstRow="0" w:lastRow="0" w:firstColumn="0" w:lastColumn="0" w:oddVBand="0" w:evenVBand="0" w:oddHBand="1" w:evenHBand="0" w:firstRowFirstColumn="0" w:firstRowLastColumn="0" w:lastRowFirstColumn="0" w:lastRowLastColumn="0"/>
              <w:rPr>
                <w:lang w:val="pl-PL"/>
              </w:rPr>
              <w:pPrChange w:id="853" w:author="Sciga, Jakub" w:date="2018-08-18T12:04:00Z">
                <w:pPr>
                  <w:jc w:val="center"/>
                  <w:cnfStyle w:val="000000100000" w:firstRow="0" w:lastRow="0" w:firstColumn="0" w:lastColumn="0" w:oddVBand="0" w:evenVBand="0" w:oddHBand="1" w:evenHBand="0" w:firstRowFirstColumn="0" w:firstRowLastColumn="0" w:lastRowFirstColumn="0" w:lastRowLastColumn="0"/>
                </w:pPr>
              </w:pPrChange>
            </w:pPr>
            <w:r>
              <w:rPr>
                <w:lang w:val="pl-PL"/>
              </w:rPr>
              <w:t>-</w:t>
            </w:r>
          </w:p>
        </w:tc>
        <w:tc>
          <w:tcPr>
            <w:tcW w:w="2207" w:type="dxa"/>
          </w:tcPr>
          <w:p w14:paraId="18FC0E2E" w14:textId="77777777" w:rsidR="001105F7" w:rsidRDefault="001105F7" w:rsidP="00DC0330">
            <w:pPr>
              <w:jc w:val="both"/>
              <w:cnfStyle w:val="000000100000" w:firstRow="0" w:lastRow="0" w:firstColumn="0" w:lastColumn="0" w:oddVBand="0" w:evenVBand="0" w:oddHBand="1" w:evenHBand="0" w:firstRowFirstColumn="0" w:firstRowLastColumn="0" w:lastRowFirstColumn="0" w:lastRowLastColumn="0"/>
              <w:rPr>
                <w:lang w:val="pl-PL"/>
              </w:rPr>
              <w:pPrChange w:id="854" w:author="Sciga, Jakub" w:date="2018-08-18T12:04:00Z">
                <w:pPr>
                  <w:jc w:val="center"/>
                  <w:cnfStyle w:val="000000100000" w:firstRow="0" w:lastRow="0" w:firstColumn="0" w:lastColumn="0" w:oddVBand="0" w:evenVBand="0" w:oddHBand="1" w:evenHBand="0" w:firstRowFirstColumn="0" w:firstRowLastColumn="0" w:lastRowFirstColumn="0" w:lastRowLastColumn="0"/>
                </w:pPr>
              </w:pPrChange>
            </w:pPr>
            <w:r>
              <w:rPr>
                <w:lang w:val="pl-PL"/>
              </w:rPr>
              <w:t>-</w:t>
            </w:r>
          </w:p>
        </w:tc>
      </w:tr>
      <w:tr w:rsidR="001105F7" w14:paraId="7E2C7514" w14:textId="77777777" w:rsidTr="00EF7ED1">
        <w:tc>
          <w:tcPr>
            <w:cnfStyle w:val="001000000000" w:firstRow="0" w:lastRow="0" w:firstColumn="1" w:lastColumn="0" w:oddVBand="0" w:evenVBand="0" w:oddHBand="0" w:evenHBand="0" w:firstRowFirstColumn="0" w:firstRowLastColumn="0" w:lastRowFirstColumn="0" w:lastRowLastColumn="0"/>
            <w:tcW w:w="2206" w:type="dxa"/>
          </w:tcPr>
          <w:p w14:paraId="006F5412" w14:textId="77777777" w:rsidR="001105F7" w:rsidRDefault="001105F7" w:rsidP="00DC0330">
            <w:pPr>
              <w:jc w:val="both"/>
              <w:rPr>
                <w:lang w:val="pl-PL"/>
              </w:rPr>
              <w:pPrChange w:id="855" w:author="Sciga, Jakub" w:date="2018-08-18T12:04:00Z">
                <w:pPr/>
              </w:pPrChange>
            </w:pPr>
            <w:r>
              <w:rPr>
                <w:lang w:val="pl-PL"/>
              </w:rPr>
              <w:t>PI</w:t>
            </w:r>
          </w:p>
        </w:tc>
        <w:tc>
          <w:tcPr>
            <w:tcW w:w="2207" w:type="dxa"/>
          </w:tcPr>
          <w:p w14:paraId="49F8E24C" w14:textId="77777777" w:rsidR="001105F7" w:rsidRDefault="001105F7" w:rsidP="00DC0330">
            <w:pPr>
              <w:jc w:val="both"/>
              <w:cnfStyle w:val="000000000000" w:firstRow="0" w:lastRow="0" w:firstColumn="0" w:lastColumn="0" w:oddVBand="0" w:evenVBand="0" w:oddHBand="0" w:evenHBand="0" w:firstRowFirstColumn="0" w:firstRowLastColumn="0" w:lastRowFirstColumn="0" w:lastRowLastColumn="0"/>
              <w:rPr>
                <w:lang w:val="pl-PL"/>
              </w:rPr>
              <w:pPrChange w:id="856" w:author="Sciga, Jakub" w:date="2018-08-18T12:04:00Z">
                <w:pPr>
                  <w:jc w:val="center"/>
                  <w:cnfStyle w:val="000000000000" w:firstRow="0" w:lastRow="0" w:firstColumn="0" w:lastColumn="0" w:oddVBand="0" w:evenVBand="0" w:oddHBand="0" w:evenHBand="0" w:firstRowFirstColumn="0" w:firstRowLastColumn="0" w:lastRowFirstColumn="0" w:lastRowLastColumn="0"/>
                </w:pPr>
              </w:pPrChange>
            </w:pPr>
            <w:r>
              <w:rPr>
                <w:lang w:val="pl-PL"/>
              </w:rPr>
              <w:t>0.45 K</w:t>
            </w:r>
            <w:r>
              <w:rPr>
                <w:vertAlign w:val="subscript"/>
                <w:lang w:val="pl-PL"/>
              </w:rPr>
              <w:t>kr</w:t>
            </w:r>
          </w:p>
        </w:tc>
        <w:tc>
          <w:tcPr>
            <w:tcW w:w="2207" w:type="dxa"/>
          </w:tcPr>
          <w:p w14:paraId="6C0E5A72" w14:textId="77777777" w:rsidR="001105F7" w:rsidRDefault="001105F7" w:rsidP="00DC0330">
            <w:pPr>
              <w:jc w:val="both"/>
              <w:cnfStyle w:val="000000000000" w:firstRow="0" w:lastRow="0" w:firstColumn="0" w:lastColumn="0" w:oddVBand="0" w:evenVBand="0" w:oddHBand="0" w:evenHBand="0" w:firstRowFirstColumn="0" w:firstRowLastColumn="0" w:lastRowFirstColumn="0" w:lastRowLastColumn="0"/>
              <w:rPr>
                <w:lang w:val="pl-PL"/>
              </w:rPr>
              <w:pPrChange w:id="857" w:author="Sciga, Jakub" w:date="2018-08-18T12:04:00Z">
                <w:pPr>
                  <w:jc w:val="center"/>
                  <w:cnfStyle w:val="000000000000" w:firstRow="0" w:lastRow="0" w:firstColumn="0" w:lastColumn="0" w:oddVBand="0" w:evenVBand="0" w:oddHBand="0" w:evenHBand="0" w:firstRowFirstColumn="0" w:firstRowLastColumn="0" w:lastRowFirstColumn="0" w:lastRowLastColumn="0"/>
                </w:pPr>
              </w:pPrChange>
            </w:pPr>
            <w:r>
              <w:rPr>
                <w:lang w:val="pl-PL"/>
              </w:rPr>
              <w:t>0.83 T</w:t>
            </w:r>
            <w:r>
              <w:rPr>
                <w:vertAlign w:val="subscript"/>
                <w:lang w:val="pl-PL"/>
              </w:rPr>
              <w:t>osc</w:t>
            </w:r>
          </w:p>
        </w:tc>
        <w:tc>
          <w:tcPr>
            <w:tcW w:w="2207" w:type="dxa"/>
          </w:tcPr>
          <w:p w14:paraId="7DB0AEBD" w14:textId="77777777" w:rsidR="001105F7" w:rsidRDefault="001105F7" w:rsidP="00DC0330">
            <w:pPr>
              <w:jc w:val="both"/>
              <w:cnfStyle w:val="000000000000" w:firstRow="0" w:lastRow="0" w:firstColumn="0" w:lastColumn="0" w:oddVBand="0" w:evenVBand="0" w:oddHBand="0" w:evenHBand="0" w:firstRowFirstColumn="0" w:firstRowLastColumn="0" w:lastRowFirstColumn="0" w:lastRowLastColumn="0"/>
              <w:rPr>
                <w:lang w:val="pl-PL"/>
              </w:rPr>
              <w:pPrChange w:id="858" w:author="Sciga, Jakub" w:date="2018-08-18T12:04:00Z">
                <w:pPr>
                  <w:jc w:val="center"/>
                  <w:cnfStyle w:val="000000000000" w:firstRow="0" w:lastRow="0" w:firstColumn="0" w:lastColumn="0" w:oddVBand="0" w:evenVBand="0" w:oddHBand="0" w:evenHBand="0" w:firstRowFirstColumn="0" w:firstRowLastColumn="0" w:lastRowFirstColumn="0" w:lastRowLastColumn="0"/>
                </w:pPr>
              </w:pPrChange>
            </w:pPr>
            <w:r>
              <w:rPr>
                <w:lang w:val="pl-PL"/>
              </w:rPr>
              <w:t>-</w:t>
            </w:r>
          </w:p>
        </w:tc>
      </w:tr>
      <w:tr w:rsidR="001105F7" w14:paraId="64CCDD9D" w14:textId="77777777" w:rsidTr="00EF7E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tcPr>
          <w:p w14:paraId="0A947A2D" w14:textId="77777777" w:rsidR="001105F7" w:rsidRDefault="001105F7" w:rsidP="00DC0330">
            <w:pPr>
              <w:jc w:val="both"/>
              <w:rPr>
                <w:lang w:val="pl-PL"/>
              </w:rPr>
              <w:pPrChange w:id="859" w:author="Sciga, Jakub" w:date="2018-08-18T12:04:00Z">
                <w:pPr/>
              </w:pPrChange>
            </w:pPr>
            <w:r>
              <w:rPr>
                <w:lang w:val="pl-PL"/>
              </w:rPr>
              <w:t>PID</w:t>
            </w:r>
          </w:p>
        </w:tc>
        <w:tc>
          <w:tcPr>
            <w:tcW w:w="2207" w:type="dxa"/>
          </w:tcPr>
          <w:p w14:paraId="7D1FD833" w14:textId="77777777" w:rsidR="001105F7" w:rsidRDefault="001105F7" w:rsidP="00DC0330">
            <w:pPr>
              <w:jc w:val="both"/>
              <w:cnfStyle w:val="000000100000" w:firstRow="0" w:lastRow="0" w:firstColumn="0" w:lastColumn="0" w:oddVBand="0" w:evenVBand="0" w:oddHBand="1" w:evenHBand="0" w:firstRowFirstColumn="0" w:firstRowLastColumn="0" w:lastRowFirstColumn="0" w:lastRowLastColumn="0"/>
              <w:rPr>
                <w:lang w:val="pl-PL"/>
              </w:rPr>
              <w:pPrChange w:id="860" w:author="Sciga, Jakub" w:date="2018-08-18T12:04:00Z">
                <w:pPr>
                  <w:jc w:val="center"/>
                  <w:cnfStyle w:val="000000100000" w:firstRow="0" w:lastRow="0" w:firstColumn="0" w:lastColumn="0" w:oddVBand="0" w:evenVBand="0" w:oddHBand="1" w:evenHBand="0" w:firstRowFirstColumn="0" w:firstRowLastColumn="0" w:lastRowFirstColumn="0" w:lastRowLastColumn="0"/>
                </w:pPr>
              </w:pPrChange>
            </w:pPr>
            <w:r>
              <w:rPr>
                <w:lang w:val="pl-PL"/>
              </w:rPr>
              <w:t>0.60 K</w:t>
            </w:r>
            <w:r>
              <w:rPr>
                <w:vertAlign w:val="subscript"/>
                <w:lang w:val="pl-PL"/>
              </w:rPr>
              <w:t>kr</w:t>
            </w:r>
          </w:p>
        </w:tc>
        <w:tc>
          <w:tcPr>
            <w:tcW w:w="2207" w:type="dxa"/>
          </w:tcPr>
          <w:p w14:paraId="49B62426" w14:textId="77777777" w:rsidR="001105F7" w:rsidRDefault="001105F7" w:rsidP="00DC0330">
            <w:pPr>
              <w:jc w:val="both"/>
              <w:cnfStyle w:val="000000100000" w:firstRow="0" w:lastRow="0" w:firstColumn="0" w:lastColumn="0" w:oddVBand="0" w:evenVBand="0" w:oddHBand="1" w:evenHBand="0" w:firstRowFirstColumn="0" w:firstRowLastColumn="0" w:lastRowFirstColumn="0" w:lastRowLastColumn="0"/>
              <w:rPr>
                <w:lang w:val="pl-PL"/>
              </w:rPr>
              <w:pPrChange w:id="861" w:author="Sciga, Jakub" w:date="2018-08-18T12:04:00Z">
                <w:pPr>
                  <w:jc w:val="center"/>
                  <w:cnfStyle w:val="000000100000" w:firstRow="0" w:lastRow="0" w:firstColumn="0" w:lastColumn="0" w:oddVBand="0" w:evenVBand="0" w:oddHBand="1" w:evenHBand="0" w:firstRowFirstColumn="0" w:firstRowLastColumn="0" w:lastRowFirstColumn="0" w:lastRowLastColumn="0"/>
                </w:pPr>
              </w:pPrChange>
            </w:pPr>
            <w:r>
              <w:rPr>
                <w:lang w:val="pl-PL"/>
              </w:rPr>
              <w:t>0.50 T</w:t>
            </w:r>
            <w:r>
              <w:rPr>
                <w:vertAlign w:val="subscript"/>
                <w:lang w:val="pl-PL"/>
              </w:rPr>
              <w:t>osc</w:t>
            </w:r>
          </w:p>
        </w:tc>
        <w:tc>
          <w:tcPr>
            <w:tcW w:w="2207" w:type="dxa"/>
          </w:tcPr>
          <w:p w14:paraId="6B9596F3" w14:textId="77777777" w:rsidR="001105F7" w:rsidRDefault="001105F7" w:rsidP="00DC0330">
            <w:pPr>
              <w:jc w:val="both"/>
              <w:cnfStyle w:val="000000100000" w:firstRow="0" w:lastRow="0" w:firstColumn="0" w:lastColumn="0" w:oddVBand="0" w:evenVBand="0" w:oddHBand="1" w:evenHBand="0" w:firstRowFirstColumn="0" w:firstRowLastColumn="0" w:lastRowFirstColumn="0" w:lastRowLastColumn="0"/>
              <w:rPr>
                <w:lang w:val="pl-PL"/>
              </w:rPr>
              <w:pPrChange w:id="862" w:author="Sciga, Jakub" w:date="2018-08-18T12:04:00Z">
                <w:pPr>
                  <w:jc w:val="center"/>
                  <w:cnfStyle w:val="000000100000" w:firstRow="0" w:lastRow="0" w:firstColumn="0" w:lastColumn="0" w:oddVBand="0" w:evenVBand="0" w:oddHBand="1" w:evenHBand="0" w:firstRowFirstColumn="0" w:firstRowLastColumn="0" w:lastRowFirstColumn="0" w:lastRowLastColumn="0"/>
                </w:pPr>
              </w:pPrChange>
            </w:pPr>
            <w:r>
              <w:rPr>
                <w:lang w:val="pl-PL"/>
              </w:rPr>
              <w:t>0.125 T</w:t>
            </w:r>
            <w:r>
              <w:rPr>
                <w:vertAlign w:val="subscript"/>
                <w:lang w:val="pl-PL"/>
              </w:rPr>
              <w:t>osc</w:t>
            </w:r>
          </w:p>
        </w:tc>
      </w:tr>
    </w:tbl>
    <w:p w14:paraId="225EBB42" w14:textId="77777777" w:rsidR="001105F7" w:rsidRPr="001105F7" w:rsidRDefault="001105F7" w:rsidP="00DC0330">
      <w:pPr>
        <w:jc w:val="both"/>
        <w:rPr>
          <w:i/>
          <w:lang w:val="pl-PL"/>
        </w:rPr>
        <w:pPrChange w:id="863" w:author="Sciga, Jakub" w:date="2018-08-18T12:04:00Z">
          <w:pPr>
            <w:jc w:val="center"/>
          </w:pPr>
        </w:pPrChange>
      </w:pPr>
      <w:r w:rsidRPr="001105F7">
        <w:rPr>
          <w:i/>
          <w:lang w:val="pl-PL"/>
        </w:rPr>
        <w:t>Tab. 4.5.1. Parametry regulatora PID wg metody Zieglera-Nicholsa</w:t>
      </w:r>
      <w:r w:rsidR="00FE754F">
        <w:rPr>
          <w:i/>
          <w:lang w:val="pl-PL"/>
        </w:rPr>
        <w:t xml:space="preserve"> [3]</w:t>
      </w:r>
    </w:p>
    <w:p w14:paraId="2742AA0C" w14:textId="77777777" w:rsidR="001105F7" w:rsidRDefault="001105F7" w:rsidP="00DC0330">
      <w:pPr>
        <w:jc w:val="both"/>
        <w:rPr>
          <w:lang w:val="pl-PL"/>
        </w:rPr>
        <w:pPrChange w:id="864" w:author="Sciga, Jakub" w:date="2018-08-18T12:04:00Z">
          <w:pPr/>
        </w:pPrChange>
      </w:pPr>
    </w:p>
    <w:p w14:paraId="43824462" w14:textId="77777777" w:rsidR="00FE754F" w:rsidRDefault="00FE754F" w:rsidP="00DC0330">
      <w:pPr>
        <w:jc w:val="both"/>
        <w:rPr>
          <w:lang w:val="pl-PL"/>
        </w:rPr>
        <w:pPrChange w:id="865" w:author="Sciga, Jakub" w:date="2018-08-18T12:04:00Z">
          <w:pPr/>
        </w:pPrChange>
      </w:pPr>
      <w:r>
        <w:rPr>
          <w:lang w:val="pl-PL"/>
        </w:rPr>
        <w:t>Drugi wariant metody Zieglera-Nicholsa jest wykorzystywany, kiedy osiągnięcie granicy stabilności jest niemożliwe lub niewskazane z powodów technicznych, konstrukcyjnych lub bezpieczeństwa. Symulacja polega na analizie charakterystyki skokowej obiektu w układzie otwartym.</w:t>
      </w:r>
      <w:ins w:id="866" w:author="Dominik Paszkowski" w:date="2018-08-17T22:05:00Z">
        <w:r w:rsidR="002440CA">
          <w:rPr>
            <w:lang w:val="pl-PL"/>
          </w:rPr>
          <w:t xml:space="preserve"> </w:t>
        </w:r>
      </w:ins>
      <w:del w:id="867" w:author="Dominik Paszkowski" w:date="2018-08-17T22:05:00Z">
        <w:r w:rsidDel="002440CA">
          <w:rPr>
            <w:lang w:val="pl-PL"/>
          </w:rPr>
          <w:br/>
        </w:r>
      </w:del>
      <w:r>
        <w:rPr>
          <w:lang w:val="pl-PL"/>
        </w:rPr>
        <w:t>Na podstawie otrzymanej charakterystyki określa się położenie pierwszego punktu przegięcia funkcji, czyli miejsca, w którym pochodna drugiego rzędu wynosi 0. Styczna, poprowadzona przez ten punkt, dzieli wykres na obszary, które pozwalają wyznaczyć poszczególne parametry.</w:t>
      </w:r>
    </w:p>
    <w:p w14:paraId="77863C04" w14:textId="77777777" w:rsidR="00FE754F" w:rsidRDefault="00FE754F" w:rsidP="00DC0330">
      <w:pPr>
        <w:jc w:val="both"/>
        <w:rPr>
          <w:lang w:val="pl-PL"/>
        </w:rPr>
        <w:pPrChange w:id="868" w:author="Sciga, Jakub" w:date="2018-08-18T12:04:00Z">
          <w:pPr>
            <w:jc w:val="center"/>
          </w:pPr>
        </w:pPrChange>
      </w:pPr>
      <w:r w:rsidRPr="00FE754F">
        <w:rPr>
          <w:noProof/>
        </w:rPr>
        <w:drawing>
          <wp:inline distT="0" distB="0" distL="0" distR="0" wp14:anchorId="10945B59" wp14:editId="268125FF">
            <wp:extent cx="4724400" cy="2457450"/>
            <wp:effectExtent l="0" t="0" r="0" b="0"/>
            <wp:docPr id="11" name="Picture 11" descr="C:\Users\JSciga\Desktop\00_Magisterka\auto_zig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Sciga\Desktop\00_Magisterka\auto_zigler.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24400" cy="2457450"/>
                    </a:xfrm>
                    <a:prstGeom prst="rect">
                      <a:avLst/>
                    </a:prstGeom>
                    <a:noFill/>
                    <a:ln>
                      <a:noFill/>
                    </a:ln>
                  </pic:spPr>
                </pic:pic>
              </a:graphicData>
            </a:graphic>
          </wp:inline>
        </w:drawing>
      </w:r>
    </w:p>
    <w:p w14:paraId="73B94C2D" w14:textId="77777777" w:rsidR="00FE754F" w:rsidRDefault="00D604B7" w:rsidP="00DC0330">
      <w:pPr>
        <w:jc w:val="both"/>
        <w:rPr>
          <w:i/>
          <w:lang w:val="pl-PL"/>
        </w:rPr>
        <w:pPrChange w:id="869" w:author="Sciga, Jakub" w:date="2018-08-18T12:04:00Z">
          <w:pPr/>
        </w:pPrChange>
      </w:pPr>
      <w:r w:rsidRPr="00D604B7">
        <w:rPr>
          <w:i/>
          <w:lang w:val="pl-PL"/>
        </w:rPr>
        <w:t>Rys. 4.5.1. Parametry regulatora PID uzyskane z analizy odpowiedzi skokowej obiektu</w:t>
      </w:r>
    </w:p>
    <w:p w14:paraId="26AC5BC0" w14:textId="77777777" w:rsidR="00DF54FE" w:rsidRPr="00DF54FE" w:rsidRDefault="00DF54FE" w:rsidP="00DC0330">
      <w:pPr>
        <w:jc w:val="both"/>
        <w:rPr>
          <w:lang w:val="pl-PL"/>
        </w:rPr>
        <w:pPrChange w:id="870" w:author="Sciga, Jakub" w:date="2018-08-18T12:04:00Z">
          <w:pPr/>
        </w:pPrChange>
      </w:pPr>
    </w:p>
    <w:p w14:paraId="3D48A2E7" w14:textId="77777777" w:rsidR="009A15D9" w:rsidRDefault="009A15D9" w:rsidP="00DC0330">
      <w:pPr>
        <w:spacing w:line="259" w:lineRule="auto"/>
        <w:jc w:val="both"/>
        <w:rPr>
          <w:rFonts w:eastAsiaTheme="majorEastAsia" w:cstheme="majorBidi"/>
          <w:b/>
          <w:sz w:val="32"/>
          <w:szCs w:val="32"/>
          <w:lang w:val="pl-PL"/>
        </w:rPr>
        <w:pPrChange w:id="871" w:author="Sciga, Jakub" w:date="2018-08-18T12:04:00Z">
          <w:pPr>
            <w:spacing w:line="259" w:lineRule="auto"/>
          </w:pPr>
        </w:pPrChange>
      </w:pPr>
      <w:r>
        <w:rPr>
          <w:lang w:val="pl-PL"/>
        </w:rPr>
        <w:br w:type="page"/>
      </w:r>
    </w:p>
    <w:p w14:paraId="269E3CB4" w14:textId="77777777" w:rsidR="00793EA2" w:rsidRDefault="00793EA2" w:rsidP="00DC0330">
      <w:pPr>
        <w:pStyle w:val="Heading1"/>
        <w:jc w:val="both"/>
        <w:rPr>
          <w:lang w:val="pl-PL"/>
        </w:rPr>
        <w:pPrChange w:id="872" w:author="Sciga, Jakub" w:date="2018-08-18T12:04:00Z">
          <w:pPr>
            <w:pStyle w:val="Heading1"/>
          </w:pPr>
        </w:pPrChange>
      </w:pPr>
      <w:bookmarkStart w:id="873" w:name="_Toc522356985"/>
      <w:r>
        <w:rPr>
          <w:lang w:val="pl-PL"/>
        </w:rPr>
        <w:lastRenderedPageBreak/>
        <w:t>Sterowniki PLC</w:t>
      </w:r>
      <w:bookmarkEnd w:id="873"/>
    </w:p>
    <w:p w14:paraId="1F8B957E" w14:textId="77777777" w:rsidR="00793EA2" w:rsidDel="002440CA" w:rsidRDefault="00793EA2" w:rsidP="00DC0330">
      <w:pPr>
        <w:ind w:firstLine="360"/>
        <w:jc w:val="both"/>
        <w:rPr>
          <w:del w:id="874" w:author="Dominik Paszkowski" w:date="2018-08-17T22:05:00Z"/>
          <w:lang w:val="pl-PL"/>
        </w:rPr>
        <w:pPrChange w:id="875" w:author="Sciga, Jakub" w:date="2018-08-18T12:04:00Z">
          <w:pPr/>
        </w:pPrChange>
      </w:pPr>
      <w:r>
        <w:rPr>
          <w:lang w:val="pl-PL"/>
        </w:rPr>
        <w:t xml:space="preserve">Programowalne sterowniki przemysłowe (ang. PLC – Programmable Logic Controllers) są powszechnie stosowane w układach automatyki. </w:t>
      </w:r>
      <w:r w:rsidR="009D3E63">
        <w:rPr>
          <w:lang w:val="pl-PL"/>
        </w:rPr>
        <w:t>Dzięki swojej niezawodności i możliwości uniwersalnego zastosowania, są z powodzeniem instalowane w wielu firmach, halach produkcyjnych i przemysłowych.</w:t>
      </w:r>
      <w:r w:rsidR="0031548E">
        <w:rPr>
          <w:lang w:val="pl-PL"/>
        </w:rPr>
        <w:t xml:space="preserve"> </w:t>
      </w:r>
    </w:p>
    <w:p w14:paraId="48F2BCEB" w14:textId="77777777" w:rsidR="009D3E63" w:rsidDel="002440CA" w:rsidRDefault="009D3E63" w:rsidP="00DC0330">
      <w:pPr>
        <w:ind w:firstLine="360"/>
        <w:jc w:val="both"/>
        <w:rPr>
          <w:del w:id="876" w:author="Dominik Paszkowski" w:date="2018-08-17T22:06:00Z"/>
          <w:lang w:val="pl-PL"/>
        </w:rPr>
        <w:pPrChange w:id="877" w:author="Sciga, Jakub" w:date="2018-08-18T12:04:00Z">
          <w:pPr/>
        </w:pPrChange>
      </w:pPr>
      <w:r>
        <w:rPr>
          <w:lang w:val="pl-PL"/>
        </w:rPr>
        <w:t>Głównym przeznaczeniem sterownika PLC jest komunikacja urządzeń wejść i wyjść, które łączą sterownik z systemem sterowanym</w:t>
      </w:r>
      <w:r w:rsidR="00C42A92">
        <w:rPr>
          <w:lang w:val="pl-PL"/>
        </w:rPr>
        <w:t xml:space="preserve"> oraz sterowanie procesem przemysłowym</w:t>
      </w:r>
      <w:r>
        <w:rPr>
          <w:lang w:val="pl-PL"/>
        </w:rPr>
        <w:t>. Urządzenia wejścia dostarczają informacji o stanie badanego obiektu i pozwalają na wprowadzenie wartości zadanych. Natomiast urządzenia wyjściowe s</w:t>
      </w:r>
      <w:r w:rsidR="00C42A92">
        <w:rPr>
          <w:lang w:val="pl-PL"/>
        </w:rPr>
        <w:t>łużą do sterowania procesem.</w:t>
      </w:r>
      <w:ins w:id="878" w:author="Dominik Paszkowski" w:date="2018-08-17T22:06:00Z">
        <w:r w:rsidR="002440CA">
          <w:rPr>
            <w:lang w:val="pl-PL"/>
          </w:rPr>
          <w:t xml:space="preserve"> </w:t>
        </w:r>
      </w:ins>
      <w:del w:id="879" w:author="Dominik Paszkowski" w:date="2018-08-17T22:06:00Z">
        <w:r w:rsidDel="002440CA">
          <w:rPr>
            <w:lang w:val="pl-PL"/>
          </w:rPr>
          <w:br/>
        </w:r>
      </w:del>
      <w:r>
        <w:rPr>
          <w:lang w:val="pl-PL"/>
        </w:rPr>
        <w:t>Informacje, które są przekazywane do sterownika przez czujniki</w:t>
      </w:r>
      <w:r w:rsidR="00C42A92">
        <w:rPr>
          <w:lang w:val="pl-PL"/>
        </w:rPr>
        <w:t>, docierają do PLC przez odpowiednie karty pomiarowe lub specjalne moduły. Takie połączenie n</w:t>
      </w:r>
      <w:r w:rsidR="002A49CE">
        <w:rPr>
          <w:lang w:val="pl-PL"/>
        </w:rPr>
        <w:t>azywane jest torem pomiarowym [8</w:t>
      </w:r>
      <w:r w:rsidR="00C42A92">
        <w:rPr>
          <w:lang w:val="pl-PL"/>
        </w:rPr>
        <w:t>].</w:t>
      </w:r>
      <w:ins w:id="880" w:author="Dominik Paszkowski" w:date="2018-08-17T22:06:00Z">
        <w:r w:rsidR="002440CA">
          <w:rPr>
            <w:lang w:val="pl-PL"/>
          </w:rPr>
          <w:t xml:space="preserve"> </w:t>
        </w:r>
      </w:ins>
    </w:p>
    <w:p w14:paraId="23465B6A" w14:textId="77777777" w:rsidR="00DC0330" w:rsidRDefault="00C42A92" w:rsidP="00DC0330">
      <w:pPr>
        <w:ind w:firstLine="360"/>
        <w:jc w:val="both"/>
        <w:rPr>
          <w:ins w:id="881" w:author="Sciga, Jakub" w:date="2018-08-18T12:05:00Z"/>
          <w:lang w:val="pl-PL"/>
        </w:rPr>
        <w:pPrChange w:id="882" w:author="Sciga, Jakub" w:date="2018-08-18T12:04:00Z">
          <w:pPr/>
        </w:pPrChange>
      </w:pPr>
      <w:r>
        <w:rPr>
          <w:lang w:val="pl-PL"/>
        </w:rPr>
        <w:t>Sygnały, które służą do sterowania można podzielić na analogowe i cyfrowe (dyskretne).</w:t>
      </w:r>
      <w:r w:rsidR="00F84A60">
        <w:rPr>
          <w:lang w:val="pl-PL"/>
        </w:rPr>
        <w:t xml:space="preserve"> Jest to bardzo istotna informacja przy wyborze modułów lub wersji sterownika, ponieważ określa potencjał da</w:t>
      </w:r>
      <w:r w:rsidR="00C91B6C">
        <w:rPr>
          <w:lang w:val="pl-PL"/>
        </w:rPr>
        <w:t>nych, na których można operować.</w:t>
      </w:r>
    </w:p>
    <w:p w14:paraId="5D2DB564" w14:textId="77777777" w:rsidR="00C42A92" w:rsidRPr="00793EA2" w:rsidRDefault="00C42A92" w:rsidP="00DC0330">
      <w:pPr>
        <w:ind w:firstLine="360"/>
        <w:jc w:val="both"/>
        <w:rPr>
          <w:lang w:val="pl-PL"/>
        </w:rPr>
        <w:pPrChange w:id="883" w:author="Sciga, Jakub" w:date="2018-08-18T12:04:00Z">
          <w:pPr/>
        </w:pPrChange>
      </w:pPr>
      <w:r>
        <w:rPr>
          <w:lang w:val="pl-PL"/>
        </w:rPr>
        <w:br/>
      </w:r>
    </w:p>
    <w:p w14:paraId="3D94ACE6" w14:textId="77777777" w:rsidR="00793EA2" w:rsidRDefault="00793EA2" w:rsidP="00DC0330">
      <w:pPr>
        <w:spacing w:line="259" w:lineRule="auto"/>
        <w:jc w:val="both"/>
        <w:rPr>
          <w:rFonts w:eastAsiaTheme="majorEastAsia" w:cstheme="majorBidi"/>
          <w:b/>
          <w:sz w:val="32"/>
          <w:szCs w:val="32"/>
          <w:lang w:val="pl-PL"/>
        </w:rPr>
        <w:pPrChange w:id="884" w:author="Sciga, Jakub" w:date="2018-08-18T12:04:00Z">
          <w:pPr>
            <w:spacing w:line="259" w:lineRule="auto"/>
          </w:pPr>
        </w:pPrChange>
      </w:pPr>
      <w:r>
        <w:rPr>
          <w:lang w:val="pl-PL"/>
        </w:rPr>
        <w:br w:type="page"/>
      </w:r>
    </w:p>
    <w:p w14:paraId="0BB9B8CB" w14:textId="77777777" w:rsidR="00C16782" w:rsidRDefault="00846980" w:rsidP="00DC0330">
      <w:pPr>
        <w:pStyle w:val="Heading1"/>
        <w:jc w:val="both"/>
        <w:rPr>
          <w:lang w:val="pl-PL"/>
        </w:rPr>
        <w:pPrChange w:id="885" w:author="Sciga, Jakub" w:date="2018-08-18T12:04:00Z">
          <w:pPr>
            <w:pStyle w:val="Heading1"/>
          </w:pPr>
        </w:pPrChange>
      </w:pPr>
      <w:bookmarkStart w:id="886" w:name="_Toc522356986"/>
      <w:r w:rsidRPr="00846980">
        <w:rPr>
          <w:lang w:val="pl-PL"/>
        </w:rPr>
        <w:lastRenderedPageBreak/>
        <w:t>Budowa stanowiska</w:t>
      </w:r>
      <w:bookmarkEnd w:id="886"/>
    </w:p>
    <w:p w14:paraId="6EF2F0ED" w14:textId="77777777" w:rsidR="006D6321" w:rsidRDefault="006D6321" w:rsidP="00DC0330">
      <w:pPr>
        <w:ind w:firstLine="360"/>
        <w:jc w:val="both"/>
        <w:rPr>
          <w:lang w:val="pl-PL"/>
        </w:rPr>
        <w:pPrChange w:id="887" w:author="Sciga, Jakub" w:date="2018-08-18T12:05:00Z">
          <w:pPr/>
        </w:pPrChange>
      </w:pPr>
      <w:r>
        <w:rPr>
          <w:lang w:val="pl-PL"/>
        </w:rPr>
        <w:t>Projekt układu sterowania rozporoszonego był realizowany na stanowisku badawczym, które mieściło się w budynku Wydziału Odlewnictwa AGH.</w:t>
      </w:r>
    </w:p>
    <w:p w14:paraId="7911A23D" w14:textId="77777777" w:rsidR="006D6321" w:rsidRDefault="006D6321" w:rsidP="00DC0330">
      <w:pPr>
        <w:jc w:val="both"/>
        <w:rPr>
          <w:lang w:val="pl-PL"/>
        </w:rPr>
        <w:pPrChange w:id="888" w:author="Sciga, Jakub" w:date="2018-08-18T12:04:00Z">
          <w:pPr/>
        </w:pPrChange>
      </w:pPr>
      <w:r>
        <w:rPr>
          <w:lang w:val="pl-PL"/>
        </w:rPr>
        <w:t>Całość mieści się na rysunku poniżej:</w:t>
      </w:r>
    </w:p>
    <w:p w14:paraId="3489FEF7" w14:textId="77777777" w:rsidR="006D6321" w:rsidRDefault="005A6A89" w:rsidP="00DC0330">
      <w:pPr>
        <w:jc w:val="center"/>
        <w:rPr>
          <w:lang w:val="pl-PL"/>
        </w:rPr>
        <w:pPrChange w:id="889" w:author="Sciga, Jakub" w:date="2018-08-18T12:05:00Z">
          <w:pPr>
            <w:jc w:val="center"/>
          </w:pPr>
        </w:pPrChange>
      </w:pPr>
      <w:r w:rsidRPr="005A6A89">
        <w:rPr>
          <w:noProof/>
        </w:rPr>
        <w:drawing>
          <wp:inline distT="0" distB="0" distL="0" distR="0" wp14:anchorId="439B781C" wp14:editId="3E5BA729">
            <wp:extent cx="5611495" cy="4142743"/>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1495" cy="4142743"/>
                    </a:xfrm>
                    <a:prstGeom prst="rect">
                      <a:avLst/>
                    </a:prstGeom>
                    <a:noFill/>
                    <a:ln>
                      <a:noFill/>
                    </a:ln>
                  </pic:spPr>
                </pic:pic>
              </a:graphicData>
            </a:graphic>
          </wp:inline>
        </w:drawing>
      </w:r>
    </w:p>
    <w:p w14:paraId="2D070680" w14:textId="77777777" w:rsidR="006D6321" w:rsidRPr="005A6A89" w:rsidRDefault="006D6321" w:rsidP="00DC0330">
      <w:pPr>
        <w:jc w:val="center"/>
        <w:rPr>
          <w:i/>
          <w:lang w:val="pl-PL"/>
        </w:rPr>
        <w:pPrChange w:id="890" w:author="Sciga, Jakub" w:date="2018-08-18T12:05:00Z">
          <w:pPr>
            <w:jc w:val="center"/>
          </w:pPr>
        </w:pPrChange>
      </w:pPr>
      <w:r w:rsidRPr="005A6A89">
        <w:rPr>
          <w:i/>
          <w:lang w:val="pl-PL"/>
        </w:rPr>
        <w:t xml:space="preserve">Rys </w:t>
      </w:r>
      <w:r w:rsidR="005A6A89" w:rsidRPr="005A6A89">
        <w:rPr>
          <w:i/>
          <w:lang w:val="pl-PL"/>
        </w:rPr>
        <w:t>6.1</w:t>
      </w:r>
      <w:r w:rsidRPr="005A6A89">
        <w:rPr>
          <w:i/>
          <w:lang w:val="pl-PL"/>
        </w:rPr>
        <w:t>. Budowa stanowiska</w:t>
      </w:r>
      <w:r w:rsidR="002A49CE">
        <w:rPr>
          <w:i/>
          <w:lang w:val="pl-PL"/>
        </w:rPr>
        <w:t xml:space="preserve"> [10</w:t>
      </w:r>
      <w:r w:rsidR="005A6A89" w:rsidRPr="005A6A89">
        <w:rPr>
          <w:i/>
          <w:lang w:val="pl-PL"/>
        </w:rPr>
        <w:t>]</w:t>
      </w:r>
    </w:p>
    <w:p w14:paraId="01911BE5" w14:textId="77777777" w:rsidR="006D6321" w:rsidRDefault="006D6321" w:rsidP="00DC0330">
      <w:pPr>
        <w:jc w:val="both"/>
        <w:rPr>
          <w:lang w:val="pl-PL"/>
        </w:rPr>
        <w:pPrChange w:id="891" w:author="Sciga, Jakub" w:date="2018-08-18T12:04:00Z">
          <w:pPr/>
        </w:pPrChange>
      </w:pPr>
    </w:p>
    <w:p w14:paraId="36E7C6EE" w14:textId="77777777" w:rsidR="005A6A89" w:rsidRDefault="006D6321" w:rsidP="00DC0330">
      <w:pPr>
        <w:jc w:val="both"/>
        <w:rPr>
          <w:lang w:val="pl-PL"/>
        </w:rPr>
        <w:pPrChange w:id="892" w:author="Sciga, Jakub" w:date="2018-08-18T12:04:00Z">
          <w:pPr/>
        </w:pPrChange>
      </w:pPr>
      <w:r>
        <w:rPr>
          <w:lang w:val="pl-PL"/>
        </w:rPr>
        <w:t>Stanowisko składa się z pieca o ruszcie obrotowym</w:t>
      </w:r>
      <w:r w:rsidR="005A6A89">
        <w:rPr>
          <w:lang w:val="pl-PL"/>
        </w:rPr>
        <w:t xml:space="preserve"> oraz innych elementów, które zostały oznaczone na rysunku powyżej. Są nimi: wymiennik ciepła (1), podajnik paliwa (2), termopara na wylocie pieca (3), izolacja pieca (4), termopara na końcu wymiennika ciepła (5), silnik elektryczny podajnika paliwa (6), silnik elektryczny sterujący rusztem (7), rząd wentylatorów (8) [8].</w:t>
      </w:r>
    </w:p>
    <w:p w14:paraId="74C76EC7" w14:textId="77777777" w:rsidR="005A6A89" w:rsidRDefault="005A6A89" w:rsidP="00DC0330">
      <w:pPr>
        <w:jc w:val="both"/>
        <w:rPr>
          <w:lang w:val="pl-PL"/>
        </w:rPr>
        <w:pPrChange w:id="893" w:author="Sciga, Jakub" w:date="2018-08-18T12:04:00Z">
          <w:pPr/>
        </w:pPrChange>
      </w:pPr>
      <w:r>
        <w:rPr>
          <w:lang w:val="pl-PL"/>
        </w:rPr>
        <w:lastRenderedPageBreak/>
        <w:t>Wewnątrz pieca znajduje się termopara o pięciu czujnikach temperatury, która umożliwia pomiar temperatury w kolejnych przedziałach pieca.</w:t>
      </w:r>
    </w:p>
    <w:p w14:paraId="21F1B730" w14:textId="77777777" w:rsidR="005A6A89" w:rsidRDefault="005A6A89" w:rsidP="00DC0330">
      <w:pPr>
        <w:jc w:val="both"/>
        <w:rPr>
          <w:lang w:val="pl-PL"/>
        </w:rPr>
        <w:pPrChange w:id="894" w:author="Sciga, Jakub" w:date="2018-08-18T12:04:00Z">
          <w:pPr/>
        </w:pPrChange>
      </w:pPr>
    </w:p>
    <w:p w14:paraId="510D7FAF" w14:textId="77777777" w:rsidR="005A6A89" w:rsidRDefault="005A6A89" w:rsidP="00DC0330">
      <w:pPr>
        <w:jc w:val="center"/>
        <w:rPr>
          <w:lang w:val="pl-PL"/>
        </w:rPr>
        <w:pPrChange w:id="895" w:author="Sciga, Jakub" w:date="2018-08-18T12:04:00Z">
          <w:pPr/>
        </w:pPrChange>
      </w:pPr>
      <w:r w:rsidRPr="005A6A89">
        <w:rPr>
          <w:noProof/>
        </w:rPr>
        <w:drawing>
          <wp:inline distT="0" distB="0" distL="0" distR="0" wp14:anchorId="5D289354" wp14:editId="78A8E9A2">
            <wp:extent cx="5611495" cy="2508383"/>
            <wp:effectExtent l="0" t="0" r="825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1495" cy="2508383"/>
                    </a:xfrm>
                    <a:prstGeom prst="rect">
                      <a:avLst/>
                    </a:prstGeom>
                    <a:noFill/>
                    <a:ln>
                      <a:noFill/>
                    </a:ln>
                  </pic:spPr>
                </pic:pic>
              </a:graphicData>
            </a:graphic>
          </wp:inline>
        </w:drawing>
      </w:r>
    </w:p>
    <w:p w14:paraId="0DE82ED9" w14:textId="77777777" w:rsidR="005A6A89" w:rsidRPr="005A6A89" w:rsidRDefault="00D31ABC" w:rsidP="00DC0330">
      <w:pPr>
        <w:jc w:val="center"/>
        <w:rPr>
          <w:i/>
          <w:lang w:val="pl-PL"/>
        </w:rPr>
        <w:pPrChange w:id="896" w:author="Sciga, Jakub" w:date="2018-08-18T12:04:00Z">
          <w:pPr>
            <w:jc w:val="center"/>
          </w:pPr>
        </w:pPrChange>
      </w:pPr>
      <w:r>
        <w:rPr>
          <w:i/>
          <w:lang w:val="pl-PL"/>
        </w:rPr>
        <w:t>Rys. 6.2</w:t>
      </w:r>
      <w:r w:rsidR="005A6A89" w:rsidRPr="005A6A89">
        <w:rPr>
          <w:i/>
          <w:lang w:val="pl-PL"/>
        </w:rPr>
        <w:t>. Roz</w:t>
      </w:r>
      <w:ins w:id="897" w:author="Dominik Paszkowski" w:date="2018-08-17T22:07:00Z">
        <w:r w:rsidR="002440CA">
          <w:rPr>
            <w:i/>
            <w:lang w:val="pl-PL"/>
          </w:rPr>
          <w:t>m</w:t>
        </w:r>
      </w:ins>
      <w:del w:id="898" w:author="Dominik Paszkowski" w:date="2018-08-17T22:07:00Z">
        <w:r w:rsidR="005A6A89" w:rsidRPr="005A6A89" w:rsidDel="002440CA">
          <w:rPr>
            <w:i/>
            <w:lang w:val="pl-PL"/>
          </w:rPr>
          <w:delText>p</w:delText>
        </w:r>
      </w:del>
      <w:r w:rsidR="005A6A89" w:rsidRPr="005A6A89">
        <w:rPr>
          <w:i/>
          <w:lang w:val="pl-PL"/>
        </w:rPr>
        <w:t>ieszczenie czujników na wewnętrznej termoparze [</w:t>
      </w:r>
      <w:r w:rsidR="002A49CE">
        <w:rPr>
          <w:i/>
          <w:lang w:val="pl-PL"/>
        </w:rPr>
        <w:t>10</w:t>
      </w:r>
      <w:r w:rsidR="005A6A89" w:rsidRPr="005A6A89">
        <w:rPr>
          <w:i/>
          <w:lang w:val="pl-PL"/>
        </w:rPr>
        <w:t>]</w:t>
      </w:r>
    </w:p>
    <w:p w14:paraId="1F59FF3E" w14:textId="77777777" w:rsidR="005A6A89" w:rsidRDefault="005A6A89" w:rsidP="00DC0330">
      <w:pPr>
        <w:jc w:val="both"/>
        <w:rPr>
          <w:lang w:val="pl-PL"/>
        </w:rPr>
        <w:pPrChange w:id="899" w:author="Sciga, Jakub" w:date="2018-08-18T12:04:00Z">
          <w:pPr/>
        </w:pPrChange>
      </w:pPr>
    </w:p>
    <w:p w14:paraId="5AA1C124" w14:textId="77777777" w:rsidR="00A436E8" w:rsidRDefault="00A436E8" w:rsidP="00DC0330">
      <w:pPr>
        <w:jc w:val="both"/>
        <w:rPr>
          <w:lang w:val="pl-PL"/>
        </w:rPr>
        <w:pPrChange w:id="900" w:author="Sciga, Jakub" w:date="2018-08-18T12:04:00Z">
          <w:pPr/>
        </w:pPrChange>
      </w:pPr>
      <w:r>
        <w:rPr>
          <w:lang w:val="pl-PL"/>
        </w:rPr>
        <w:t>Ponad panelem operatorskim znajduje się skrzynka elektryczna. Jej elementy zostały wyszczególnione na rysunku 6.3.</w:t>
      </w:r>
    </w:p>
    <w:p w14:paraId="0A7B7732" w14:textId="77777777" w:rsidR="00A436E8" w:rsidRDefault="00A436E8" w:rsidP="00DC0330">
      <w:pPr>
        <w:jc w:val="both"/>
        <w:rPr>
          <w:lang w:val="pl-PL"/>
        </w:rPr>
        <w:pPrChange w:id="901" w:author="Sciga, Jakub" w:date="2018-08-18T12:04:00Z">
          <w:pPr/>
        </w:pPrChange>
      </w:pPr>
    </w:p>
    <w:p w14:paraId="3D9868F8" w14:textId="77777777" w:rsidR="00A436E8" w:rsidRDefault="00A436E8" w:rsidP="00DC0330">
      <w:pPr>
        <w:jc w:val="center"/>
        <w:rPr>
          <w:lang w:val="pl-PL"/>
        </w:rPr>
        <w:pPrChange w:id="902" w:author="Sciga, Jakub" w:date="2018-08-18T12:04:00Z">
          <w:pPr/>
        </w:pPrChange>
      </w:pPr>
      <w:r w:rsidRPr="00A436E8">
        <w:rPr>
          <w:noProof/>
        </w:rPr>
        <w:lastRenderedPageBreak/>
        <w:drawing>
          <wp:inline distT="0" distB="0" distL="0" distR="0" wp14:anchorId="0317F02E" wp14:editId="4865BFCB">
            <wp:extent cx="5611495" cy="4580895"/>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11495" cy="4580895"/>
                    </a:xfrm>
                    <a:prstGeom prst="rect">
                      <a:avLst/>
                    </a:prstGeom>
                    <a:noFill/>
                    <a:ln>
                      <a:noFill/>
                    </a:ln>
                  </pic:spPr>
                </pic:pic>
              </a:graphicData>
            </a:graphic>
          </wp:inline>
        </w:drawing>
      </w:r>
    </w:p>
    <w:p w14:paraId="1AFFC797" w14:textId="77777777" w:rsidR="00A436E8" w:rsidRPr="00A436E8" w:rsidRDefault="00A436E8" w:rsidP="00DC0330">
      <w:pPr>
        <w:jc w:val="center"/>
        <w:rPr>
          <w:i/>
          <w:lang w:val="pl-PL"/>
        </w:rPr>
        <w:pPrChange w:id="903" w:author="Sciga, Jakub" w:date="2018-08-18T12:04:00Z">
          <w:pPr>
            <w:jc w:val="center"/>
          </w:pPr>
        </w:pPrChange>
      </w:pPr>
      <w:r w:rsidRPr="00A436E8">
        <w:rPr>
          <w:i/>
          <w:lang w:val="pl-PL"/>
        </w:rPr>
        <w:t>Rys. 6.3. Skrzynka elektryczna</w:t>
      </w:r>
      <w:r w:rsidR="002A49CE">
        <w:rPr>
          <w:i/>
          <w:lang w:val="pl-PL"/>
        </w:rPr>
        <w:t xml:space="preserve"> [10</w:t>
      </w:r>
      <w:r>
        <w:rPr>
          <w:i/>
          <w:lang w:val="pl-PL"/>
        </w:rPr>
        <w:t>]</w:t>
      </w:r>
    </w:p>
    <w:p w14:paraId="6198A8FF" w14:textId="77777777" w:rsidR="00A436E8" w:rsidRDefault="00A436E8" w:rsidP="00DC0330">
      <w:pPr>
        <w:jc w:val="both"/>
        <w:rPr>
          <w:lang w:val="pl-PL"/>
        </w:rPr>
        <w:pPrChange w:id="904" w:author="Sciga, Jakub" w:date="2018-08-18T12:04:00Z">
          <w:pPr/>
        </w:pPrChange>
      </w:pPr>
    </w:p>
    <w:p w14:paraId="389820DE" w14:textId="77777777" w:rsidR="00A436E8" w:rsidRDefault="00A436E8" w:rsidP="00DC0330">
      <w:pPr>
        <w:jc w:val="both"/>
        <w:rPr>
          <w:lang w:val="pl-PL"/>
        </w:rPr>
        <w:pPrChange w:id="905" w:author="Sciga, Jakub" w:date="2018-08-18T12:04:00Z">
          <w:pPr/>
        </w:pPrChange>
      </w:pPr>
      <w:r>
        <w:rPr>
          <w:lang w:val="pl-PL"/>
        </w:rPr>
        <w:t>Zaznaczone na rysunku elementy to kolejno: zasilacz sterownika oraz modułów (1), sterownik PLC firmy WAGO oraz moduły wejść i wyjść (2), fizyczny włącznik zapalarki elektrycznej (3), listwę bezpieczników (4), falowniki sterujące silnikami elektrycznymi (5), dwanaście programowalnych modułów z wyświetlaczem do sterowania wentylatorów (6).</w:t>
      </w:r>
    </w:p>
    <w:p w14:paraId="3F31C382" w14:textId="77777777" w:rsidR="00A436E8" w:rsidRDefault="00A436E8" w:rsidP="00DC0330">
      <w:pPr>
        <w:jc w:val="both"/>
        <w:rPr>
          <w:lang w:val="pl-PL"/>
        </w:rPr>
        <w:pPrChange w:id="906" w:author="Sciga, Jakub" w:date="2018-08-18T12:04:00Z">
          <w:pPr/>
        </w:pPrChange>
      </w:pPr>
    </w:p>
    <w:p w14:paraId="73262A6A" w14:textId="77777777" w:rsidR="00A436E8" w:rsidRDefault="00A436E8" w:rsidP="00DC0330">
      <w:pPr>
        <w:jc w:val="both"/>
        <w:rPr>
          <w:lang w:val="pl-PL"/>
        </w:rPr>
        <w:pPrChange w:id="907" w:author="Sciga, Jakub" w:date="2018-08-18T12:04:00Z">
          <w:pPr/>
        </w:pPrChange>
      </w:pPr>
    </w:p>
    <w:p w14:paraId="1A361CB2" w14:textId="77777777" w:rsidR="00A436E8" w:rsidRPr="006D6321" w:rsidRDefault="00A436E8" w:rsidP="00DC0330">
      <w:pPr>
        <w:jc w:val="both"/>
        <w:rPr>
          <w:lang w:val="pl-PL"/>
        </w:rPr>
        <w:pPrChange w:id="908" w:author="Sciga, Jakub" w:date="2018-08-18T12:04:00Z">
          <w:pPr/>
        </w:pPrChange>
      </w:pPr>
    </w:p>
    <w:p w14:paraId="28F799A1" w14:textId="77777777" w:rsidR="00846980" w:rsidRDefault="00DC54B9" w:rsidP="00DC0330">
      <w:pPr>
        <w:pStyle w:val="Heading2"/>
        <w:jc w:val="both"/>
        <w:rPr>
          <w:lang w:val="pl-PL"/>
        </w:rPr>
        <w:pPrChange w:id="909" w:author="Sciga, Jakub" w:date="2018-08-18T12:04:00Z">
          <w:pPr>
            <w:pStyle w:val="Heading2"/>
          </w:pPr>
        </w:pPrChange>
      </w:pPr>
      <w:bookmarkStart w:id="910" w:name="_Toc522356987"/>
      <w:r>
        <w:rPr>
          <w:lang w:val="pl-PL"/>
        </w:rPr>
        <w:lastRenderedPageBreak/>
        <w:t>Konfiguracja środowiska</w:t>
      </w:r>
      <w:bookmarkEnd w:id="910"/>
    </w:p>
    <w:p w14:paraId="3DCD7B79" w14:textId="77777777" w:rsidR="001E2064" w:rsidRDefault="001E2064" w:rsidP="00DC0330">
      <w:pPr>
        <w:ind w:firstLine="576"/>
        <w:jc w:val="both"/>
        <w:rPr>
          <w:lang w:val="pl-PL"/>
        </w:rPr>
        <w:pPrChange w:id="911" w:author="Sciga, Jakub" w:date="2018-08-18T12:04:00Z">
          <w:pPr/>
        </w:pPrChange>
      </w:pPr>
      <w:r>
        <w:rPr>
          <w:lang w:val="pl-PL"/>
        </w:rPr>
        <w:t>Zadanie projektowe miało na celu napisanie algorytmu sterowania ręcznego oraz automatycznego. Zamierzonym celem było utrzymywanie zadanej temperatury na wylocie pieca oraz odpowiedni poziom spalin.</w:t>
      </w:r>
    </w:p>
    <w:p w14:paraId="0F069D76" w14:textId="77777777" w:rsidR="001E2064" w:rsidDel="002440CA" w:rsidRDefault="00A34E29" w:rsidP="00DC0330">
      <w:pPr>
        <w:ind w:firstLine="576"/>
        <w:jc w:val="both"/>
        <w:rPr>
          <w:del w:id="912" w:author="Dominik Paszkowski" w:date="2018-08-17T22:07:00Z"/>
          <w:lang w:val="pl-PL"/>
        </w:rPr>
        <w:pPrChange w:id="913" w:author="Sciga, Jakub" w:date="2018-08-18T12:04:00Z">
          <w:pPr/>
        </w:pPrChange>
      </w:pPr>
      <w:r>
        <w:rPr>
          <w:lang w:val="pl-PL"/>
        </w:rPr>
        <w:t xml:space="preserve">Pierwszym etapem prac było zainstalowanie nowego oprogramowania e!COCKPIT na PLC. Firma WAGO umożliwia pracę swoich sterowników w dwóch trybach CoDeSys i e!COCKPIT. Dodatkowo, producent dba o to, aby klienci posiadali na swoich produktach najnowszą wersję oprogramowania poprzez synchronizację go z programem na komputerze. Instalacja oprogramowania odbywa się przez zgranie odpowiedniego pliku na kartę SD, a następnie wykonanie sekwencji określonych kroków. Składają się na nie: włożenie karty do sterownika, zmiana jego ustawień na tryb awaryjny a następnie reset całego urządzenia. Po tej procedurze PLC uruchamia się z karty SD i pobiera z niej najnowsze oprogramowanie. </w:t>
      </w:r>
      <w:ins w:id="914" w:author="Dominik Paszkowski" w:date="2018-08-17T22:07:00Z">
        <w:r w:rsidR="002440CA">
          <w:rPr>
            <w:lang w:val="pl-PL"/>
          </w:rPr>
          <w:t xml:space="preserve"> </w:t>
        </w:r>
      </w:ins>
    </w:p>
    <w:p w14:paraId="0BD37CCE" w14:textId="77777777" w:rsidR="00A34E29" w:rsidDel="002440CA" w:rsidRDefault="00A34E29" w:rsidP="00DC0330">
      <w:pPr>
        <w:ind w:firstLine="576"/>
        <w:jc w:val="both"/>
        <w:rPr>
          <w:del w:id="915" w:author="Dominik Paszkowski" w:date="2018-08-17T22:07:00Z"/>
          <w:lang w:val="pl-PL"/>
        </w:rPr>
        <w:pPrChange w:id="916" w:author="Sciga, Jakub" w:date="2018-08-18T12:04:00Z">
          <w:pPr/>
        </w:pPrChange>
      </w:pPr>
      <w:r>
        <w:rPr>
          <w:lang w:val="pl-PL"/>
        </w:rPr>
        <w:t>Sterownik otrzymuje domyślne IP o adresie 192.168.1.17. Kolejnym krokiem jest zmiana tego adresu oraz podsieci, w której działa komputer, aby komunikacja z PLC była nadal możliwa.</w:t>
      </w:r>
      <w:ins w:id="917" w:author="Dominik Paszkowski" w:date="2018-08-17T22:07:00Z">
        <w:r w:rsidR="002440CA">
          <w:rPr>
            <w:lang w:val="pl-PL"/>
          </w:rPr>
          <w:t xml:space="preserve"> </w:t>
        </w:r>
      </w:ins>
    </w:p>
    <w:p w14:paraId="4B67A282" w14:textId="77777777" w:rsidR="00A95D1A" w:rsidRDefault="00A95D1A" w:rsidP="00DC0330">
      <w:pPr>
        <w:ind w:firstLine="576"/>
        <w:jc w:val="both"/>
        <w:rPr>
          <w:lang w:val="pl-PL"/>
        </w:rPr>
        <w:pPrChange w:id="918" w:author="Sciga, Jakub" w:date="2018-08-18T12:04:00Z">
          <w:pPr/>
        </w:pPrChange>
      </w:pPr>
      <w:r>
        <w:rPr>
          <w:lang w:val="pl-PL"/>
        </w:rPr>
        <w:t>WAGO umożliwia zmianę adresu IP na różne sposoby. Jednym z nich jest serwis internetowy, do którego użytkownik loguje się prze IP sterownika. Ta aplikacja pozwala na skonfigurowanie ustawień PLC, zmianę ustawień komunikacji, zmianę hasła oraz innych parametrów.</w:t>
      </w:r>
      <w:ins w:id="919" w:author="Dominik Paszkowski" w:date="2018-08-17T22:08:00Z">
        <w:r w:rsidR="002440CA">
          <w:rPr>
            <w:lang w:val="pl-PL"/>
          </w:rPr>
          <w:t xml:space="preserve"> </w:t>
        </w:r>
      </w:ins>
      <w:del w:id="920" w:author="Dominik Paszkowski" w:date="2018-08-17T22:08:00Z">
        <w:r w:rsidDel="002440CA">
          <w:rPr>
            <w:lang w:val="pl-PL"/>
          </w:rPr>
          <w:br/>
        </w:r>
      </w:del>
      <w:r>
        <w:rPr>
          <w:lang w:val="pl-PL"/>
        </w:rPr>
        <w:t>Na rysunku poniżej przedstawiono okno, służące do zmiany adresu IP przez stronę internetową.</w:t>
      </w:r>
    </w:p>
    <w:p w14:paraId="61D22D7E" w14:textId="77777777" w:rsidR="00A95D1A" w:rsidRDefault="00A95D1A" w:rsidP="00DC0330">
      <w:pPr>
        <w:jc w:val="both"/>
        <w:rPr>
          <w:lang w:val="pl-PL"/>
        </w:rPr>
        <w:pPrChange w:id="921" w:author="Sciga, Jakub" w:date="2018-08-18T12:04:00Z">
          <w:pPr/>
        </w:pPrChange>
      </w:pPr>
    </w:p>
    <w:p w14:paraId="57281390" w14:textId="77777777" w:rsidR="000F485C" w:rsidRDefault="000F485C" w:rsidP="00DC0330">
      <w:pPr>
        <w:jc w:val="center"/>
        <w:rPr>
          <w:lang w:val="pl-PL"/>
        </w:rPr>
        <w:pPrChange w:id="922" w:author="Sciga, Jakub" w:date="2018-08-18T12:04:00Z">
          <w:pPr/>
        </w:pPrChange>
      </w:pPr>
      <w:r w:rsidRPr="000F485C">
        <w:rPr>
          <w:noProof/>
        </w:rPr>
        <w:lastRenderedPageBreak/>
        <w:drawing>
          <wp:inline distT="0" distB="0" distL="0" distR="0" wp14:anchorId="027BB99A" wp14:editId="5F8BEDCF">
            <wp:extent cx="5467350" cy="4552950"/>
            <wp:effectExtent l="0" t="0" r="0" b="0"/>
            <wp:docPr id="6" name="Picture 6" descr="C:\Users\JSciga\Desktop\00_Magisterka\web_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Sciga\Desktop\00_Magisterka\web_ip.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67350" cy="4552950"/>
                    </a:xfrm>
                    <a:prstGeom prst="rect">
                      <a:avLst/>
                    </a:prstGeom>
                    <a:noFill/>
                    <a:ln>
                      <a:noFill/>
                    </a:ln>
                  </pic:spPr>
                </pic:pic>
              </a:graphicData>
            </a:graphic>
          </wp:inline>
        </w:drawing>
      </w:r>
    </w:p>
    <w:p w14:paraId="37835E85" w14:textId="77777777" w:rsidR="00A95D1A" w:rsidRPr="000F485C" w:rsidRDefault="00A95D1A" w:rsidP="00DC0330">
      <w:pPr>
        <w:jc w:val="center"/>
        <w:rPr>
          <w:i/>
          <w:lang w:val="pl-PL"/>
        </w:rPr>
        <w:pPrChange w:id="923" w:author="Sciga, Jakub" w:date="2018-08-18T12:04:00Z">
          <w:pPr>
            <w:jc w:val="center"/>
          </w:pPr>
        </w:pPrChange>
      </w:pPr>
      <w:r w:rsidRPr="000F485C">
        <w:rPr>
          <w:i/>
          <w:lang w:val="pl-PL"/>
        </w:rPr>
        <w:t xml:space="preserve">Rys </w:t>
      </w:r>
      <w:r w:rsidR="000F485C" w:rsidRPr="000F485C">
        <w:rPr>
          <w:i/>
          <w:lang w:val="pl-PL"/>
        </w:rPr>
        <w:t>6</w:t>
      </w:r>
      <w:r w:rsidRPr="000F485C">
        <w:rPr>
          <w:i/>
          <w:lang w:val="pl-PL"/>
        </w:rPr>
        <w:t>.</w:t>
      </w:r>
      <w:r w:rsidR="00D31ABC">
        <w:rPr>
          <w:i/>
          <w:lang w:val="pl-PL"/>
        </w:rPr>
        <w:t>4</w:t>
      </w:r>
      <w:r w:rsidR="000F485C" w:rsidRPr="000F485C">
        <w:rPr>
          <w:i/>
          <w:lang w:val="pl-PL"/>
        </w:rPr>
        <w:t>.</w:t>
      </w:r>
      <w:r w:rsidRPr="000F485C">
        <w:rPr>
          <w:i/>
          <w:lang w:val="pl-PL"/>
        </w:rPr>
        <w:t xml:space="preserve"> Zmiana adresu PI przez serwis internetowy</w:t>
      </w:r>
    </w:p>
    <w:p w14:paraId="45CDDAAD" w14:textId="77777777" w:rsidR="00A95D1A" w:rsidRDefault="00A95D1A" w:rsidP="00DC0330">
      <w:pPr>
        <w:jc w:val="both"/>
        <w:rPr>
          <w:lang w:val="pl-PL"/>
        </w:rPr>
        <w:pPrChange w:id="924" w:author="Sciga, Jakub" w:date="2018-08-18T12:04:00Z">
          <w:pPr/>
        </w:pPrChange>
      </w:pPr>
    </w:p>
    <w:p w14:paraId="054AE7D5" w14:textId="77777777" w:rsidR="000F485C" w:rsidRDefault="00A95D1A" w:rsidP="00DC0330">
      <w:pPr>
        <w:jc w:val="both"/>
        <w:rPr>
          <w:lang w:val="pl-PL"/>
        </w:rPr>
        <w:pPrChange w:id="925" w:author="Sciga, Jakub" w:date="2018-08-18T12:04:00Z">
          <w:pPr/>
        </w:pPrChange>
      </w:pPr>
      <w:r>
        <w:rPr>
          <w:lang w:val="pl-PL"/>
        </w:rPr>
        <w:t>Drugą opcją jest skorzystanie z osobnej aplikacji a nazwie „WAGO Ethernet Settings”, która jest dostarczana rzez producenta razem ze środowiskiem do programowania.</w:t>
      </w:r>
      <w:r w:rsidR="000F485C">
        <w:rPr>
          <w:lang w:val="pl-PL"/>
        </w:rPr>
        <w:t xml:space="preserve"> Jest to osobny program, służący do konfiguracji połączeń ze sterownikiem. Na rysunku poniżej zostało zamieszczone zdjęcie interfejsu tego narzędzia:</w:t>
      </w:r>
    </w:p>
    <w:p w14:paraId="25AC86B6" w14:textId="77777777" w:rsidR="000F485C" w:rsidRDefault="000F485C" w:rsidP="00DC0330">
      <w:pPr>
        <w:jc w:val="center"/>
        <w:rPr>
          <w:lang w:val="pl-PL"/>
        </w:rPr>
        <w:pPrChange w:id="926" w:author="Sciga, Jakub" w:date="2018-08-18T12:04:00Z">
          <w:pPr>
            <w:jc w:val="center"/>
          </w:pPr>
        </w:pPrChange>
      </w:pPr>
      <w:r w:rsidRPr="000F485C">
        <w:rPr>
          <w:noProof/>
        </w:rPr>
        <w:lastRenderedPageBreak/>
        <w:drawing>
          <wp:inline distT="0" distB="0" distL="0" distR="0" wp14:anchorId="162F0621" wp14:editId="250AE7FF">
            <wp:extent cx="5611495" cy="4732137"/>
            <wp:effectExtent l="0" t="0" r="8255" b="0"/>
            <wp:docPr id="7" name="Picture 7" descr="C:\Users\JSciga\Desktop\00_Magisterka\eth_set_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Sciga\Desktop\00_Magisterka\eth_set_ip.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1495" cy="4732137"/>
                    </a:xfrm>
                    <a:prstGeom prst="rect">
                      <a:avLst/>
                    </a:prstGeom>
                    <a:noFill/>
                    <a:ln>
                      <a:noFill/>
                    </a:ln>
                  </pic:spPr>
                </pic:pic>
              </a:graphicData>
            </a:graphic>
          </wp:inline>
        </w:drawing>
      </w:r>
    </w:p>
    <w:p w14:paraId="66B8ADA9" w14:textId="77777777" w:rsidR="000F485C" w:rsidRPr="000F485C" w:rsidRDefault="00D31ABC" w:rsidP="00DC0330">
      <w:pPr>
        <w:jc w:val="center"/>
        <w:rPr>
          <w:i/>
          <w:lang w:val="pl-PL"/>
        </w:rPr>
        <w:pPrChange w:id="927" w:author="Sciga, Jakub" w:date="2018-08-18T12:04:00Z">
          <w:pPr>
            <w:jc w:val="center"/>
          </w:pPr>
        </w:pPrChange>
      </w:pPr>
      <w:r>
        <w:rPr>
          <w:i/>
          <w:lang w:val="pl-PL"/>
        </w:rPr>
        <w:t>Rys. 6.5</w:t>
      </w:r>
      <w:r w:rsidR="000F485C" w:rsidRPr="000F485C">
        <w:rPr>
          <w:i/>
          <w:lang w:val="pl-PL"/>
        </w:rPr>
        <w:t>. Zmiana adresu IP przez program „Ethernet settings”</w:t>
      </w:r>
    </w:p>
    <w:p w14:paraId="55EB196A" w14:textId="77777777" w:rsidR="000F485C" w:rsidRDefault="000F485C" w:rsidP="00DC0330">
      <w:pPr>
        <w:jc w:val="both"/>
        <w:rPr>
          <w:lang w:val="pl-PL"/>
        </w:rPr>
        <w:pPrChange w:id="928" w:author="Sciga, Jakub" w:date="2018-08-18T12:04:00Z">
          <w:pPr/>
        </w:pPrChange>
      </w:pPr>
    </w:p>
    <w:p w14:paraId="373ADC5D" w14:textId="77777777" w:rsidR="000F485C" w:rsidRDefault="000F485C" w:rsidP="00DC0330">
      <w:pPr>
        <w:jc w:val="both"/>
        <w:rPr>
          <w:lang w:val="pl-PL"/>
        </w:rPr>
        <w:pPrChange w:id="929" w:author="Sciga, Jakub" w:date="2018-08-18T12:04:00Z">
          <w:pPr/>
        </w:pPrChange>
      </w:pPr>
      <w:r>
        <w:rPr>
          <w:lang w:val="pl-PL"/>
        </w:rPr>
        <w:t xml:space="preserve">Trzecim narzędziem, które dostarcza firma WAGo jest program „I/O Check”. </w:t>
      </w:r>
      <w:r w:rsidR="00DC54B9">
        <w:rPr>
          <w:lang w:val="pl-PL"/>
        </w:rPr>
        <w:t>Służy on do wykrywania modułów podłączonych do PLC i pozwala na zmianę wartości wejść i wyjść na tych modułach.</w:t>
      </w:r>
    </w:p>
    <w:p w14:paraId="6824A1FE" w14:textId="75E4F8A8" w:rsidR="00DC54B9" w:rsidRDefault="00306286" w:rsidP="00DC0330">
      <w:pPr>
        <w:jc w:val="center"/>
        <w:rPr>
          <w:lang w:val="pl-PL"/>
        </w:rPr>
        <w:pPrChange w:id="930" w:author="Sciga, Jakub" w:date="2018-08-18T12:04:00Z">
          <w:pPr/>
        </w:pPrChange>
      </w:pPr>
      <w:r>
        <w:rPr>
          <w:noProof/>
        </w:rPr>
        <w:lastRenderedPageBreak/>
        <w:drawing>
          <wp:inline distT="0" distB="0" distL="0" distR="0" wp14:anchorId="78CE5493" wp14:editId="6B09E6B7">
            <wp:extent cx="5600700" cy="3438525"/>
            <wp:effectExtent l="0" t="0" r="0" b="0"/>
            <wp:docPr id="49" name="Picture 49" descr="io_check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o_check_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00700" cy="3438525"/>
                    </a:xfrm>
                    <a:prstGeom prst="rect">
                      <a:avLst/>
                    </a:prstGeom>
                    <a:noFill/>
                    <a:ln>
                      <a:noFill/>
                    </a:ln>
                  </pic:spPr>
                </pic:pic>
              </a:graphicData>
            </a:graphic>
          </wp:inline>
        </w:drawing>
      </w:r>
    </w:p>
    <w:p w14:paraId="60676EAE" w14:textId="77777777" w:rsidR="00DC54B9" w:rsidRPr="00DC54B9" w:rsidRDefault="00D31ABC" w:rsidP="00DC0330">
      <w:pPr>
        <w:jc w:val="center"/>
        <w:rPr>
          <w:i/>
          <w:lang w:val="pl-PL"/>
        </w:rPr>
        <w:pPrChange w:id="931" w:author="Sciga, Jakub" w:date="2018-08-18T12:04:00Z">
          <w:pPr>
            <w:jc w:val="center"/>
          </w:pPr>
        </w:pPrChange>
      </w:pPr>
      <w:r>
        <w:rPr>
          <w:i/>
          <w:lang w:val="pl-PL"/>
        </w:rPr>
        <w:t>Rys. 6.6</w:t>
      </w:r>
      <w:r w:rsidR="00DC54B9" w:rsidRPr="00DC54B9">
        <w:rPr>
          <w:i/>
          <w:lang w:val="pl-PL"/>
        </w:rPr>
        <w:t>. Podgląd modułów sterownika w programie „I/O Check”</w:t>
      </w:r>
    </w:p>
    <w:p w14:paraId="7B0DE824" w14:textId="77777777" w:rsidR="00DC54B9" w:rsidRDefault="00DC54B9" w:rsidP="00DC0330">
      <w:pPr>
        <w:jc w:val="both"/>
        <w:rPr>
          <w:lang w:val="pl-PL"/>
        </w:rPr>
        <w:pPrChange w:id="932" w:author="Sciga, Jakub" w:date="2018-08-18T12:04:00Z">
          <w:pPr/>
        </w:pPrChange>
      </w:pPr>
    </w:p>
    <w:p w14:paraId="5F8FB299" w14:textId="77777777" w:rsidR="0051755D" w:rsidDel="002440CA" w:rsidRDefault="00DC54B9" w:rsidP="00DC0330">
      <w:pPr>
        <w:jc w:val="both"/>
        <w:rPr>
          <w:del w:id="933" w:author="Dominik Paszkowski" w:date="2018-08-17T22:08:00Z"/>
          <w:lang w:val="pl-PL"/>
        </w:rPr>
        <w:pPrChange w:id="934" w:author="Sciga, Jakub" w:date="2018-08-18T12:04:00Z">
          <w:pPr/>
        </w:pPrChange>
      </w:pPr>
      <w:r>
        <w:rPr>
          <w:lang w:val="pl-PL"/>
        </w:rPr>
        <w:t>Na powyższym rysunku widać panel programu „I/O Check”. Z lewej strony znajduje się lista wszystkich modułów, które jest ułożona od najbliższego do najdalszego modułu, licząc od sterownika PLC.</w:t>
      </w:r>
      <w:ins w:id="935" w:author="Dominik Paszkowski" w:date="2018-08-17T22:08:00Z">
        <w:r w:rsidR="002440CA">
          <w:rPr>
            <w:lang w:val="pl-PL"/>
          </w:rPr>
          <w:t xml:space="preserve"> </w:t>
        </w:r>
      </w:ins>
      <w:del w:id="936" w:author="Dominik Paszkowski" w:date="2018-08-17T22:08:00Z">
        <w:r w:rsidR="0051755D" w:rsidDel="002440CA">
          <w:rPr>
            <w:lang w:val="pl-PL"/>
          </w:rPr>
          <w:br/>
        </w:r>
      </w:del>
      <w:r w:rsidR="0051755D">
        <w:rPr>
          <w:lang w:val="pl-PL"/>
        </w:rPr>
        <w:t>Po prawej stronie jest zobrazowany sterownik i moduły. Na niektórych z nich widać zapalone czerwone i zielone diody, które odwzorowują rzeczywisty status czujników.</w:t>
      </w:r>
      <w:ins w:id="937" w:author="Dominik Paszkowski" w:date="2018-08-17T22:08:00Z">
        <w:r w:rsidR="002440CA">
          <w:rPr>
            <w:lang w:val="pl-PL"/>
          </w:rPr>
          <w:t xml:space="preserve"> </w:t>
        </w:r>
      </w:ins>
    </w:p>
    <w:p w14:paraId="26C38BCC" w14:textId="77777777" w:rsidR="0051755D" w:rsidRDefault="0051755D" w:rsidP="00DC0330">
      <w:pPr>
        <w:jc w:val="both"/>
        <w:rPr>
          <w:lang w:val="pl-PL"/>
        </w:rPr>
        <w:pPrChange w:id="938" w:author="Sciga, Jakub" w:date="2018-08-18T12:04:00Z">
          <w:pPr/>
        </w:pPrChange>
      </w:pPr>
      <w:r>
        <w:rPr>
          <w:lang w:val="pl-PL"/>
        </w:rPr>
        <w:t>Narzędzie może także pracować w trybie Control-Mode. Do zmiany trybu działania służy górny panel programu. Działanie drugiej opcji przedstawia rysunek 6.1.4.</w:t>
      </w:r>
    </w:p>
    <w:p w14:paraId="36D6E062" w14:textId="42E90CB4" w:rsidR="00DC54B9" w:rsidRPr="0051755D" w:rsidRDefault="00306286" w:rsidP="00DC0330">
      <w:pPr>
        <w:jc w:val="both"/>
        <w:rPr>
          <w:i/>
          <w:lang w:val="pl-PL"/>
        </w:rPr>
        <w:pPrChange w:id="939" w:author="Sciga, Jakub" w:date="2018-08-18T12:04:00Z">
          <w:pPr>
            <w:jc w:val="center"/>
          </w:pPr>
        </w:pPrChange>
      </w:pPr>
      <w:r>
        <w:rPr>
          <w:noProof/>
        </w:rPr>
        <w:lastRenderedPageBreak/>
        <w:drawing>
          <wp:inline distT="0" distB="0" distL="0" distR="0" wp14:anchorId="1E8F786D" wp14:editId="5840A439">
            <wp:extent cx="5600700" cy="3438525"/>
            <wp:effectExtent l="0" t="0" r="0" b="0"/>
            <wp:docPr id="50" name="Picture 50" descr="io_check_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o_check_contro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00700" cy="3438525"/>
                    </a:xfrm>
                    <a:prstGeom prst="rect">
                      <a:avLst/>
                    </a:prstGeom>
                    <a:noFill/>
                    <a:ln>
                      <a:noFill/>
                    </a:ln>
                  </pic:spPr>
                </pic:pic>
              </a:graphicData>
            </a:graphic>
          </wp:inline>
        </w:drawing>
      </w:r>
      <w:r w:rsidR="0051755D">
        <w:rPr>
          <w:lang w:val="pl-PL"/>
        </w:rPr>
        <w:t xml:space="preserve"> </w:t>
      </w:r>
      <w:r w:rsidR="00DC54B9">
        <w:rPr>
          <w:lang w:val="pl-PL"/>
        </w:rPr>
        <w:br/>
      </w:r>
      <w:r w:rsidR="00D31ABC">
        <w:rPr>
          <w:i/>
          <w:lang w:val="pl-PL"/>
        </w:rPr>
        <w:t>Rys. 6.7</w:t>
      </w:r>
      <w:r w:rsidR="0051755D" w:rsidRPr="0051755D">
        <w:rPr>
          <w:i/>
          <w:lang w:val="pl-PL"/>
        </w:rPr>
        <w:t>. Wpisywanie wartości do wyjść modułów w programie „I/O Check”</w:t>
      </w:r>
    </w:p>
    <w:p w14:paraId="6C6AF02F" w14:textId="77777777" w:rsidR="0051755D" w:rsidRDefault="0051755D" w:rsidP="00DC0330">
      <w:pPr>
        <w:jc w:val="both"/>
        <w:rPr>
          <w:lang w:val="pl-PL"/>
        </w:rPr>
        <w:pPrChange w:id="940" w:author="Sciga, Jakub" w:date="2018-08-18T12:04:00Z">
          <w:pPr/>
        </w:pPrChange>
      </w:pPr>
    </w:p>
    <w:p w14:paraId="5D8D1A15" w14:textId="77777777" w:rsidR="0051755D" w:rsidDel="002440CA" w:rsidRDefault="0051755D" w:rsidP="00DC0330">
      <w:pPr>
        <w:jc w:val="both"/>
        <w:rPr>
          <w:del w:id="941" w:author="Dominik Paszkowski" w:date="2018-08-17T22:08:00Z"/>
          <w:lang w:val="pl-PL"/>
        </w:rPr>
        <w:pPrChange w:id="942" w:author="Sciga, Jakub" w:date="2018-08-18T12:04:00Z">
          <w:pPr/>
        </w:pPrChange>
      </w:pPr>
      <w:r>
        <w:rPr>
          <w:lang w:val="pl-PL"/>
        </w:rPr>
        <w:t xml:space="preserve">Zapis wartości odbywa się przez zaznaczenie określonego modułu i wybór określonego wyjścia lub wejścia. </w:t>
      </w:r>
      <w:r w:rsidR="00C42AEC">
        <w:rPr>
          <w:lang w:val="pl-PL"/>
        </w:rPr>
        <w:t>Przykładowy moduł posiada dwa wyjścia cyfrowe. Wysoki stan sygnału jest dodatkowo sygnalizowany przez zapaloną diodę na module.</w:t>
      </w:r>
      <w:ins w:id="943" w:author="Dominik Paszkowski" w:date="2018-08-17T22:08:00Z">
        <w:r w:rsidR="002440CA">
          <w:rPr>
            <w:lang w:val="pl-PL"/>
          </w:rPr>
          <w:t xml:space="preserve"> </w:t>
        </w:r>
      </w:ins>
    </w:p>
    <w:p w14:paraId="092E7DC3" w14:textId="77777777" w:rsidR="00C42AEC" w:rsidDel="002440CA" w:rsidRDefault="00C42AEC" w:rsidP="00DC0330">
      <w:pPr>
        <w:jc w:val="both"/>
        <w:rPr>
          <w:del w:id="944" w:author="Dominik Paszkowski" w:date="2018-08-17T22:08:00Z"/>
          <w:lang w:val="pl-PL"/>
        </w:rPr>
        <w:pPrChange w:id="945" w:author="Sciga, Jakub" w:date="2018-08-18T12:04:00Z">
          <w:pPr/>
        </w:pPrChange>
      </w:pPr>
      <w:r>
        <w:rPr>
          <w:lang w:val="pl-PL"/>
        </w:rPr>
        <w:t>Korzystanie z narzędzia „I/O check” nie jest możliwe przy równoczesnym korzystaniu z programu e!COCKPIT. Jego wykorzystanie sprwadza się do sprawdzenia poprawnego działanie wszystkich elementów sterownika PLC.</w:t>
      </w:r>
      <w:ins w:id="946" w:author="Dominik Paszkowski" w:date="2018-08-17T22:08:00Z">
        <w:r w:rsidR="002440CA">
          <w:rPr>
            <w:lang w:val="pl-PL"/>
          </w:rPr>
          <w:t xml:space="preserve"> </w:t>
        </w:r>
      </w:ins>
    </w:p>
    <w:p w14:paraId="579B450E" w14:textId="77777777" w:rsidR="00FA3A11" w:rsidRPr="001E2064" w:rsidRDefault="00FA3A11" w:rsidP="00DC0330">
      <w:pPr>
        <w:jc w:val="both"/>
        <w:rPr>
          <w:lang w:val="pl-PL"/>
        </w:rPr>
        <w:pPrChange w:id="947" w:author="Sciga, Jakub" w:date="2018-08-18T12:04:00Z">
          <w:pPr/>
        </w:pPrChange>
      </w:pPr>
      <w:r>
        <w:rPr>
          <w:lang w:val="pl-PL"/>
        </w:rPr>
        <w:t>Po zakończeniu tych operacji można przystąpić do tworzenia programu.</w:t>
      </w:r>
    </w:p>
    <w:p w14:paraId="7AB51228" w14:textId="77777777" w:rsidR="0051755D" w:rsidRDefault="0051755D" w:rsidP="00DC0330">
      <w:pPr>
        <w:jc w:val="both"/>
        <w:rPr>
          <w:lang w:val="pl-PL"/>
        </w:rPr>
        <w:pPrChange w:id="948" w:author="Sciga, Jakub" w:date="2018-08-18T12:04:00Z">
          <w:pPr/>
        </w:pPrChange>
      </w:pPr>
    </w:p>
    <w:p w14:paraId="0F869433" w14:textId="77777777" w:rsidR="00D31ABC" w:rsidRDefault="00D31ABC" w:rsidP="00DC0330">
      <w:pPr>
        <w:spacing w:line="259" w:lineRule="auto"/>
        <w:jc w:val="both"/>
        <w:rPr>
          <w:rFonts w:eastAsiaTheme="majorEastAsia" w:cstheme="majorBidi"/>
          <w:b/>
          <w:sz w:val="28"/>
          <w:szCs w:val="26"/>
          <w:lang w:val="pl-PL"/>
        </w:rPr>
        <w:pPrChange w:id="949" w:author="Sciga, Jakub" w:date="2018-08-18T12:04:00Z">
          <w:pPr>
            <w:spacing w:line="259" w:lineRule="auto"/>
          </w:pPr>
        </w:pPrChange>
      </w:pPr>
      <w:r>
        <w:rPr>
          <w:lang w:val="pl-PL"/>
        </w:rPr>
        <w:br w:type="page"/>
      </w:r>
    </w:p>
    <w:p w14:paraId="38F0322F" w14:textId="77777777" w:rsidR="0051755D" w:rsidRPr="00FA3A11" w:rsidRDefault="00FA3A11" w:rsidP="00DC0330">
      <w:pPr>
        <w:pStyle w:val="Heading2"/>
        <w:jc w:val="both"/>
        <w:rPr>
          <w:lang w:val="pl-PL"/>
        </w:rPr>
        <w:pPrChange w:id="950" w:author="Sciga, Jakub" w:date="2018-08-18T12:04:00Z">
          <w:pPr>
            <w:pStyle w:val="Heading2"/>
          </w:pPr>
        </w:pPrChange>
      </w:pPr>
      <w:bookmarkStart w:id="951" w:name="_Toc522356988"/>
      <w:r>
        <w:rPr>
          <w:lang w:val="pl-PL"/>
        </w:rPr>
        <w:lastRenderedPageBreak/>
        <w:t>Działanie programu</w:t>
      </w:r>
      <w:bookmarkEnd w:id="951"/>
    </w:p>
    <w:p w14:paraId="71C1FDC0" w14:textId="77777777" w:rsidR="00F130E3" w:rsidRDefault="00D31ABC" w:rsidP="00DC0330">
      <w:pPr>
        <w:jc w:val="both"/>
        <w:rPr>
          <w:lang w:val="pl-PL"/>
        </w:rPr>
        <w:pPrChange w:id="952" w:author="Sciga, Jakub" w:date="2018-08-18T12:04:00Z">
          <w:pPr/>
        </w:pPrChange>
      </w:pPr>
      <w:r>
        <w:rPr>
          <w:lang w:val="pl-PL"/>
        </w:rPr>
        <w:t>Program</w:t>
      </w:r>
    </w:p>
    <w:p w14:paraId="3A30B64C" w14:textId="77777777" w:rsidR="00D31ABC" w:rsidRDefault="00D31ABC" w:rsidP="00DC0330">
      <w:pPr>
        <w:jc w:val="both"/>
        <w:rPr>
          <w:lang w:val="pl-PL"/>
        </w:rPr>
        <w:pPrChange w:id="953" w:author="Sciga, Jakub" w:date="2018-08-18T12:04:00Z">
          <w:pPr/>
        </w:pPrChange>
      </w:pPr>
    </w:p>
    <w:p w14:paraId="79CE4BB6" w14:textId="77777777" w:rsidR="00D31ABC" w:rsidRPr="001E2064" w:rsidRDefault="00D31ABC" w:rsidP="00DC0330">
      <w:pPr>
        <w:jc w:val="both"/>
        <w:rPr>
          <w:lang w:val="pl-PL"/>
        </w:rPr>
        <w:pPrChange w:id="954" w:author="Sciga, Jakub" w:date="2018-08-18T12:04:00Z">
          <w:pPr/>
        </w:pPrChange>
      </w:pPr>
    </w:p>
    <w:p w14:paraId="7A3B779B" w14:textId="77777777" w:rsidR="009E2E3F" w:rsidRDefault="00846980" w:rsidP="00DC0330">
      <w:pPr>
        <w:pStyle w:val="Heading2"/>
        <w:jc w:val="both"/>
        <w:rPr>
          <w:lang w:val="pl-PL"/>
        </w:rPr>
        <w:pPrChange w:id="955" w:author="Sciga, Jakub" w:date="2018-08-18T12:04:00Z">
          <w:pPr>
            <w:pStyle w:val="Heading2"/>
          </w:pPr>
        </w:pPrChange>
      </w:pPr>
      <w:bookmarkStart w:id="956" w:name="_Toc522356989"/>
      <w:r>
        <w:rPr>
          <w:lang w:val="pl-PL"/>
        </w:rPr>
        <w:t>Wyniki symulacji</w:t>
      </w:r>
      <w:bookmarkEnd w:id="956"/>
    </w:p>
    <w:p w14:paraId="56686420" w14:textId="77777777" w:rsidR="00D31ABC" w:rsidRDefault="00D31ABC" w:rsidP="00DC0330">
      <w:pPr>
        <w:jc w:val="both"/>
        <w:rPr>
          <w:lang w:val="pl-PL"/>
        </w:rPr>
        <w:pPrChange w:id="957" w:author="Sciga, Jakub" w:date="2018-08-18T12:04:00Z">
          <w:pPr/>
        </w:pPrChange>
      </w:pPr>
    </w:p>
    <w:p w14:paraId="7DD61256" w14:textId="77777777" w:rsidR="00D31ABC" w:rsidRDefault="00D31ABC" w:rsidP="00DC0330">
      <w:pPr>
        <w:jc w:val="both"/>
        <w:rPr>
          <w:lang w:val="pl-PL"/>
        </w:rPr>
        <w:pPrChange w:id="958" w:author="Sciga, Jakub" w:date="2018-08-18T12:04:00Z">
          <w:pPr/>
        </w:pPrChange>
      </w:pPr>
    </w:p>
    <w:p w14:paraId="188A70F8" w14:textId="77777777" w:rsidR="00D31ABC" w:rsidRPr="00D31ABC" w:rsidRDefault="00D31ABC" w:rsidP="00DC0330">
      <w:pPr>
        <w:jc w:val="both"/>
        <w:rPr>
          <w:lang w:val="pl-PL"/>
        </w:rPr>
        <w:pPrChange w:id="959" w:author="Sciga, Jakub" w:date="2018-08-18T12:04:00Z">
          <w:pPr/>
        </w:pPrChange>
      </w:pPr>
    </w:p>
    <w:p w14:paraId="121C9A29" w14:textId="77777777" w:rsidR="00846980" w:rsidRPr="009E2E3F" w:rsidRDefault="00846980" w:rsidP="00DC0330">
      <w:pPr>
        <w:pStyle w:val="Heading2"/>
        <w:jc w:val="both"/>
        <w:rPr>
          <w:lang w:val="pl-PL"/>
        </w:rPr>
        <w:pPrChange w:id="960" w:author="Sciga, Jakub" w:date="2018-08-18T12:04:00Z">
          <w:pPr>
            <w:pStyle w:val="Heading2"/>
          </w:pPr>
        </w:pPrChange>
      </w:pPr>
      <w:bookmarkStart w:id="961" w:name="_Toc522356990"/>
      <w:r w:rsidRPr="009E2E3F">
        <w:rPr>
          <w:lang w:val="pl-PL"/>
        </w:rPr>
        <w:t>Wnioski</w:t>
      </w:r>
      <w:bookmarkEnd w:id="961"/>
    </w:p>
    <w:p w14:paraId="6E52D5FB" w14:textId="77777777" w:rsidR="001430BE" w:rsidRDefault="001430BE" w:rsidP="00DC0330">
      <w:pPr>
        <w:spacing w:line="259" w:lineRule="auto"/>
        <w:jc w:val="both"/>
        <w:rPr>
          <w:rFonts w:eastAsiaTheme="majorEastAsia" w:cstheme="majorBidi"/>
          <w:b/>
          <w:sz w:val="32"/>
          <w:szCs w:val="32"/>
          <w:lang w:val="pl-PL"/>
        </w:rPr>
        <w:pPrChange w:id="962" w:author="Sciga, Jakub" w:date="2018-08-18T12:04:00Z">
          <w:pPr>
            <w:spacing w:line="259" w:lineRule="auto"/>
          </w:pPr>
        </w:pPrChange>
      </w:pPr>
      <w:bookmarkStart w:id="963" w:name="_Toc518139314"/>
      <w:r>
        <w:rPr>
          <w:lang w:val="pl-PL"/>
        </w:rPr>
        <w:br w:type="page"/>
      </w:r>
    </w:p>
    <w:p w14:paraId="7AE7FC23" w14:textId="77777777" w:rsidR="00846980" w:rsidRDefault="00846980" w:rsidP="00DC0330">
      <w:pPr>
        <w:pStyle w:val="Heading1"/>
        <w:jc w:val="both"/>
        <w:rPr>
          <w:lang w:val="pl-PL"/>
        </w:rPr>
        <w:pPrChange w:id="964" w:author="Sciga, Jakub" w:date="2018-08-18T12:04:00Z">
          <w:pPr>
            <w:pStyle w:val="Heading1"/>
          </w:pPr>
        </w:pPrChange>
      </w:pPr>
      <w:bookmarkStart w:id="965" w:name="_Toc522356991"/>
      <w:r>
        <w:rPr>
          <w:lang w:val="pl-PL"/>
        </w:rPr>
        <w:lastRenderedPageBreak/>
        <w:t>Zakończenie</w:t>
      </w:r>
      <w:bookmarkEnd w:id="963"/>
      <w:bookmarkEnd w:id="965"/>
    </w:p>
    <w:p w14:paraId="30C0B198" w14:textId="77777777" w:rsidR="00202306" w:rsidRDefault="00202306" w:rsidP="00DC0330">
      <w:pPr>
        <w:jc w:val="both"/>
        <w:rPr>
          <w:rFonts w:eastAsiaTheme="majorEastAsia" w:cstheme="majorBidi"/>
          <w:b/>
          <w:sz w:val="32"/>
          <w:szCs w:val="32"/>
          <w:lang w:val="pl-PL"/>
        </w:rPr>
        <w:pPrChange w:id="966" w:author="Sciga, Jakub" w:date="2018-08-18T12:04:00Z">
          <w:pPr/>
        </w:pPrChange>
      </w:pPr>
      <w:r>
        <w:rPr>
          <w:lang w:val="pl-PL"/>
        </w:rPr>
        <w:br w:type="page"/>
      </w:r>
    </w:p>
    <w:p w14:paraId="6B69D6D4" w14:textId="77777777" w:rsidR="00C17221" w:rsidRDefault="00846980" w:rsidP="00DC0330">
      <w:pPr>
        <w:pStyle w:val="Heading1"/>
        <w:jc w:val="both"/>
        <w:rPr>
          <w:lang w:val="pl-PL"/>
        </w:rPr>
        <w:pPrChange w:id="967" w:author="Sciga, Jakub" w:date="2018-08-18T12:04:00Z">
          <w:pPr>
            <w:pStyle w:val="Heading1"/>
          </w:pPr>
        </w:pPrChange>
      </w:pPr>
      <w:bookmarkStart w:id="968" w:name="_Toc522356992"/>
      <w:r w:rsidRPr="00C17221">
        <w:rPr>
          <w:lang w:val="pl-PL"/>
        </w:rPr>
        <w:lastRenderedPageBreak/>
        <w:t>Bibliografia</w:t>
      </w:r>
      <w:bookmarkEnd w:id="968"/>
    </w:p>
    <w:p w14:paraId="56636F36" w14:textId="77777777" w:rsidR="00202306" w:rsidRDefault="00202306" w:rsidP="00202306">
      <w:pPr>
        <w:pStyle w:val="ListParagraph"/>
        <w:numPr>
          <w:ilvl w:val="0"/>
          <w:numId w:val="2"/>
        </w:numPr>
        <w:rPr>
          <w:rFonts w:cs="Times New Roman"/>
          <w:szCs w:val="24"/>
          <w:lang w:val="pl-PL"/>
        </w:rPr>
      </w:pPr>
      <w:r w:rsidRPr="00202306">
        <w:rPr>
          <w:rFonts w:cs="Times New Roman"/>
          <w:szCs w:val="24"/>
          <w:lang w:val="pl-PL"/>
        </w:rPr>
        <w:t xml:space="preserve">Gil P., Wilk J., Tychanicz M., Wielgos S.: Wstępne badania automatycznego kotła na pellet pod kątem wymagań normy PN-EN 303-5:2012, </w:t>
      </w:r>
      <w:r w:rsidRPr="00202306">
        <w:rPr>
          <w:rFonts w:cs="Times New Roman"/>
          <w:i/>
          <w:szCs w:val="24"/>
          <w:lang w:val="pl-PL"/>
        </w:rPr>
        <w:t>Rynek Energii</w:t>
      </w:r>
      <w:r w:rsidRPr="00202306">
        <w:rPr>
          <w:rFonts w:cs="Times New Roman"/>
          <w:szCs w:val="24"/>
          <w:lang w:val="pl-PL"/>
        </w:rPr>
        <w:t>, 10/2017</w:t>
      </w:r>
    </w:p>
    <w:p w14:paraId="3FAE4F8C" w14:textId="77777777" w:rsidR="00CE5FF1" w:rsidRDefault="00CE5FF1" w:rsidP="00CE5FF1">
      <w:pPr>
        <w:pStyle w:val="ListParagraph"/>
        <w:numPr>
          <w:ilvl w:val="0"/>
          <w:numId w:val="2"/>
        </w:numPr>
        <w:rPr>
          <w:rFonts w:cs="Times New Roman"/>
          <w:szCs w:val="24"/>
          <w:lang w:val="pl-PL"/>
        </w:rPr>
      </w:pPr>
      <w:r w:rsidRPr="00CE5FF1">
        <w:rPr>
          <w:rFonts w:cs="Times New Roman"/>
          <w:szCs w:val="24"/>
          <w:lang w:val="pl-PL"/>
        </w:rPr>
        <w:t>Gomułka, S., Knap, T., Strzelczyk, P., &amp; Szczerba, Z.:</w:t>
      </w:r>
      <w:r w:rsidRPr="00CE5FF1">
        <w:rPr>
          <w:rFonts w:cs="Times New Roman"/>
          <w:i/>
          <w:szCs w:val="24"/>
          <w:lang w:val="pl-PL"/>
        </w:rPr>
        <w:t xml:space="preserve"> Energetyka wiatrowa. Uszczelnianie</w:t>
      </w:r>
      <w:r w:rsidRPr="00CE5FF1">
        <w:rPr>
          <w:rFonts w:cs="Times New Roman"/>
          <w:szCs w:val="24"/>
          <w:lang w:val="pl-PL"/>
        </w:rPr>
        <w:t>, Wydawnictwo Naukowo-Dydaktyczne AGH, Kraków 2006</w:t>
      </w:r>
    </w:p>
    <w:p w14:paraId="1D2E7B0A" w14:textId="77777777" w:rsidR="002A49CE" w:rsidRPr="002A49CE" w:rsidRDefault="002A49CE" w:rsidP="001430BE">
      <w:pPr>
        <w:pStyle w:val="ListParagraph"/>
        <w:numPr>
          <w:ilvl w:val="0"/>
          <w:numId w:val="2"/>
        </w:numPr>
        <w:rPr>
          <w:rFonts w:cs="Times New Roman"/>
          <w:szCs w:val="24"/>
          <w:lang w:val="pl-PL"/>
        </w:rPr>
      </w:pPr>
      <w:r w:rsidRPr="002A49CE">
        <w:rPr>
          <w:rFonts w:cs="Times New Roman"/>
          <w:szCs w:val="24"/>
          <w:lang w:val="pl-PL"/>
        </w:rPr>
        <w:t xml:space="preserve">Jędrzykiewicz Z., </w:t>
      </w:r>
      <w:r w:rsidRPr="002A49CE">
        <w:rPr>
          <w:rFonts w:cs="Times New Roman"/>
          <w:i/>
          <w:szCs w:val="24"/>
          <w:lang w:val="pl-PL"/>
        </w:rPr>
        <w:t>Teoria sterowania układów jednowymiarowych</w:t>
      </w:r>
      <w:r w:rsidRPr="002A49CE">
        <w:rPr>
          <w:rFonts w:cs="Times New Roman"/>
          <w:szCs w:val="24"/>
          <w:lang w:val="pl-PL"/>
        </w:rPr>
        <w:t xml:space="preserve">, </w:t>
      </w:r>
      <w:r>
        <w:rPr>
          <w:rFonts w:cs="Times New Roman"/>
          <w:szCs w:val="24"/>
          <w:lang w:val="pl-PL"/>
        </w:rPr>
        <w:t>Wydawnictwo</w:t>
      </w:r>
      <w:r w:rsidRPr="002A49CE">
        <w:rPr>
          <w:rFonts w:cs="Times New Roman"/>
          <w:szCs w:val="24"/>
          <w:lang w:val="pl-PL"/>
        </w:rPr>
        <w:t xml:space="preserve"> Naukowo-Dydaktyczne AGH, Kraków 2002</w:t>
      </w:r>
    </w:p>
    <w:p w14:paraId="1B32E58F" w14:textId="77777777" w:rsidR="00202306" w:rsidRDefault="00202306" w:rsidP="00202306">
      <w:pPr>
        <w:pStyle w:val="ListParagraph"/>
        <w:numPr>
          <w:ilvl w:val="0"/>
          <w:numId w:val="2"/>
        </w:numPr>
        <w:autoSpaceDE w:val="0"/>
        <w:autoSpaceDN w:val="0"/>
        <w:adjustRightInd w:val="0"/>
        <w:spacing w:after="0"/>
        <w:rPr>
          <w:rFonts w:cs="Times New Roman"/>
          <w:szCs w:val="24"/>
          <w:lang w:val="pl-PL"/>
        </w:rPr>
      </w:pPr>
      <w:r w:rsidRPr="00202306">
        <w:rPr>
          <w:rFonts w:cs="Times New Roman"/>
          <w:szCs w:val="24"/>
          <w:lang w:val="pl-PL"/>
        </w:rPr>
        <w:t xml:space="preserve">Kawałko S., Olek M.: </w:t>
      </w:r>
      <w:r w:rsidRPr="00202306">
        <w:rPr>
          <w:rFonts w:cs="Times New Roman"/>
          <w:i/>
          <w:szCs w:val="24"/>
          <w:lang w:val="pl-PL"/>
        </w:rPr>
        <w:t>Spalanie biomasy</w:t>
      </w:r>
      <w:r w:rsidRPr="00202306">
        <w:rPr>
          <w:rFonts w:cs="Times New Roman"/>
          <w:szCs w:val="24"/>
          <w:lang w:val="pl-PL"/>
        </w:rPr>
        <w:t xml:space="preserve">, Instytut </w:t>
      </w:r>
      <w:r w:rsidR="00CE5FF1">
        <w:rPr>
          <w:rFonts w:cs="Times New Roman"/>
          <w:szCs w:val="24"/>
          <w:lang w:val="pl-PL"/>
        </w:rPr>
        <w:t>Inż</w:t>
      </w:r>
      <w:r w:rsidRPr="00202306">
        <w:rPr>
          <w:rFonts w:cs="Times New Roman"/>
          <w:szCs w:val="24"/>
          <w:lang w:val="pl-PL"/>
        </w:rPr>
        <w:t>ynierii Cieplnej i Ochrony Powietrza</w:t>
      </w:r>
    </w:p>
    <w:p w14:paraId="0A9D57E6" w14:textId="77777777" w:rsidR="002A49CE" w:rsidRPr="002A49CE" w:rsidRDefault="002A49CE" w:rsidP="001430BE">
      <w:pPr>
        <w:pStyle w:val="ListParagraph"/>
        <w:numPr>
          <w:ilvl w:val="0"/>
          <w:numId w:val="2"/>
        </w:numPr>
        <w:autoSpaceDE w:val="0"/>
        <w:autoSpaceDN w:val="0"/>
        <w:adjustRightInd w:val="0"/>
        <w:spacing w:after="0"/>
        <w:rPr>
          <w:rFonts w:cs="Times New Roman"/>
          <w:szCs w:val="24"/>
          <w:lang w:val="pl-PL"/>
        </w:rPr>
      </w:pPr>
      <w:r w:rsidRPr="002A49CE">
        <w:rPr>
          <w:rFonts w:cs="Times New Roman"/>
          <w:szCs w:val="24"/>
          <w:lang w:val="pl-PL"/>
        </w:rPr>
        <w:t>Oprzędkiewicz I., Podstawy automatyki, http://galaxy.uci.agh.edu.pl/~o_iwona/</w:t>
      </w:r>
      <w:r>
        <w:rPr>
          <w:rFonts w:cs="Times New Roman"/>
          <w:szCs w:val="24"/>
          <w:lang w:val="pl-PL"/>
        </w:rPr>
        <w:t xml:space="preserve"> </w:t>
      </w:r>
      <w:r w:rsidRPr="002A49CE">
        <w:rPr>
          <w:rFonts w:cs="Times New Roman"/>
          <w:szCs w:val="24"/>
          <w:lang w:val="pl-PL"/>
        </w:rPr>
        <w:t>podstawy_aut/index.html [odwiedzona</w:t>
      </w:r>
      <w:r>
        <w:rPr>
          <w:rFonts w:cs="Times New Roman"/>
          <w:szCs w:val="24"/>
          <w:lang w:val="pl-PL"/>
        </w:rPr>
        <w:t xml:space="preserve"> 25.08.2018</w:t>
      </w:r>
      <w:r w:rsidRPr="002A49CE">
        <w:rPr>
          <w:rFonts w:cs="Times New Roman"/>
          <w:szCs w:val="24"/>
          <w:lang w:val="pl-PL"/>
        </w:rPr>
        <w:t xml:space="preserve"> r.]</w:t>
      </w:r>
    </w:p>
    <w:p w14:paraId="5141C7D4" w14:textId="77777777" w:rsidR="00202306" w:rsidRPr="00202306" w:rsidRDefault="00202306" w:rsidP="00202306">
      <w:pPr>
        <w:pStyle w:val="ListParagraph"/>
        <w:numPr>
          <w:ilvl w:val="0"/>
          <w:numId w:val="2"/>
        </w:numPr>
        <w:rPr>
          <w:rFonts w:cs="Times New Roman"/>
          <w:szCs w:val="24"/>
          <w:lang w:val="pl-PL"/>
        </w:rPr>
      </w:pPr>
      <w:r w:rsidRPr="00202306">
        <w:rPr>
          <w:rFonts w:cs="Times New Roman"/>
          <w:szCs w:val="24"/>
          <w:lang w:val="pl-PL"/>
        </w:rPr>
        <w:t>Politechnika Krakowska, Kraków 2006</w:t>
      </w:r>
    </w:p>
    <w:p w14:paraId="639BEF79" w14:textId="77777777" w:rsidR="001057B9" w:rsidRPr="00202306" w:rsidRDefault="001057B9" w:rsidP="00202306">
      <w:pPr>
        <w:pStyle w:val="ListParagraph"/>
        <w:numPr>
          <w:ilvl w:val="0"/>
          <w:numId w:val="2"/>
        </w:numPr>
        <w:rPr>
          <w:rFonts w:cs="Times New Roman"/>
          <w:szCs w:val="24"/>
          <w:lang w:val="pl-PL"/>
        </w:rPr>
      </w:pPr>
      <w:r w:rsidRPr="00202306">
        <w:rPr>
          <w:rFonts w:cs="Times New Roman"/>
          <w:szCs w:val="24"/>
          <w:lang w:val="pl-PL"/>
        </w:rPr>
        <w:t>Kordylewski W. (red.)</w:t>
      </w:r>
      <w:r w:rsidRPr="00202306">
        <w:rPr>
          <w:rFonts w:cs="Times New Roman"/>
          <w:b/>
          <w:szCs w:val="24"/>
          <w:lang w:val="pl-PL"/>
        </w:rPr>
        <w:t>:</w:t>
      </w:r>
      <w:r w:rsidRPr="00202306">
        <w:rPr>
          <w:rFonts w:cs="Times New Roman"/>
          <w:szCs w:val="24"/>
          <w:lang w:val="pl-PL"/>
        </w:rPr>
        <w:t xml:space="preserve"> </w:t>
      </w:r>
      <w:r w:rsidRPr="00202306">
        <w:rPr>
          <w:rFonts w:cs="Times New Roman"/>
          <w:i/>
          <w:szCs w:val="24"/>
          <w:lang w:val="pl-PL"/>
        </w:rPr>
        <w:t>Spalanie i paliwa</w:t>
      </w:r>
      <w:r w:rsidRPr="00202306">
        <w:rPr>
          <w:rFonts w:cs="Times New Roman"/>
          <w:szCs w:val="24"/>
          <w:lang w:val="pl-PL"/>
        </w:rPr>
        <w:t>, Oficyna Wydawnicza Politechniki Wrocławskiej, Wrocław 2008</w:t>
      </w:r>
    </w:p>
    <w:p w14:paraId="703EDE87" w14:textId="77777777" w:rsidR="001057B9" w:rsidRPr="00202306" w:rsidRDefault="001057B9" w:rsidP="00202306">
      <w:pPr>
        <w:pStyle w:val="ListParagraph"/>
        <w:numPr>
          <w:ilvl w:val="0"/>
          <w:numId w:val="2"/>
        </w:numPr>
        <w:rPr>
          <w:rFonts w:cs="Times New Roman"/>
          <w:szCs w:val="24"/>
          <w:lang w:val="pl-PL"/>
        </w:rPr>
      </w:pPr>
      <w:r w:rsidRPr="00202306">
        <w:rPr>
          <w:rFonts w:cs="Times New Roman"/>
          <w:szCs w:val="24"/>
          <w:lang w:val="pl-PL"/>
        </w:rPr>
        <w:t xml:space="preserve">Kwaśniewski J.: </w:t>
      </w:r>
      <w:r w:rsidRPr="00202306">
        <w:rPr>
          <w:rFonts w:cs="Times New Roman"/>
          <w:i/>
          <w:szCs w:val="24"/>
          <w:lang w:val="pl-PL"/>
        </w:rPr>
        <w:t>Programowalne sterowniki przmeysłowe w systemach sterowania</w:t>
      </w:r>
      <w:r w:rsidRPr="00202306">
        <w:rPr>
          <w:rFonts w:cs="Times New Roman"/>
          <w:szCs w:val="24"/>
          <w:lang w:val="pl-PL"/>
        </w:rPr>
        <w:t>, Kraków 1999</w:t>
      </w:r>
    </w:p>
    <w:p w14:paraId="36EBDEA0" w14:textId="77777777" w:rsidR="00306EF8" w:rsidRPr="00306EF8" w:rsidRDefault="001057B9" w:rsidP="00615E7C">
      <w:pPr>
        <w:pStyle w:val="ListParagraph"/>
        <w:numPr>
          <w:ilvl w:val="0"/>
          <w:numId w:val="2"/>
        </w:numPr>
        <w:rPr>
          <w:rFonts w:cs="Times New Roman"/>
          <w:szCs w:val="24"/>
          <w:lang w:val="pl-PL"/>
        </w:rPr>
      </w:pPr>
      <w:r w:rsidRPr="00202306">
        <w:rPr>
          <w:rFonts w:cs="Times New Roman"/>
          <w:szCs w:val="24"/>
          <w:lang w:val="pl-PL"/>
        </w:rPr>
        <w:t xml:space="preserve">Kwaśniewski J.: </w:t>
      </w:r>
      <w:r w:rsidRPr="00202306">
        <w:rPr>
          <w:rFonts w:cs="Times New Roman"/>
          <w:i/>
          <w:szCs w:val="24"/>
          <w:lang w:val="pl-PL"/>
        </w:rPr>
        <w:t>Sterowniki PLC w praktyce inżynierskiej, Wydawnictwo BTC</w:t>
      </w:r>
      <w:r w:rsidRPr="00202306">
        <w:rPr>
          <w:rFonts w:cs="Times New Roman"/>
          <w:szCs w:val="24"/>
          <w:lang w:val="pl-PL"/>
        </w:rPr>
        <w:t>, Legionowo 2008</w:t>
      </w:r>
      <w:r w:rsidR="00306EF8" w:rsidRPr="00306EF8">
        <w:rPr>
          <w:rFonts w:cs="Times New Roman"/>
          <w:b/>
          <w:szCs w:val="24"/>
          <w:lang w:val="pl-PL"/>
        </w:rPr>
        <w:t xml:space="preserve"> </w:t>
      </w:r>
    </w:p>
    <w:p w14:paraId="11C86417" w14:textId="77777777" w:rsidR="00306EF8" w:rsidRPr="00306EF8" w:rsidRDefault="00306EF8" w:rsidP="00615E7C">
      <w:pPr>
        <w:pStyle w:val="ListParagraph"/>
        <w:numPr>
          <w:ilvl w:val="0"/>
          <w:numId w:val="2"/>
        </w:numPr>
        <w:rPr>
          <w:rFonts w:cs="Times New Roman"/>
          <w:szCs w:val="24"/>
          <w:lang w:val="pl-PL"/>
        </w:rPr>
      </w:pPr>
      <w:r w:rsidRPr="00306EF8">
        <w:rPr>
          <w:rFonts w:cs="Times New Roman"/>
          <w:szCs w:val="24"/>
          <w:lang w:val="pl-PL"/>
        </w:rPr>
        <w:t xml:space="preserve">Tomczyk B.: </w:t>
      </w:r>
      <w:r w:rsidRPr="00306EF8">
        <w:rPr>
          <w:rFonts w:cs="Times New Roman"/>
          <w:i/>
          <w:szCs w:val="24"/>
          <w:lang w:val="pl-PL"/>
        </w:rPr>
        <w:t>Budowa, uruchomienie, wykonanie pomiarów na stanowisku pieca ceramicznego z obrotowym rusztem</w:t>
      </w:r>
      <w:r w:rsidRPr="00306EF8">
        <w:rPr>
          <w:rFonts w:cs="Times New Roman"/>
          <w:szCs w:val="24"/>
          <w:lang w:val="pl-PL"/>
        </w:rPr>
        <w:t xml:space="preserve">, Kraków 2016 </w:t>
      </w:r>
    </w:p>
    <w:p w14:paraId="4FB4702A" w14:textId="77777777" w:rsidR="001057B9" w:rsidRPr="00306EF8" w:rsidRDefault="00306EF8" w:rsidP="00306EF8">
      <w:pPr>
        <w:pStyle w:val="ListParagraph"/>
        <w:numPr>
          <w:ilvl w:val="0"/>
          <w:numId w:val="2"/>
        </w:numPr>
        <w:rPr>
          <w:rFonts w:cs="Times New Roman"/>
          <w:szCs w:val="24"/>
          <w:lang w:val="pl-PL"/>
        </w:rPr>
      </w:pPr>
      <w:r w:rsidRPr="00306EF8">
        <w:rPr>
          <w:rFonts w:cs="Times New Roman"/>
          <w:szCs w:val="24"/>
          <w:lang w:val="pl-PL"/>
        </w:rPr>
        <w:t xml:space="preserve">Wach E.,Bastian M.: </w:t>
      </w:r>
      <w:r w:rsidRPr="00306EF8">
        <w:rPr>
          <w:rFonts w:cs="Times New Roman"/>
          <w:i/>
          <w:szCs w:val="24"/>
          <w:lang w:val="pl-PL"/>
        </w:rPr>
        <w:t>Produkcja i spalanie pelet</w:t>
      </w:r>
      <w:r w:rsidRPr="00306EF8">
        <w:rPr>
          <w:rFonts w:cs="Times New Roman"/>
          <w:szCs w:val="24"/>
          <w:lang w:val="pl-PL"/>
        </w:rPr>
        <w:t>, Gdańsk 2010</w:t>
      </w:r>
    </w:p>
    <w:sectPr w:rsidR="001057B9" w:rsidRPr="00306EF8" w:rsidSect="00FE4320">
      <w:pgSz w:w="12240" w:h="15840"/>
      <w:pgMar w:top="1418" w:right="1418" w:bottom="1418" w:left="1985"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19" w:author="Dominik Paszkowski" w:date="2018-08-17T21:18:00Z" w:initials="DP">
    <w:p w14:paraId="6B5B2C7B" w14:textId="77777777" w:rsidR="00DC0330" w:rsidRPr="00DC0330" w:rsidRDefault="00DC0330">
      <w:pPr>
        <w:pStyle w:val="CommentText"/>
        <w:rPr>
          <w:lang w:val="pl-PL"/>
        </w:rPr>
      </w:pPr>
      <w:r>
        <w:rPr>
          <w:rStyle w:val="CommentReference"/>
        </w:rPr>
        <w:annotationRef/>
      </w:r>
      <w:r w:rsidRPr="00DC0330">
        <w:rPr>
          <w:lang w:val="pl-PL"/>
        </w:rPr>
        <w:t>to zdanie przeformułować bo troche niezgrabnie wychodzi zpoprzendim</w:t>
      </w:r>
    </w:p>
  </w:comment>
  <w:comment w:id="320" w:author="Sciga, Jakub" w:date="2018-08-18T12:16:00Z" w:initials="SJ">
    <w:p w14:paraId="4287A94D" w14:textId="26C5AC6A" w:rsidR="00BF7AFD" w:rsidRPr="00BF7AFD" w:rsidRDefault="00BF7AFD">
      <w:pPr>
        <w:pStyle w:val="CommentText"/>
        <w:rPr>
          <w:lang w:val="pl-PL"/>
        </w:rPr>
      </w:pPr>
      <w:r>
        <w:rPr>
          <w:rStyle w:val="CommentReference"/>
        </w:rPr>
        <w:annotationRef/>
      </w:r>
      <w:r w:rsidRPr="00BF7AFD">
        <w:rPr>
          <w:lang w:val="pl-PL"/>
        </w:rPr>
        <w:t xml:space="preserve">wytnę je </w:t>
      </w:r>
      <w:r>
        <w:rPr>
          <w:lang w:val="pl-PL"/>
        </w:rPr>
        <w:t>i</w:t>
      </w:r>
      <w:r w:rsidRPr="00BF7AFD">
        <w:rPr>
          <w:lang w:val="pl-PL"/>
        </w:rPr>
        <w:t xml:space="preserve"> wkleję w innym miejscu</w:t>
      </w:r>
    </w:p>
  </w:comment>
  <w:comment w:id="368" w:author="Dominik Paszkowski" w:date="2018-08-17T21:18:00Z" w:initials="DP">
    <w:p w14:paraId="683DF748" w14:textId="77777777" w:rsidR="00BF7AFD" w:rsidRPr="00DC0330" w:rsidRDefault="00BF7AFD" w:rsidP="00BF7AFD">
      <w:pPr>
        <w:pStyle w:val="CommentText"/>
        <w:rPr>
          <w:lang w:val="pl-PL"/>
        </w:rPr>
      </w:pPr>
      <w:r>
        <w:rPr>
          <w:rStyle w:val="CommentReference"/>
        </w:rPr>
        <w:annotationRef/>
      </w:r>
      <w:r w:rsidRPr="00DC0330">
        <w:rPr>
          <w:lang w:val="pl-PL"/>
        </w:rPr>
        <w:t>to zdanie przeformułować bo troche niezgrabnie wychodzi zpoprzendim</w:t>
      </w:r>
    </w:p>
  </w:comment>
  <w:comment w:id="369" w:author="Sciga, Jakub" w:date="2018-08-18T12:16:00Z" w:initials="SJ">
    <w:p w14:paraId="2C446272" w14:textId="77777777" w:rsidR="00BF7AFD" w:rsidRPr="00BF7AFD" w:rsidRDefault="00BF7AFD" w:rsidP="00BF7AFD">
      <w:pPr>
        <w:pStyle w:val="CommentText"/>
        <w:rPr>
          <w:lang w:val="pl-PL"/>
        </w:rPr>
      </w:pPr>
      <w:r>
        <w:rPr>
          <w:rStyle w:val="CommentReference"/>
        </w:rPr>
        <w:annotationRef/>
      </w:r>
      <w:r w:rsidRPr="00BF7AFD">
        <w:rPr>
          <w:lang w:val="pl-PL"/>
        </w:rPr>
        <w:t xml:space="preserve">wytnę je </w:t>
      </w:r>
      <w:r>
        <w:rPr>
          <w:lang w:val="pl-PL"/>
        </w:rPr>
        <w:t>i</w:t>
      </w:r>
      <w:r w:rsidRPr="00BF7AFD">
        <w:rPr>
          <w:lang w:val="pl-PL"/>
        </w:rPr>
        <w:t xml:space="preserve"> wkleję w innym miejscu</w:t>
      </w:r>
    </w:p>
  </w:comment>
  <w:comment w:id="371" w:author="Sciga, Jakub" w:date="2018-08-18T12:21:00Z" w:initials="SJ">
    <w:p w14:paraId="702D21AE" w14:textId="5ABA589E" w:rsidR="00306286" w:rsidRPr="00306286" w:rsidRDefault="00306286">
      <w:pPr>
        <w:pStyle w:val="CommentText"/>
        <w:rPr>
          <w:lang w:val="pl-PL"/>
        </w:rPr>
      </w:pPr>
      <w:r>
        <w:rPr>
          <w:rStyle w:val="CommentReference"/>
        </w:rPr>
        <w:annotationRef/>
      </w:r>
      <w:r w:rsidRPr="00306286">
        <w:rPr>
          <w:lang w:val="pl-PL"/>
        </w:rPr>
        <w:t>Dobra, średnio wyszło. Wrócę do tego zdania, poźniej ;)</w:t>
      </w:r>
    </w:p>
  </w:comment>
  <w:comment w:id="375" w:author="Dominik Paszkowski" w:date="2018-08-17T21:23:00Z" w:initials="DP">
    <w:p w14:paraId="23C656F5" w14:textId="77777777" w:rsidR="00DC0330" w:rsidRPr="00DC0330" w:rsidRDefault="00DC0330">
      <w:pPr>
        <w:pStyle w:val="CommentText"/>
        <w:rPr>
          <w:lang w:val="pl-PL"/>
        </w:rPr>
      </w:pPr>
      <w:r>
        <w:rPr>
          <w:rStyle w:val="CommentReference"/>
        </w:rPr>
        <w:annotationRef/>
      </w:r>
      <w:r w:rsidRPr="00DC0330">
        <w:rPr>
          <w:lang w:val="pl-PL"/>
        </w:rPr>
        <w:t>WINCYJ ZDAŃ</w:t>
      </w:r>
    </w:p>
  </w:comment>
  <w:comment w:id="376" w:author="Sciga, Jakub" w:date="2018-08-18T12:14:00Z" w:initials="SJ">
    <w:p w14:paraId="543FD1CC" w14:textId="4CDCFFFA" w:rsidR="00BF7AFD" w:rsidRPr="00BF7AFD" w:rsidRDefault="00BF7AFD">
      <w:pPr>
        <w:pStyle w:val="CommentText"/>
        <w:rPr>
          <w:lang w:val="pl-PL"/>
        </w:rPr>
      </w:pPr>
      <w:r>
        <w:rPr>
          <w:rStyle w:val="CommentReference"/>
        </w:rPr>
        <w:annotationRef/>
      </w:r>
      <w:r w:rsidRPr="00BF7AFD">
        <w:rPr>
          <w:lang w:val="pl-PL"/>
        </w:rPr>
        <w:t xml:space="preserve">Wiem, tylko nie wiem o czymw  tym wstepnie pisać. </w:t>
      </w:r>
      <w:r>
        <w:rPr>
          <w:lang w:val="pl-PL"/>
        </w:rPr>
        <w:t>Chcę o to zapytać promotora</w:t>
      </w:r>
    </w:p>
  </w:comment>
  <w:comment w:id="392" w:author="Dominik Paszkowski" w:date="2018-08-17T21:26:00Z" w:initials="DP">
    <w:p w14:paraId="0B02BA9E" w14:textId="77777777" w:rsidR="00DC0330" w:rsidRPr="00DC0330" w:rsidRDefault="00DC0330">
      <w:pPr>
        <w:pStyle w:val="CommentText"/>
        <w:rPr>
          <w:lang w:val="pl-PL"/>
        </w:rPr>
      </w:pPr>
      <w:r>
        <w:rPr>
          <w:rStyle w:val="CommentReference"/>
        </w:rPr>
        <w:annotationRef/>
      </w:r>
      <w:r w:rsidRPr="00DC0330">
        <w:rPr>
          <w:lang w:val="pl-PL"/>
        </w:rPr>
        <w:t>W ogóle nie wiem po co jest tu ten cytat</w:t>
      </w:r>
    </w:p>
  </w:comment>
  <w:comment w:id="393" w:author="Sciga, Jakub" w:date="2018-08-18T12:14:00Z" w:initials="SJ">
    <w:p w14:paraId="1FA3D9C9" w14:textId="168D87AA" w:rsidR="00BF7AFD" w:rsidRDefault="00BF7AFD">
      <w:pPr>
        <w:pStyle w:val="CommentText"/>
      </w:pPr>
      <w:r>
        <w:rPr>
          <w:rStyle w:val="CommentReference"/>
        </w:rPr>
        <w:annotationRef/>
      </w:r>
      <w:r>
        <w:t>Chciałem ładnie zacząć rozdział</w:t>
      </w:r>
    </w:p>
  </w:comment>
  <w:comment w:id="501" w:author="Dominik Paszkowski" w:date="2018-08-17T21:39:00Z" w:initials="DP">
    <w:p w14:paraId="02BDE910" w14:textId="77777777" w:rsidR="00DC0330" w:rsidRPr="00DC0330" w:rsidRDefault="00DC0330">
      <w:pPr>
        <w:pStyle w:val="CommentText"/>
        <w:rPr>
          <w:lang w:val="pl-PL"/>
        </w:rPr>
      </w:pPr>
      <w:r>
        <w:rPr>
          <w:rStyle w:val="CommentReference"/>
        </w:rPr>
        <w:annotationRef/>
      </w:r>
      <w:r w:rsidRPr="00DC0330">
        <w:rPr>
          <w:lang w:val="pl-PL"/>
        </w:rPr>
        <w:t>inaczej bo nie ma sensu</w:t>
      </w:r>
    </w:p>
  </w:comment>
  <w:comment w:id="502" w:author="Sciga, Jakub" w:date="2018-08-18T12:11:00Z" w:initials="SJ">
    <w:p w14:paraId="67CDFF98" w14:textId="4F52E6B3" w:rsidR="00BF7AFD" w:rsidRDefault="00BF7AFD">
      <w:pPr>
        <w:pStyle w:val="CommentText"/>
      </w:pPr>
      <w:r>
        <w:rPr>
          <w:rStyle w:val="CommentReference"/>
        </w:rPr>
        <w:annotationRef/>
      </w:r>
      <w:r>
        <w:t>done</w:t>
      </w:r>
    </w:p>
  </w:comment>
  <w:comment w:id="510" w:author="Dominik Paszkowski" w:date="2018-08-17T21:41:00Z" w:initials="DP">
    <w:p w14:paraId="4AA2BDFD" w14:textId="77777777" w:rsidR="00DC0330" w:rsidRPr="00DC0330" w:rsidRDefault="00DC0330">
      <w:pPr>
        <w:pStyle w:val="CommentText"/>
        <w:rPr>
          <w:lang w:val="pl-PL"/>
        </w:rPr>
      </w:pPr>
      <w:r>
        <w:rPr>
          <w:rStyle w:val="CommentReference"/>
        </w:rPr>
        <w:annotationRef/>
      </w:r>
      <w:r w:rsidRPr="00DC0330">
        <w:rPr>
          <w:lang w:val="pl-PL"/>
        </w:rPr>
        <w:t>ja nie wiem czy to prawda ale wczesniej brzmialo dziwnie</w:t>
      </w:r>
    </w:p>
  </w:comment>
  <w:comment w:id="511" w:author="Sciga, Jakub" w:date="2018-08-18T12:09:00Z" w:initials="SJ">
    <w:p w14:paraId="0C00F748" w14:textId="1882401F" w:rsidR="00BF7AFD" w:rsidRDefault="00BF7AFD">
      <w:pPr>
        <w:pStyle w:val="CommentText"/>
      </w:pPr>
      <w:r>
        <w:rPr>
          <w:rStyle w:val="CommentReference"/>
        </w:rPr>
        <w:annotationRef/>
      </w:r>
      <w:r>
        <w:t>tak było w ksiązce</w:t>
      </w:r>
    </w:p>
    <w:p w14:paraId="57E2AF84" w14:textId="77777777" w:rsidR="00BF7AFD" w:rsidRDefault="00BF7AFD">
      <w:pPr>
        <w:pStyle w:val="CommentText"/>
      </w:pPr>
    </w:p>
  </w:comment>
  <w:comment w:id="594" w:author="Dominik Paszkowski" w:date="2018-08-17T21:46:00Z" w:initials="DP">
    <w:p w14:paraId="605F6F13" w14:textId="77777777" w:rsidR="00DC0330" w:rsidRPr="00DC0330" w:rsidRDefault="00DC0330">
      <w:pPr>
        <w:pStyle w:val="CommentText"/>
        <w:rPr>
          <w:lang w:val="pl-PL"/>
        </w:rPr>
      </w:pPr>
      <w:r>
        <w:rPr>
          <w:rStyle w:val="CommentReference"/>
        </w:rPr>
        <w:annotationRef/>
      </w:r>
      <w:r w:rsidRPr="00DC0330">
        <w:rPr>
          <w:lang w:val="pl-PL"/>
        </w:rPr>
        <w:t>kto?</w:t>
      </w:r>
    </w:p>
  </w:comment>
  <w:comment w:id="595" w:author="Sciga, Jakub" w:date="2018-08-18T12:08:00Z" w:initials="SJ">
    <w:p w14:paraId="4835066A" w14:textId="77777777" w:rsidR="00DC0330" w:rsidRDefault="00DC0330">
      <w:pPr>
        <w:pStyle w:val="CommentText"/>
      </w:pPr>
      <w:r>
        <w:rPr>
          <w:rStyle w:val="CommentReference"/>
        </w:rPr>
        <w:annotationRef/>
      </w:r>
      <w:r>
        <w:t>Zapłon</w:t>
      </w:r>
    </w:p>
  </w:comment>
  <w:comment w:id="666" w:author="Dominik Paszkowski" w:date="2018-08-17T21:53:00Z" w:initials="DP">
    <w:p w14:paraId="3543FA88" w14:textId="77777777" w:rsidR="00DC0330" w:rsidRPr="00DC0330" w:rsidRDefault="00DC0330">
      <w:pPr>
        <w:pStyle w:val="CommentText"/>
        <w:rPr>
          <w:lang w:val="pl-PL"/>
        </w:rPr>
      </w:pPr>
      <w:r>
        <w:rPr>
          <w:rStyle w:val="CommentReference"/>
        </w:rPr>
        <w:annotationRef/>
      </w:r>
      <w:r w:rsidRPr="00DC0330">
        <w:rPr>
          <w:lang w:val="pl-PL"/>
        </w:rPr>
        <w:t>powtorzenie</w:t>
      </w:r>
    </w:p>
  </w:comment>
  <w:comment w:id="690" w:author="Dominik Paszkowski" w:date="2018-08-17T21:55:00Z" w:initials="DP">
    <w:p w14:paraId="0BEF0E13" w14:textId="77777777" w:rsidR="00DC0330" w:rsidRPr="00DC0330" w:rsidRDefault="00DC0330">
      <w:pPr>
        <w:pStyle w:val="CommentText"/>
        <w:rPr>
          <w:lang w:val="pl-PL"/>
        </w:rPr>
      </w:pPr>
      <w:r>
        <w:rPr>
          <w:rStyle w:val="CommentReference"/>
        </w:rPr>
        <w:annotationRef/>
      </w:r>
      <w:r w:rsidRPr="00DC0330">
        <w:rPr>
          <w:lang w:val="pl-PL"/>
        </w:rPr>
        <w:t>no czad ale jedno takie krótkie zdanie to słąbo</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B5B2C7B" w15:done="0"/>
  <w15:commentEx w15:paraId="4287A94D" w15:paraIdParent="6B5B2C7B" w15:done="0"/>
  <w15:commentEx w15:paraId="683DF748" w15:done="0"/>
  <w15:commentEx w15:paraId="2C446272" w15:paraIdParent="683DF748" w15:done="0"/>
  <w15:commentEx w15:paraId="702D21AE" w15:paraIdParent="683DF748" w15:done="0"/>
  <w15:commentEx w15:paraId="23C656F5" w15:done="0"/>
  <w15:commentEx w15:paraId="543FD1CC" w15:paraIdParent="23C656F5" w15:done="0"/>
  <w15:commentEx w15:paraId="0B02BA9E" w15:done="0"/>
  <w15:commentEx w15:paraId="1FA3D9C9" w15:paraIdParent="0B02BA9E" w15:done="0"/>
  <w15:commentEx w15:paraId="02BDE910" w15:done="0"/>
  <w15:commentEx w15:paraId="67CDFF98" w15:paraIdParent="02BDE910" w15:done="0"/>
  <w15:commentEx w15:paraId="4AA2BDFD" w15:done="0"/>
  <w15:commentEx w15:paraId="57E2AF84" w15:paraIdParent="4AA2BDFD" w15:done="0"/>
  <w15:commentEx w15:paraId="605F6F13" w15:done="0"/>
  <w15:commentEx w15:paraId="4835066A" w15:paraIdParent="605F6F13" w15:done="0"/>
  <w15:commentEx w15:paraId="3543FA88" w15:done="0"/>
  <w15:commentEx w15:paraId="0BEF0E13"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6642F0" w14:textId="77777777" w:rsidR="00727346" w:rsidRDefault="00727346" w:rsidP="000D3CE9">
      <w:pPr>
        <w:spacing w:after="0" w:line="240" w:lineRule="auto"/>
      </w:pPr>
      <w:r>
        <w:separator/>
      </w:r>
    </w:p>
  </w:endnote>
  <w:endnote w:type="continuationSeparator" w:id="0">
    <w:p w14:paraId="0365B42B" w14:textId="77777777" w:rsidR="00727346" w:rsidRDefault="00727346" w:rsidP="000D3C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TimesNewRoman">
    <w:altName w:val="Yu Gothic UI"/>
    <w:panose1 w:val="00000000000000000000"/>
    <w:charset w:val="80"/>
    <w:family w:val="auto"/>
    <w:notTrueType/>
    <w:pitch w:val="default"/>
    <w:sig w:usb0="00000005" w:usb1="08070000" w:usb2="00000010" w:usb3="00000000" w:csb0="00020002"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F8C241" w14:textId="6DC3B5A4" w:rsidR="00DC0330" w:rsidRDefault="00306286">
    <w:pPr>
      <w:pStyle w:val="Footer"/>
    </w:pPr>
    <w:r>
      <w:rPr>
        <w:noProof/>
        <w:color w:val="808080" w:themeColor="background1" w:themeShade="80"/>
      </w:rPr>
      <mc:AlternateContent>
        <mc:Choice Requires="wpg">
          <w:drawing>
            <wp:anchor distT="0" distB="0" distL="0" distR="0" simplePos="0" relativeHeight="251660288" behindDoc="0" locked="0" layoutInCell="1" allowOverlap="1" wp14:anchorId="5D6AD136" wp14:editId="429BCAE6">
              <wp:simplePos x="0" y="0"/>
              <wp:positionH relativeFrom="margin">
                <wp:align>right</wp:align>
              </wp:positionH>
              <mc:AlternateContent>
                <mc:Choice Requires="wp14">
                  <wp:positionV relativeFrom="bottomMargin">
                    <wp14:pctPosVOffset>20000</wp14:pctPosVOffset>
                  </wp:positionV>
                </mc:Choice>
                <mc:Fallback>
                  <wp:positionV relativeFrom="page">
                    <wp:posOffset>9337675</wp:posOffset>
                  </wp:positionV>
                </mc:Fallback>
              </mc:AlternateContent>
              <wp:extent cx="5611495" cy="320040"/>
              <wp:effectExtent l="0" t="0" r="0" b="0"/>
              <wp:wrapSquare wrapText="bothSides"/>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11495"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189180901"/>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2127B85" w14:textId="77777777" w:rsidR="00DC0330" w:rsidRDefault="00DC0330">
                                <w:pPr>
                                  <w:jc w:val="right"/>
                                  <w:rPr>
                                    <w:color w:val="7F7F7F" w:themeColor="text1" w:themeTint="80"/>
                                  </w:rPr>
                                </w:pPr>
                                <w:r>
                                  <w:rPr>
                                    <w:color w:val="7F7F7F" w:themeColor="text1" w:themeTint="80"/>
                                  </w:rPr>
                                  <w:t xml:space="preserve">     </w:t>
                                </w:r>
                              </w:p>
                            </w:sdtContent>
                          </w:sdt>
                          <w:p w14:paraId="0A197BCE" w14:textId="77777777" w:rsidR="00DC0330" w:rsidRDefault="00DC0330">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5D6AD136" id="Group 37" o:spid="_x0000_s1026" style="position:absolute;margin-left:390.65pt;margin-top:0;width:441.85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">
              <v:rect id="Rectangle 3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1189180901"/>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2127B85" w14:textId="77777777" w:rsidR="00DC0330" w:rsidRDefault="00DC0330">
                          <w:pPr>
                            <w:jc w:val="right"/>
                            <w:rPr>
                              <w:color w:val="7F7F7F" w:themeColor="text1" w:themeTint="80"/>
                            </w:rPr>
                          </w:pPr>
                          <w:r>
                            <w:rPr>
                              <w:color w:val="7F7F7F" w:themeColor="text1" w:themeTint="80"/>
                            </w:rPr>
                            <w:t xml:space="preserve">     </w:t>
                          </w:r>
                        </w:p>
                      </w:sdtContent>
                    </w:sdt>
                    <w:p w14:paraId="0A197BCE" w14:textId="77777777" w:rsidR="00DC0330" w:rsidRDefault="00DC0330">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65E8E127" wp14:editId="538E0993">
              <wp:simplePos x="0" y="0"/>
              <wp:positionH relativeFrom="rightMargin">
                <wp:align>left</wp:align>
              </wp:positionH>
              <mc:AlternateContent>
                <mc:Choice Requires="wp14">
                  <wp:positionV relativeFrom="bottomMargin">
                    <wp14:pctPosVOffset>20000</wp14:pctPosVOffset>
                  </wp:positionV>
                </mc:Choice>
                <mc:Fallback>
                  <wp:positionV relativeFrom="page">
                    <wp:posOffset>9337675</wp:posOffset>
                  </wp:positionV>
                </mc:Fallback>
              </mc:AlternateContent>
              <wp:extent cx="457200" cy="320040"/>
              <wp:effectExtent l="0" t="0" r="0" b="0"/>
              <wp:wrapSquare wrapText="bothSides"/>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B14880" w14:textId="30EFEE5C" w:rsidR="00DC0330" w:rsidRDefault="00DC033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306286">
                            <w:rPr>
                              <w:noProof/>
                              <w:color w:val="FFFFFF" w:themeColor="background1"/>
                              <w:sz w:val="28"/>
                              <w:szCs w:val="28"/>
                            </w:rPr>
                            <w:t>26</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8E127" id="Rectangle 40"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" fillcolor="black [3213]" stroked="f" strokeweight="3pt">
              <v:path arrowok="t"/>
              <v:textbox>
                <w:txbxContent>
                  <w:p w14:paraId="74B14880" w14:textId="30EFEE5C" w:rsidR="00DC0330" w:rsidRDefault="00DC033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306286">
                      <w:rPr>
                        <w:noProof/>
                        <w:color w:val="FFFFFF" w:themeColor="background1"/>
                        <w:sz w:val="28"/>
                        <w:szCs w:val="28"/>
                      </w:rPr>
                      <w:t>26</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25B404" w14:textId="77777777" w:rsidR="00727346" w:rsidRDefault="00727346" w:rsidP="000D3CE9">
      <w:pPr>
        <w:spacing w:after="0" w:line="240" w:lineRule="auto"/>
      </w:pPr>
      <w:r>
        <w:separator/>
      </w:r>
    </w:p>
  </w:footnote>
  <w:footnote w:type="continuationSeparator" w:id="0">
    <w:p w14:paraId="28462D06" w14:textId="77777777" w:rsidR="00727346" w:rsidRDefault="00727346" w:rsidP="000D3C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Look w:val="04A0" w:firstRow="1" w:lastRow="0" w:firstColumn="1" w:lastColumn="0" w:noHBand="0" w:noVBand="1"/>
    </w:tblPr>
    <w:tblGrid>
      <w:gridCol w:w="4204"/>
      <w:gridCol w:w="4623"/>
    </w:tblGrid>
    <w:tr w:rsidR="00DC0330" w:rsidRPr="00201FC8" w14:paraId="5F9ED4D7" w14:textId="77777777" w:rsidTr="003D6273">
      <w:tc>
        <w:tcPr>
          <w:tcW w:w="4204" w:type="dxa"/>
          <w:tcBorders>
            <w:top w:val="nil"/>
            <w:left w:val="nil"/>
            <w:bottom w:val="single" w:sz="12" w:space="0" w:color="auto"/>
            <w:right w:val="single" w:sz="12" w:space="0" w:color="auto"/>
          </w:tcBorders>
        </w:tcPr>
        <w:p w14:paraId="2F25C3A3" w14:textId="77777777" w:rsidR="00DC0330" w:rsidRPr="00201FC8" w:rsidRDefault="00DC0330" w:rsidP="00A37F8B">
          <w:pPr>
            <w:jc w:val="right"/>
            <w:rPr>
              <w:lang w:val="pl-PL"/>
            </w:rPr>
          </w:pPr>
        </w:p>
      </w:tc>
      <w:tc>
        <w:tcPr>
          <w:tcW w:w="4623" w:type="dxa"/>
          <w:tcBorders>
            <w:top w:val="single" w:sz="12" w:space="0" w:color="auto"/>
            <w:left w:val="single" w:sz="12" w:space="0" w:color="auto"/>
            <w:bottom w:val="single" w:sz="12" w:space="0" w:color="auto"/>
            <w:right w:val="single" w:sz="12" w:space="0" w:color="auto"/>
          </w:tcBorders>
          <w:shd w:val="clear" w:color="auto" w:fill="000000" w:themeFill="text1"/>
          <w:vAlign w:val="bottom"/>
        </w:tcPr>
        <w:p w14:paraId="56CF0926" w14:textId="70043B7A" w:rsidR="00DC0330" w:rsidRPr="00A37F8B" w:rsidRDefault="00DC0330" w:rsidP="00A37F8B">
          <w:pPr>
            <w:spacing w:before="20"/>
            <w:jc w:val="right"/>
            <w:rPr>
              <w:sz w:val="28"/>
              <w:szCs w:val="28"/>
              <w:lang w:val="pl-PL"/>
            </w:rPr>
          </w:pPr>
          <w:r w:rsidRPr="00A37F8B">
            <w:rPr>
              <w:sz w:val="28"/>
              <w:szCs w:val="28"/>
              <w:lang w:val="pl-PL"/>
            </w:rPr>
            <w:fldChar w:fldCharType="begin"/>
          </w:r>
          <w:r w:rsidRPr="00A37F8B">
            <w:rPr>
              <w:sz w:val="28"/>
              <w:szCs w:val="28"/>
              <w:lang w:val="pl-PL"/>
            </w:rPr>
            <w:instrText xml:space="preserve"> STYLEREF  "Heading 1"  \* MERGEFORMAT </w:instrText>
          </w:r>
          <w:r>
            <w:rPr>
              <w:sz w:val="28"/>
              <w:szCs w:val="28"/>
              <w:lang w:val="pl-PL"/>
            </w:rPr>
            <w:fldChar w:fldCharType="separate"/>
          </w:r>
          <w:r w:rsidR="00306286">
            <w:rPr>
              <w:noProof/>
              <w:sz w:val="28"/>
              <w:szCs w:val="28"/>
              <w:lang w:val="pl-PL"/>
            </w:rPr>
            <w:t>Procesy spalania</w:t>
          </w:r>
          <w:r w:rsidRPr="00A37F8B">
            <w:rPr>
              <w:sz w:val="28"/>
              <w:szCs w:val="28"/>
              <w:lang w:val="pl-PL"/>
            </w:rPr>
            <w:fldChar w:fldCharType="end"/>
          </w:r>
        </w:p>
      </w:tc>
    </w:tr>
  </w:tbl>
  <w:p w14:paraId="6B58145E" w14:textId="77777777" w:rsidR="00DC0330" w:rsidRPr="00201FC8" w:rsidRDefault="00DC0330" w:rsidP="00A37F8B">
    <w:pPr>
      <w:rPr>
        <w:lang w:val="pl-PL"/>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D2061E"/>
    <w:multiLevelType w:val="hybridMultilevel"/>
    <w:tmpl w:val="CC100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D361C5"/>
    <w:multiLevelType w:val="hybridMultilevel"/>
    <w:tmpl w:val="35F0A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6F1B54"/>
    <w:multiLevelType w:val="hybridMultilevel"/>
    <w:tmpl w:val="48D0D5FE"/>
    <w:lvl w:ilvl="0" w:tplc="054473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E004A9"/>
    <w:multiLevelType w:val="hybridMultilevel"/>
    <w:tmpl w:val="2CDC5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0C730D"/>
    <w:multiLevelType w:val="hybridMultilevel"/>
    <w:tmpl w:val="1D4C4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994823"/>
    <w:multiLevelType w:val="hybridMultilevel"/>
    <w:tmpl w:val="6A06C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A84F2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D3A4421"/>
    <w:multiLevelType w:val="hybridMultilevel"/>
    <w:tmpl w:val="C44C2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B342E8"/>
    <w:multiLevelType w:val="hybridMultilevel"/>
    <w:tmpl w:val="E32ED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AD47C3"/>
    <w:multiLevelType w:val="hybridMultilevel"/>
    <w:tmpl w:val="73307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86349E"/>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3C9C74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1EA7CAC"/>
    <w:multiLevelType w:val="hybridMultilevel"/>
    <w:tmpl w:val="69DC8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BF2186"/>
    <w:multiLevelType w:val="hybridMultilevel"/>
    <w:tmpl w:val="AFEC5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2B6CE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D4172C9"/>
    <w:multiLevelType w:val="hybridMultilevel"/>
    <w:tmpl w:val="B0FE7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E421101"/>
    <w:multiLevelType w:val="multilevel"/>
    <w:tmpl w:val="40AEBCEC"/>
    <w:lvl w:ilvl="0">
      <w:start w:val="1"/>
      <w:numFmt w:val="decimal"/>
      <w:pStyle w:val="Heading1"/>
      <w:lvlText w:val="%1."/>
      <w:lvlJc w:val="left"/>
      <w:pPr>
        <w:ind w:left="360" w:hanging="360"/>
      </w:pPr>
      <w:rPr>
        <w:rFonts w:ascii="Times New Roman" w:hAnsi="Times New Roman" w:hint="default"/>
        <w:sz w:val="32"/>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52F71A31"/>
    <w:multiLevelType w:val="singleLevel"/>
    <w:tmpl w:val="B484CBD4"/>
    <w:lvl w:ilvl="0">
      <w:start w:val="1"/>
      <w:numFmt w:val="decimal"/>
      <w:lvlText w:val="%1."/>
      <w:legacy w:legacy="1" w:legacySpace="0" w:legacyIndent="283"/>
      <w:lvlJc w:val="left"/>
      <w:pPr>
        <w:ind w:left="283" w:hanging="283"/>
      </w:pPr>
      <w:rPr>
        <w:rFonts w:ascii="Times New Roman" w:hAnsi="Times New Roman" w:cs="Times New Roman"/>
      </w:rPr>
    </w:lvl>
  </w:abstractNum>
  <w:abstractNum w:abstractNumId="18" w15:restartNumberingAfterBreak="0">
    <w:nsid w:val="543F2E66"/>
    <w:multiLevelType w:val="hybridMultilevel"/>
    <w:tmpl w:val="B428D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45220A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98B673F"/>
    <w:multiLevelType w:val="hybridMultilevel"/>
    <w:tmpl w:val="3FCA8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B493A55"/>
    <w:multiLevelType w:val="hybridMultilevel"/>
    <w:tmpl w:val="3BF80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DC2D39"/>
    <w:multiLevelType w:val="hybridMultilevel"/>
    <w:tmpl w:val="45600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1F95CB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7AD2E3C"/>
    <w:multiLevelType w:val="hybridMultilevel"/>
    <w:tmpl w:val="EB884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CE142A3"/>
    <w:multiLevelType w:val="hybridMultilevel"/>
    <w:tmpl w:val="65025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C797DCE"/>
    <w:multiLevelType w:val="hybridMultilevel"/>
    <w:tmpl w:val="46E88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E4C7887"/>
    <w:multiLevelType w:val="hybridMultilevel"/>
    <w:tmpl w:val="25884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2"/>
  </w:num>
  <w:num w:numId="3">
    <w:abstractNumId w:val="17"/>
  </w:num>
  <w:num w:numId="4">
    <w:abstractNumId w:val="17"/>
    <w:lvlOverride w:ilvl="0">
      <w:lvl w:ilvl="0">
        <w:start w:val="1"/>
        <w:numFmt w:val="decimal"/>
        <w:lvlText w:val="%1."/>
        <w:legacy w:legacy="1" w:legacySpace="0" w:legacyIndent="283"/>
        <w:lvlJc w:val="left"/>
        <w:pPr>
          <w:ind w:left="283" w:hanging="283"/>
        </w:pPr>
        <w:rPr>
          <w:rFonts w:ascii="Times New Roman" w:hAnsi="Times New Roman" w:cs="Times New Roman"/>
        </w:rPr>
      </w:lvl>
    </w:lvlOverride>
  </w:num>
  <w:num w:numId="5">
    <w:abstractNumId w:val="23"/>
  </w:num>
  <w:num w:numId="6">
    <w:abstractNumId w:val="7"/>
  </w:num>
  <w:num w:numId="7">
    <w:abstractNumId w:val="24"/>
  </w:num>
  <w:num w:numId="8">
    <w:abstractNumId w:val="10"/>
  </w:num>
  <w:num w:numId="9">
    <w:abstractNumId w:val="11"/>
  </w:num>
  <w:num w:numId="10">
    <w:abstractNumId w:val="12"/>
  </w:num>
  <w:num w:numId="11">
    <w:abstractNumId w:val="14"/>
  </w:num>
  <w:num w:numId="12">
    <w:abstractNumId w:val="20"/>
  </w:num>
  <w:num w:numId="13">
    <w:abstractNumId w:val="0"/>
  </w:num>
  <w:num w:numId="14">
    <w:abstractNumId w:val="6"/>
  </w:num>
  <w:num w:numId="15">
    <w:abstractNumId w:val="5"/>
  </w:num>
  <w:num w:numId="16">
    <w:abstractNumId w:val="19"/>
  </w:num>
  <w:num w:numId="17">
    <w:abstractNumId w:val="8"/>
  </w:num>
  <w:num w:numId="18">
    <w:abstractNumId w:val="13"/>
  </w:num>
  <w:num w:numId="19">
    <w:abstractNumId w:val="15"/>
  </w:num>
  <w:num w:numId="20">
    <w:abstractNumId w:val="3"/>
  </w:num>
  <w:num w:numId="21">
    <w:abstractNumId w:val="18"/>
  </w:num>
  <w:num w:numId="22">
    <w:abstractNumId w:val="21"/>
  </w:num>
  <w:num w:numId="23">
    <w:abstractNumId w:val="4"/>
  </w:num>
  <w:num w:numId="24">
    <w:abstractNumId w:val="9"/>
  </w:num>
  <w:num w:numId="25">
    <w:abstractNumId w:val="27"/>
  </w:num>
  <w:num w:numId="26">
    <w:abstractNumId w:val="22"/>
  </w:num>
  <w:num w:numId="27">
    <w:abstractNumId w:val="25"/>
  </w:num>
  <w:num w:numId="28">
    <w:abstractNumId w:val="1"/>
  </w:num>
  <w:num w:numId="29">
    <w:abstractNumId w:val="26"/>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ciga, Jakub">
    <w15:presenceInfo w15:providerId="AD" w15:userId="S-1-5-21-2754242312-2624097566-4060039165-52867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6562"/>
    <w:rsid w:val="00014069"/>
    <w:rsid w:val="00044CA8"/>
    <w:rsid w:val="0006363E"/>
    <w:rsid w:val="00095854"/>
    <w:rsid w:val="000D3CE9"/>
    <w:rsid w:val="000E694C"/>
    <w:rsid w:val="000F2D75"/>
    <w:rsid w:val="000F485C"/>
    <w:rsid w:val="000F4BB5"/>
    <w:rsid w:val="001057B9"/>
    <w:rsid w:val="001105F7"/>
    <w:rsid w:val="001430BE"/>
    <w:rsid w:val="00165F0C"/>
    <w:rsid w:val="001675B2"/>
    <w:rsid w:val="001A44E6"/>
    <w:rsid w:val="001E1CD3"/>
    <w:rsid w:val="001E2064"/>
    <w:rsid w:val="001E46B6"/>
    <w:rsid w:val="001E50F7"/>
    <w:rsid w:val="001F7C24"/>
    <w:rsid w:val="002010D7"/>
    <w:rsid w:val="00201FC8"/>
    <w:rsid w:val="00202306"/>
    <w:rsid w:val="002440CA"/>
    <w:rsid w:val="00260BAA"/>
    <w:rsid w:val="00271E53"/>
    <w:rsid w:val="0027291D"/>
    <w:rsid w:val="002820F0"/>
    <w:rsid w:val="00290F2F"/>
    <w:rsid w:val="002A49CE"/>
    <w:rsid w:val="002A7541"/>
    <w:rsid w:val="002B70B0"/>
    <w:rsid w:val="002C4491"/>
    <w:rsid w:val="002C5504"/>
    <w:rsid w:val="00306286"/>
    <w:rsid w:val="00306E94"/>
    <w:rsid w:val="00306EF8"/>
    <w:rsid w:val="0031548E"/>
    <w:rsid w:val="003674C0"/>
    <w:rsid w:val="00383949"/>
    <w:rsid w:val="00394C03"/>
    <w:rsid w:val="003C3AA5"/>
    <w:rsid w:val="003D6273"/>
    <w:rsid w:val="004057F5"/>
    <w:rsid w:val="00413631"/>
    <w:rsid w:val="0044214B"/>
    <w:rsid w:val="00462298"/>
    <w:rsid w:val="0049168C"/>
    <w:rsid w:val="004C5A70"/>
    <w:rsid w:val="0051755D"/>
    <w:rsid w:val="00524F80"/>
    <w:rsid w:val="005A26DD"/>
    <w:rsid w:val="005A6A89"/>
    <w:rsid w:val="005A7B36"/>
    <w:rsid w:val="005D01E6"/>
    <w:rsid w:val="005D0AC2"/>
    <w:rsid w:val="00615E7C"/>
    <w:rsid w:val="00651FF2"/>
    <w:rsid w:val="006B3889"/>
    <w:rsid w:val="006D6321"/>
    <w:rsid w:val="00715A54"/>
    <w:rsid w:val="00727346"/>
    <w:rsid w:val="00780777"/>
    <w:rsid w:val="00793EA2"/>
    <w:rsid w:val="007940B3"/>
    <w:rsid w:val="007D141D"/>
    <w:rsid w:val="007F4E73"/>
    <w:rsid w:val="00846980"/>
    <w:rsid w:val="00855302"/>
    <w:rsid w:val="0086010D"/>
    <w:rsid w:val="00863F8F"/>
    <w:rsid w:val="00872900"/>
    <w:rsid w:val="00874FA8"/>
    <w:rsid w:val="0088007D"/>
    <w:rsid w:val="00893A21"/>
    <w:rsid w:val="008E0283"/>
    <w:rsid w:val="00920EA3"/>
    <w:rsid w:val="009346C6"/>
    <w:rsid w:val="00945AF6"/>
    <w:rsid w:val="00963F05"/>
    <w:rsid w:val="00974052"/>
    <w:rsid w:val="009A07FE"/>
    <w:rsid w:val="009A15D9"/>
    <w:rsid w:val="009D3E63"/>
    <w:rsid w:val="009E2E3F"/>
    <w:rsid w:val="009E6C46"/>
    <w:rsid w:val="009F5902"/>
    <w:rsid w:val="00A20E51"/>
    <w:rsid w:val="00A24F07"/>
    <w:rsid w:val="00A27B3A"/>
    <w:rsid w:val="00A34E29"/>
    <w:rsid w:val="00A37F8B"/>
    <w:rsid w:val="00A436E8"/>
    <w:rsid w:val="00A45CAE"/>
    <w:rsid w:val="00A507C7"/>
    <w:rsid w:val="00A66272"/>
    <w:rsid w:val="00A949E2"/>
    <w:rsid w:val="00A95D1A"/>
    <w:rsid w:val="00AC0940"/>
    <w:rsid w:val="00AC2324"/>
    <w:rsid w:val="00B10544"/>
    <w:rsid w:val="00B256F8"/>
    <w:rsid w:val="00B50508"/>
    <w:rsid w:val="00B80635"/>
    <w:rsid w:val="00B87541"/>
    <w:rsid w:val="00BB4FFA"/>
    <w:rsid w:val="00BD50DC"/>
    <w:rsid w:val="00BF7AFD"/>
    <w:rsid w:val="00C16782"/>
    <w:rsid w:val="00C17221"/>
    <w:rsid w:val="00C42A92"/>
    <w:rsid w:val="00C42AEC"/>
    <w:rsid w:val="00C76E5B"/>
    <w:rsid w:val="00C91B6C"/>
    <w:rsid w:val="00C95D79"/>
    <w:rsid w:val="00CC5821"/>
    <w:rsid w:val="00CD4D22"/>
    <w:rsid w:val="00CE5FF1"/>
    <w:rsid w:val="00CF7C56"/>
    <w:rsid w:val="00D172B8"/>
    <w:rsid w:val="00D31ABC"/>
    <w:rsid w:val="00D33CC8"/>
    <w:rsid w:val="00D47779"/>
    <w:rsid w:val="00D604B7"/>
    <w:rsid w:val="00D626D6"/>
    <w:rsid w:val="00D64744"/>
    <w:rsid w:val="00D76D2C"/>
    <w:rsid w:val="00DC0330"/>
    <w:rsid w:val="00DC54B9"/>
    <w:rsid w:val="00DF54FE"/>
    <w:rsid w:val="00E04E12"/>
    <w:rsid w:val="00E13861"/>
    <w:rsid w:val="00E146BB"/>
    <w:rsid w:val="00E2314F"/>
    <w:rsid w:val="00E467BB"/>
    <w:rsid w:val="00E5426A"/>
    <w:rsid w:val="00E851E2"/>
    <w:rsid w:val="00E85EC5"/>
    <w:rsid w:val="00E86562"/>
    <w:rsid w:val="00EE6CEA"/>
    <w:rsid w:val="00EF0F3D"/>
    <w:rsid w:val="00EF7ED1"/>
    <w:rsid w:val="00F04282"/>
    <w:rsid w:val="00F130E3"/>
    <w:rsid w:val="00F15CCD"/>
    <w:rsid w:val="00F21A35"/>
    <w:rsid w:val="00F42204"/>
    <w:rsid w:val="00F5691D"/>
    <w:rsid w:val="00F80241"/>
    <w:rsid w:val="00F84A60"/>
    <w:rsid w:val="00FA3A11"/>
    <w:rsid w:val="00FD0627"/>
    <w:rsid w:val="00FE4320"/>
    <w:rsid w:val="00FE754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Type"/>
  <w:shapeDefaults>
    <o:shapedefaults v:ext="edit" spidmax="2049"/>
    <o:shapelayout v:ext="edit">
      <o:idmap v:ext="edit" data="1"/>
    </o:shapelayout>
  </w:shapeDefaults>
  <w:decimalSymbol w:val="."/>
  <w:listSeparator w:val=","/>
  <w14:docId w14:val="583F0679"/>
  <w15:docId w15:val="{D2BF8CA5-D62E-42D3-8C75-4C86C59505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6321"/>
    <w:pPr>
      <w:spacing w:line="360" w:lineRule="auto"/>
    </w:pPr>
    <w:rPr>
      <w:rFonts w:ascii="Times New Roman" w:hAnsi="Times New Roman"/>
      <w:sz w:val="24"/>
    </w:rPr>
  </w:style>
  <w:style w:type="paragraph" w:styleId="Heading1">
    <w:name w:val="heading 1"/>
    <w:basedOn w:val="Normal"/>
    <w:next w:val="Normal"/>
    <w:link w:val="Heading1Char"/>
    <w:uiPriority w:val="9"/>
    <w:qFormat/>
    <w:rsid w:val="00793EA2"/>
    <w:pPr>
      <w:keepNext/>
      <w:keepLines/>
      <w:numPr>
        <w:numId w:val="1"/>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C16782"/>
    <w:pPr>
      <w:keepNext/>
      <w:keepLines/>
      <w:numPr>
        <w:ilvl w:val="1"/>
        <w:numId w:val="1"/>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A507C7"/>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C16782"/>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16782"/>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1678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16782"/>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1678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678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6562"/>
    <w:pPr>
      <w:ind w:left="720"/>
      <w:contextualSpacing/>
    </w:pPr>
  </w:style>
  <w:style w:type="character" w:customStyle="1" w:styleId="Heading1Char">
    <w:name w:val="Heading 1 Char"/>
    <w:basedOn w:val="DefaultParagraphFont"/>
    <w:link w:val="Heading1"/>
    <w:uiPriority w:val="9"/>
    <w:rsid w:val="00C16782"/>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846980"/>
    <w:pPr>
      <w:outlineLvl w:val="9"/>
    </w:pPr>
  </w:style>
  <w:style w:type="paragraph" w:styleId="TOC1">
    <w:name w:val="toc 1"/>
    <w:basedOn w:val="Normal"/>
    <w:next w:val="Normal"/>
    <w:autoRedefine/>
    <w:uiPriority w:val="39"/>
    <w:unhideWhenUsed/>
    <w:rsid w:val="00AC0940"/>
    <w:pPr>
      <w:tabs>
        <w:tab w:val="left" w:pos="440"/>
        <w:tab w:val="right" w:leader="dot" w:pos="8827"/>
      </w:tabs>
      <w:spacing w:after="100"/>
    </w:pPr>
    <w:rPr>
      <w:b/>
      <w:noProof/>
      <w:lang w:val="pl-PL"/>
    </w:rPr>
  </w:style>
  <w:style w:type="character" w:styleId="Hyperlink">
    <w:name w:val="Hyperlink"/>
    <w:basedOn w:val="DefaultParagraphFont"/>
    <w:uiPriority w:val="99"/>
    <w:unhideWhenUsed/>
    <w:rsid w:val="00846980"/>
    <w:rPr>
      <w:color w:val="0563C1" w:themeColor="hyperlink"/>
      <w:u w:val="single"/>
    </w:rPr>
  </w:style>
  <w:style w:type="character" w:customStyle="1" w:styleId="Heading2Char">
    <w:name w:val="Heading 2 Char"/>
    <w:basedOn w:val="DefaultParagraphFont"/>
    <w:link w:val="Heading2"/>
    <w:uiPriority w:val="9"/>
    <w:rsid w:val="00C16782"/>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A507C7"/>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C1678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C1678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1678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1678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1678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16782"/>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C16782"/>
    <w:pPr>
      <w:spacing w:after="100"/>
      <w:ind w:left="220"/>
    </w:pPr>
  </w:style>
  <w:style w:type="paragraph" w:customStyle="1" w:styleId="Default">
    <w:name w:val="Default"/>
    <w:rsid w:val="00C17221"/>
    <w:pPr>
      <w:autoSpaceDE w:val="0"/>
      <w:autoSpaceDN w:val="0"/>
      <w:adjustRightInd w:val="0"/>
      <w:spacing w:after="0" w:line="240" w:lineRule="auto"/>
    </w:pPr>
    <w:rPr>
      <w:rFonts w:ascii="Times New Roman" w:hAnsi="Times New Roman" w:cs="Times New Roman"/>
      <w:color w:val="000000"/>
      <w:sz w:val="24"/>
      <w:szCs w:val="24"/>
    </w:rPr>
  </w:style>
  <w:style w:type="paragraph" w:styleId="EndnoteText">
    <w:name w:val="endnote text"/>
    <w:basedOn w:val="Normal"/>
    <w:link w:val="EndnoteTextChar"/>
    <w:uiPriority w:val="99"/>
    <w:semiHidden/>
    <w:unhideWhenUsed/>
    <w:rsid w:val="000D3CE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D3CE9"/>
    <w:rPr>
      <w:rFonts w:ascii="Times New Roman" w:hAnsi="Times New Roman"/>
      <w:sz w:val="20"/>
      <w:szCs w:val="20"/>
    </w:rPr>
  </w:style>
  <w:style w:type="character" w:styleId="EndnoteReference">
    <w:name w:val="endnote reference"/>
    <w:basedOn w:val="DefaultParagraphFont"/>
    <w:uiPriority w:val="99"/>
    <w:semiHidden/>
    <w:unhideWhenUsed/>
    <w:rsid w:val="000D3CE9"/>
    <w:rPr>
      <w:vertAlign w:val="superscript"/>
    </w:rPr>
  </w:style>
  <w:style w:type="table" w:styleId="TableGrid">
    <w:name w:val="Table Grid"/>
    <w:basedOn w:val="TableNormal"/>
    <w:uiPriority w:val="39"/>
    <w:rsid w:val="001105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1430BE"/>
    <w:pPr>
      <w:spacing w:after="100"/>
      <w:ind w:left="480"/>
    </w:pPr>
  </w:style>
  <w:style w:type="paragraph" w:styleId="Header">
    <w:name w:val="header"/>
    <w:basedOn w:val="Normal"/>
    <w:link w:val="HeaderChar"/>
    <w:uiPriority w:val="99"/>
    <w:unhideWhenUsed/>
    <w:rsid w:val="005A7B36"/>
    <w:pPr>
      <w:tabs>
        <w:tab w:val="center" w:pos="4703"/>
        <w:tab w:val="right" w:pos="9406"/>
      </w:tabs>
      <w:spacing w:after="0" w:line="240" w:lineRule="auto"/>
    </w:pPr>
  </w:style>
  <w:style w:type="character" w:customStyle="1" w:styleId="HeaderChar">
    <w:name w:val="Header Char"/>
    <w:basedOn w:val="DefaultParagraphFont"/>
    <w:link w:val="Header"/>
    <w:uiPriority w:val="99"/>
    <w:rsid w:val="005A7B36"/>
    <w:rPr>
      <w:rFonts w:ascii="Times New Roman" w:hAnsi="Times New Roman"/>
      <w:sz w:val="24"/>
    </w:rPr>
  </w:style>
  <w:style w:type="paragraph" w:styleId="Footer">
    <w:name w:val="footer"/>
    <w:basedOn w:val="Normal"/>
    <w:link w:val="FooterChar"/>
    <w:uiPriority w:val="99"/>
    <w:unhideWhenUsed/>
    <w:rsid w:val="005A7B36"/>
    <w:pPr>
      <w:tabs>
        <w:tab w:val="center" w:pos="4703"/>
        <w:tab w:val="right" w:pos="9406"/>
      </w:tabs>
      <w:spacing w:after="0" w:line="240" w:lineRule="auto"/>
    </w:pPr>
  </w:style>
  <w:style w:type="character" w:customStyle="1" w:styleId="FooterChar">
    <w:name w:val="Footer Char"/>
    <w:basedOn w:val="DefaultParagraphFont"/>
    <w:link w:val="Footer"/>
    <w:uiPriority w:val="99"/>
    <w:rsid w:val="005A7B36"/>
    <w:rPr>
      <w:rFonts w:ascii="Times New Roman" w:hAnsi="Times New Roman"/>
      <w:sz w:val="24"/>
    </w:rPr>
  </w:style>
  <w:style w:type="character" w:styleId="PlaceholderText">
    <w:name w:val="Placeholder Text"/>
    <w:basedOn w:val="DefaultParagraphFont"/>
    <w:uiPriority w:val="99"/>
    <w:semiHidden/>
    <w:rsid w:val="009A07FE"/>
    <w:rPr>
      <w:color w:val="808080"/>
    </w:rPr>
  </w:style>
  <w:style w:type="paragraph" w:styleId="Title">
    <w:name w:val="Title"/>
    <w:basedOn w:val="Normal"/>
    <w:next w:val="Normal"/>
    <w:link w:val="TitleChar"/>
    <w:uiPriority w:val="10"/>
    <w:qFormat/>
    <w:rsid w:val="00201FC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1FC8"/>
    <w:rPr>
      <w:rFonts w:asciiTheme="majorHAnsi" w:eastAsiaTheme="majorEastAsia" w:hAnsiTheme="majorHAnsi" w:cstheme="majorBidi"/>
      <w:spacing w:val="-10"/>
      <w:kern w:val="28"/>
      <w:sz w:val="56"/>
      <w:szCs w:val="56"/>
    </w:rPr>
  </w:style>
  <w:style w:type="table" w:customStyle="1" w:styleId="GridTable4-Accent51">
    <w:name w:val="Grid Table 4 - Accent 51"/>
    <w:basedOn w:val="TableNormal"/>
    <w:uiPriority w:val="49"/>
    <w:rsid w:val="00EF7ED1"/>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5Dark-Accent51">
    <w:name w:val="Grid Table 5 Dark - Accent 51"/>
    <w:basedOn w:val="TableNormal"/>
    <w:uiPriority w:val="50"/>
    <w:rsid w:val="00EF7ED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BalloonText">
    <w:name w:val="Balloon Text"/>
    <w:basedOn w:val="Normal"/>
    <w:link w:val="BalloonTextChar"/>
    <w:uiPriority w:val="99"/>
    <w:semiHidden/>
    <w:unhideWhenUsed/>
    <w:rsid w:val="008601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010D"/>
    <w:rPr>
      <w:rFonts w:ascii="Tahoma" w:hAnsi="Tahoma" w:cs="Tahoma"/>
      <w:sz w:val="16"/>
      <w:szCs w:val="16"/>
    </w:rPr>
  </w:style>
  <w:style w:type="paragraph" w:styleId="Revision">
    <w:name w:val="Revision"/>
    <w:hidden/>
    <w:uiPriority w:val="99"/>
    <w:semiHidden/>
    <w:rsid w:val="0086010D"/>
    <w:pPr>
      <w:spacing w:after="0" w:line="240" w:lineRule="auto"/>
    </w:pPr>
    <w:rPr>
      <w:rFonts w:ascii="Times New Roman" w:hAnsi="Times New Roman"/>
      <w:sz w:val="24"/>
    </w:rPr>
  </w:style>
  <w:style w:type="character" w:styleId="CommentReference">
    <w:name w:val="annotation reference"/>
    <w:basedOn w:val="DefaultParagraphFont"/>
    <w:uiPriority w:val="99"/>
    <w:semiHidden/>
    <w:unhideWhenUsed/>
    <w:rsid w:val="0086010D"/>
    <w:rPr>
      <w:sz w:val="16"/>
      <w:szCs w:val="16"/>
    </w:rPr>
  </w:style>
  <w:style w:type="paragraph" w:styleId="CommentText">
    <w:name w:val="annotation text"/>
    <w:basedOn w:val="Normal"/>
    <w:link w:val="CommentTextChar"/>
    <w:uiPriority w:val="99"/>
    <w:semiHidden/>
    <w:unhideWhenUsed/>
    <w:rsid w:val="0086010D"/>
    <w:pPr>
      <w:spacing w:line="240" w:lineRule="auto"/>
    </w:pPr>
    <w:rPr>
      <w:sz w:val="20"/>
      <w:szCs w:val="20"/>
    </w:rPr>
  </w:style>
  <w:style w:type="character" w:customStyle="1" w:styleId="CommentTextChar">
    <w:name w:val="Comment Text Char"/>
    <w:basedOn w:val="DefaultParagraphFont"/>
    <w:link w:val="CommentText"/>
    <w:uiPriority w:val="99"/>
    <w:semiHidden/>
    <w:rsid w:val="0086010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86010D"/>
    <w:rPr>
      <w:b/>
      <w:bCs/>
    </w:rPr>
  </w:style>
  <w:style w:type="character" w:customStyle="1" w:styleId="CommentSubjectChar">
    <w:name w:val="Comment Subject Char"/>
    <w:basedOn w:val="CommentTextChar"/>
    <w:link w:val="CommentSubject"/>
    <w:uiPriority w:val="99"/>
    <w:semiHidden/>
    <w:rsid w:val="0086010D"/>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9512772">
      <w:bodyDiv w:val="1"/>
      <w:marLeft w:val="0"/>
      <w:marRight w:val="0"/>
      <w:marTop w:val="0"/>
      <w:marBottom w:val="0"/>
      <w:divBdr>
        <w:top w:val="none" w:sz="0" w:space="0" w:color="auto"/>
        <w:left w:val="none" w:sz="0" w:space="0" w:color="auto"/>
        <w:bottom w:val="none" w:sz="0" w:space="0" w:color="auto"/>
        <w:right w:val="none" w:sz="0" w:space="0" w:color="auto"/>
      </w:divBdr>
      <w:divsChild>
        <w:div w:id="62527436">
          <w:marLeft w:val="0"/>
          <w:marRight w:val="0"/>
          <w:marTop w:val="0"/>
          <w:marBottom w:val="0"/>
          <w:divBdr>
            <w:top w:val="none" w:sz="0" w:space="0" w:color="auto"/>
            <w:left w:val="none" w:sz="0" w:space="0" w:color="auto"/>
            <w:bottom w:val="none" w:sz="0" w:space="0" w:color="auto"/>
            <w:right w:val="none" w:sz="0" w:space="0" w:color="auto"/>
          </w:divBdr>
        </w:div>
        <w:div w:id="111486078">
          <w:marLeft w:val="0"/>
          <w:marRight w:val="0"/>
          <w:marTop w:val="0"/>
          <w:marBottom w:val="0"/>
          <w:divBdr>
            <w:top w:val="none" w:sz="0" w:space="0" w:color="auto"/>
            <w:left w:val="none" w:sz="0" w:space="0" w:color="auto"/>
            <w:bottom w:val="none" w:sz="0" w:space="0" w:color="auto"/>
            <w:right w:val="none" w:sz="0" w:space="0" w:color="auto"/>
          </w:divBdr>
        </w:div>
        <w:div w:id="119692070">
          <w:marLeft w:val="0"/>
          <w:marRight w:val="0"/>
          <w:marTop w:val="0"/>
          <w:marBottom w:val="0"/>
          <w:divBdr>
            <w:top w:val="none" w:sz="0" w:space="0" w:color="auto"/>
            <w:left w:val="none" w:sz="0" w:space="0" w:color="auto"/>
            <w:bottom w:val="none" w:sz="0" w:space="0" w:color="auto"/>
            <w:right w:val="none" w:sz="0" w:space="0" w:color="auto"/>
          </w:divBdr>
        </w:div>
        <w:div w:id="148061377">
          <w:marLeft w:val="0"/>
          <w:marRight w:val="0"/>
          <w:marTop w:val="0"/>
          <w:marBottom w:val="0"/>
          <w:divBdr>
            <w:top w:val="none" w:sz="0" w:space="0" w:color="auto"/>
            <w:left w:val="none" w:sz="0" w:space="0" w:color="auto"/>
            <w:bottom w:val="none" w:sz="0" w:space="0" w:color="auto"/>
            <w:right w:val="none" w:sz="0" w:space="0" w:color="auto"/>
          </w:divBdr>
        </w:div>
        <w:div w:id="270554133">
          <w:marLeft w:val="0"/>
          <w:marRight w:val="0"/>
          <w:marTop w:val="0"/>
          <w:marBottom w:val="0"/>
          <w:divBdr>
            <w:top w:val="none" w:sz="0" w:space="0" w:color="auto"/>
            <w:left w:val="none" w:sz="0" w:space="0" w:color="auto"/>
            <w:bottom w:val="none" w:sz="0" w:space="0" w:color="auto"/>
            <w:right w:val="none" w:sz="0" w:space="0" w:color="auto"/>
          </w:divBdr>
        </w:div>
        <w:div w:id="376784922">
          <w:marLeft w:val="0"/>
          <w:marRight w:val="0"/>
          <w:marTop w:val="0"/>
          <w:marBottom w:val="0"/>
          <w:divBdr>
            <w:top w:val="none" w:sz="0" w:space="0" w:color="auto"/>
            <w:left w:val="none" w:sz="0" w:space="0" w:color="auto"/>
            <w:bottom w:val="none" w:sz="0" w:space="0" w:color="auto"/>
            <w:right w:val="none" w:sz="0" w:space="0" w:color="auto"/>
          </w:divBdr>
        </w:div>
        <w:div w:id="390419531">
          <w:marLeft w:val="0"/>
          <w:marRight w:val="0"/>
          <w:marTop w:val="0"/>
          <w:marBottom w:val="0"/>
          <w:divBdr>
            <w:top w:val="none" w:sz="0" w:space="0" w:color="auto"/>
            <w:left w:val="none" w:sz="0" w:space="0" w:color="auto"/>
            <w:bottom w:val="none" w:sz="0" w:space="0" w:color="auto"/>
            <w:right w:val="none" w:sz="0" w:space="0" w:color="auto"/>
          </w:divBdr>
        </w:div>
        <w:div w:id="439423072">
          <w:marLeft w:val="0"/>
          <w:marRight w:val="0"/>
          <w:marTop w:val="0"/>
          <w:marBottom w:val="0"/>
          <w:divBdr>
            <w:top w:val="none" w:sz="0" w:space="0" w:color="auto"/>
            <w:left w:val="none" w:sz="0" w:space="0" w:color="auto"/>
            <w:bottom w:val="none" w:sz="0" w:space="0" w:color="auto"/>
            <w:right w:val="none" w:sz="0" w:space="0" w:color="auto"/>
          </w:divBdr>
        </w:div>
        <w:div w:id="455102848">
          <w:marLeft w:val="0"/>
          <w:marRight w:val="0"/>
          <w:marTop w:val="0"/>
          <w:marBottom w:val="0"/>
          <w:divBdr>
            <w:top w:val="none" w:sz="0" w:space="0" w:color="auto"/>
            <w:left w:val="none" w:sz="0" w:space="0" w:color="auto"/>
            <w:bottom w:val="none" w:sz="0" w:space="0" w:color="auto"/>
            <w:right w:val="none" w:sz="0" w:space="0" w:color="auto"/>
          </w:divBdr>
        </w:div>
        <w:div w:id="510224966">
          <w:marLeft w:val="0"/>
          <w:marRight w:val="0"/>
          <w:marTop w:val="0"/>
          <w:marBottom w:val="0"/>
          <w:divBdr>
            <w:top w:val="none" w:sz="0" w:space="0" w:color="auto"/>
            <w:left w:val="none" w:sz="0" w:space="0" w:color="auto"/>
            <w:bottom w:val="none" w:sz="0" w:space="0" w:color="auto"/>
            <w:right w:val="none" w:sz="0" w:space="0" w:color="auto"/>
          </w:divBdr>
        </w:div>
        <w:div w:id="531960225">
          <w:marLeft w:val="0"/>
          <w:marRight w:val="0"/>
          <w:marTop w:val="0"/>
          <w:marBottom w:val="0"/>
          <w:divBdr>
            <w:top w:val="none" w:sz="0" w:space="0" w:color="auto"/>
            <w:left w:val="none" w:sz="0" w:space="0" w:color="auto"/>
            <w:bottom w:val="none" w:sz="0" w:space="0" w:color="auto"/>
            <w:right w:val="none" w:sz="0" w:space="0" w:color="auto"/>
          </w:divBdr>
        </w:div>
        <w:div w:id="655115218">
          <w:marLeft w:val="0"/>
          <w:marRight w:val="0"/>
          <w:marTop w:val="0"/>
          <w:marBottom w:val="0"/>
          <w:divBdr>
            <w:top w:val="none" w:sz="0" w:space="0" w:color="auto"/>
            <w:left w:val="none" w:sz="0" w:space="0" w:color="auto"/>
            <w:bottom w:val="none" w:sz="0" w:space="0" w:color="auto"/>
            <w:right w:val="none" w:sz="0" w:space="0" w:color="auto"/>
          </w:divBdr>
        </w:div>
        <w:div w:id="688725103">
          <w:marLeft w:val="0"/>
          <w:marRight w:val="0"/>
          <w:marTop w:val="0"/>
          <w:marBottom w:val="0"/>
          <w:divBdr>
            <w:top w:val="none" w:sz="0" w:space="0" w:color="auto"/>
            <w:left w:val="none" w:sz="0" w:space="0" w:color="auto"/>
            <w:bottom w:val="none" w:sz="0" w:space="0" w:color="auto"/>
            <w:right w:val="none" w:sz="0" w:space="0" w:color="auto"/>
          </w:divBdr>
        </w:div>
        <w:div w:id="788547171">
          <w:marLeft w:val="0"/>
          <w:marRight w:val="0"/>
          <w:marTop w:val="0"/>
          <w:marBottom w:val="0"/>
          <w:divBdr>
            <w:top w:val="none" w:sz="0" w:space="0" w:color="auto"/>
            <w:left w:val="none" w:sz="0" w:space="0" w:color="auto"/>
            <w:bottom w:val="none" w:sz="0" w:space="0" w:color="auto"/>
            <w:right w:val="none" w:sz="0" w:space="0" w:color="auto"/>
          </w:divBdr>
        </w:div>
        <w:div w:id="806506436">
          <w:marLeft w:val="0"/>
          <w:marRight w:val="0"/>
          <w:marTop w:val="0"/>
          <w:marBottom w:val="0"/>
          <w:divBdr>
            <w:top w:val="none" w:sz="0" w:space="0" w:color="auto"/>
            <w:left w:val="none" w:sz="0" w:space="0" w:color="auto"/>
            <w:bottom w:val="none" w:sz="0" w:space="0" w:color="auto"/>
            <w:right w:val="none" w:sz="0" w:space="0" w:color="auto"/>
          </w:divBdr>
        </w:div>
        <w:div w:id="817575338">
          <w:marLeft w:val="0"/>
          <w:marRight w:val="0"/>
          <w:marTop w:val="0"/>
          <w:marBottom w:val="0"/>
          <w:divBdr>
            <w:top w:val="none" w:sz="0" w:space="0" w:color="auto"/>
            <w:left w:val="none" w:sz="0" w:space="0" w:color="auto"/>
            <w:bottom w:val="none" w:sz="0" w:space="0" w:color="auto"/>
            <w:right w:val="none" w:sz="0" w:space="0" w:color="auto"/>
          </w:divBdr>
        </w:div>
        <w:div w:id="836305099">
          <w:marLeft w:val="0"/>
          <w:marRight w:val="0"/>
          <w:marTop w:val="0"/>
          <w:marBottom w:val="0"/>
          <w:divBdr>
            <w:top w:val="none" w:sz="0" w:space="0" w:color="auto"/>
            <w:left w:val="none" w:sz="0" w:space="0" w:color="auto"/>
            <w:bottom w:val="none" w:sz="0" w:space="0" w:color="auto"/>
            <w:right w:val="none" w:sz="0" w:space="0" w:color="auto"/>
          </w:divBdr>
        </w:div>
        <w:div w:id="963652671">
          <w:marLeft w:val="0"/>
          <w:marRight w:val="0"/>
          <w:marTop w:val="0"/>
          <w:marBottom w:val="0"/>
          <w:divBdr>
            <w:top w:val="none" w:sz="0" w:space="0" w:color="auto"/>
            <w:left w:val="none" w:sz="0" w:space="0" w:color="auto"/>
            <w:bottom w:val="none" w:sz="0" w:space="0" w:color="auto"/>
            <w:right w:val="none" w:sz="0" w:space="0" w:color="auto"/>
          </w:divBdr>
        </w:div>
        <w:div w:id="1019694730">
          <w:marLeft w:val="0"/>
          <w:marRight w:val="0"/>
          <w:marTop w:val="0"/>
          <w:marBottom w:val="0"/>
          <w:divBdr>
            <w:top w:val="none" w:sz="0" w:space="0" w:color="auto"/>
            <w:left w:val="none" w:sz="0" w:space="0" w:color="auto"/>
            <w:bottom w:val="none" w:sz="0" w:space="0" w:color="auto"/>
            <w:right w:val="none" w:sz="0" w:space="0" w:color="auto"/>
          </w:divBdr>
        </w:div>
        <w:div w:id="1047488892">
          <w:marLeft w:val="0"/>
          <w:marRight w:val="0"/>
          <w:marTop w:val="0"/>
          <w:marBottom w:val="0"/>
          <w:divBdr>
            <w:top w:val="none" w:sz="0" w:space="0" w:color="auto"/>
            <w:left w:val="none" w:sz="0" w:space="0" w:color="auto"/>
            <w:bottom w:val="none" w:sz="0" w:space="0" w:color="auto"/>
            <w:right w:val="none" w:sz="0" w:space="0" w:color="auto"/>
          </w:divBdr>
        </w:div>
        <w:div w:id="1211263764">
          <w:marLeft w:val="0"/>
          <w:marRight w:val="0"/>
          <w:marTop w:val="0"/>
          <w:marBottom w:val="0"/>
          <w:divBdr>
            <w:top w:val="none" w:sz="0" w:space="0" w:color="auto"/>
            <w:left w:val="none" w:sz="0" w:space="0" w:color="auto"/>
            <w:bottom w:val="none" w:sz="0" w:space="0" w:color="auto"/>
            <w:right w:val="none" w:sz="0" w:space="0" w:color="auto"/>
          </w:divBdr>
        </w:div>
        <w:div w:id="1226575177">
          <w:marLeft w:val="0"/>
          <w:marRight w:val="0"/>
          <w:marTop w:val="0"/>
          <w:marBottom w:val="0"/>
          <w:divBdr>
            <w:top w:val="none" w:sz="0" w:space="0" w:color="auto"/>
            <w:left w:val="none" w:sz="0" w:space="0" w:color="auto"/>
            <w:bottom w:val="none" w:sz="0" w:space="0" w:color="auto"/>
            <w:right w:val="none" w:sz="0" w:space="0" w:color="auto"/>
          </w:divBdr>
        </w:div>
        <w:div w:id="1250848572">
          <w:marLeft w:val="0"/>
          <w:marRight w:val="0"/>
          <w:marTop w:val="0"/>
          <w:marBottom w:val="0"/>
          <w:divBdr>
            <w:top w:val="none" w:sz="0" w:space="0" w:color="auto"/>
            <w:left w:val="none" w:sz="0" w:space="0" w:color="auto"/>
            <w:bottom w:val="none" w:sz="0" w:space="0" w:color="auto"/>
            <w:right w:val="none" w:sz="0" w:space="0" w:color="auto"/>
          </w:divBdr>
        </w:div>
        <w:div w:id="1288195616">
          <w:marLeft w:val="0"/>
          <w:marRight w:val="0"/>
          <w:marTop w:val="0"/>
          <w:marBottom w:val="0"/>
          <w:divBdr>
            <w:top w:val="none" w:sz="0" w:space="0" w:color="auto"/>
            <w:left w:val="none" w:sz="0" w:space="0" w:color="auto"/>
            <w:bottom w:val="none" w:sz="0" w:space="0" w:color="auto"/>
            <w:right w:val="none" w:sz="0" w:space="0" w:color="auto"/>
          </w:divBdr>
        </w:div>
        <w:div w:id="1310086362">
          <w:marLeft w:val="0"/>
          <w:marRight w:val="0"/>
          <w:marTop w:val="0"/>
          <w:marBottom w:val="0"/>
          <w:divBdr>
            <w:top w:val="none" w:sz="0" w:space="0" w:color="auto"/>
            <w:left w:val="none" w:sz="0" w:space="0" w:color="auto"/>
            <w:bottom w:val="none" w:sz="0" w:space="0" w:color="auto"/>
            <w:right w:val="none" w:sz="0" w:space="0" w:color="auto"/>
          </w:divBdr>
        </w:div>
        <w:div w:id="1316716221">
          <w:marLeft w:val="0"/>
          <w:marRight w:val="0"/>
          <w:marTop w:val="0"/>
          <w:marBottom w:val="0"/>
          <w:divBdr>
            <w:top w:val="none" w:sz="0" w:space="0" w:color="auto"/>
            <w:left w:val="none" w:sz="0" w:space="0" w:color="auto"/>
            <w:bottom w:val="none" w:sz="0" w:space="0" w:color="auto"/>
            <w:right w:val="none" w:sz="0" w:space="0" w:color="auto"/>
          </w:divBdr>
        </w:div>
        <w:div w:id="1333726347">
          <w:marLeft w:val="0"/>
          <w:marRight w:val="0"/>
          <w:marTop w:val="0"/>
          <w:marBottom w:val="0"/>
          <w:divBdr>
            <w:top w:val="none" w:sz="0" w:space="0" w:color="auto"/>
            <w:left w:val="none" w:sz="0" w:space="0" w:color="auto"/>
            <w:bottom w:val="none" w:sz="0" w:space="0" w:color="auto"/>
            <w:right w:val="none" w:sz="0" w:space="0" w:color="auto"/>
          </w:divBdr>
        </w:div>
        <w:div w:id="1344013409">
          <w:marLeft w:val="0"/>
          <w:marRight w:val="0"/>
          <w:marTop w:val="0"/>
          <w:marBottom w:val="0"/>
          <w:divBdr>
            <w:top w:val="none" w:sz="0" w:space="0" w:color="auto"/>
            <w:left w:val="none" w:sz="0" w:space="0" w:color="auto"/>
            <w:bottom w:val="none" w:sz="0" w:space="0" w:color="auto"/>
            <w:right w:val="none" w:sz="0" w:space="0" w:color="auto"/>
          </w:divBdr>
        </w:div>
        <w:div w:id="1352225481">
          <w:marLeft w:val="0"/>
          <w:marRight w:val="0"/>
          <w:marTop w:val="0"/>
          <w:marBottom w:val="0"/>
          <w:divBdr>
            <w:top w:val="none" w:sz="0" w:space="0" w:color="auto"/>
            <w:left w:val="none" w:sz="0" w:space="0" w:color="auto"/>
            <w:bottom w:val="none" w:sz="0" w:space="0" w:color="auto"/>
            <w:right w:val="none" w:sz="0" w:space="0" w:color="auto"/>
          </w:divBdr>
        </w:div>
        <w:div w:id="1426222446">
          <w:marLeft w:val="0"/>
          <w:marRight w:val="0"/>
          <w:marTop w:val="0"/>
          <w:marBottom w:val="0"/>
          <w:divBdr>
            <w:top w:val="none" w:sz="0" w:space="0" w:color="auto"/>
            <w:left w:val="none" w:sz="0" w:space="0" w:color="auto"/>
            <w:bottom w:val="none" w:sz="0" w:space="0" w:color="auto"/>
            <w:right w:val="none" w:sz="0" w:space="0" w:color="auto"/>
          </w:divBdr>
        </w:div>
        <w:div w:id="1436093358">
          <w:marLeft w:val="0"/>
          <w:marRight w:val="0"/>
          <w:marTop w:val="0"/>
          <w:marBottom w:val="0"/>
          <w:divBdr>
            <w:top w:val="none" w:sz="0" w:space="0" w:color="auto"/>
            <w:left w:val="none" w:sz="0" w:space="0" w:color="auto"/>
            <w:bottom w:val="none" w:sz="0" w:space="0" w:color="auto"/>
            <w:right w:val="none" w:sz="0" w:space="0" w:color="auto"/>
          </w:divBdr>
        </w:div>
        <w:div w:id="1498643838">
          <w:marLeft w:val="0"/>
          <w:marRight w:val="0"/>
          <w:marTop w:val="0"/>
          <w:marBottom w:val="0"/>
          <w:divBdr>
            <w:top w:val="none" w:sz="0" w:space="0" w:color="auto"/>
            <w:left w:val="none" w:sz="0" w:space="0" w:color="auto"/>
            <w:bottom w:val="none" w:sz="0" w:space="0" w:color="auto"/>
            <w:right w:val="none" w:sz="0" w:space="0" w:color="auto"/>
          </w:divBdr>
        </w:div>
        <w:div w:id="1563062114">
          <w:marLeft w:val="0"/>
          <w:marRight w:val="0"/>
          <w:marTop w:val="0"/>
          <w:marBottom w:val="0"/>
          <w:divBdr>
            <w:top w:val="none" w:sz="0" w:space="0" w:color="auto"/>
            <w:left w:val="none" w:sz="0" w:space="0" w:color="auto"/>
            <w:bottom w:val="none" w:sz="0" w:space="0" w:color="auto"/>
            <w:right w:val="none" w:sz="0" w:space="0" w:color="auto"/>
          </w:divBdr>
        </w:div>
        <w:div w:id="1634292400">
          <w:marLeft w:val="0"/>
          <w:marRight w:val="0"/>
          <w:marTop w:val="0"/>
          <w:marBottom w:val="0"/>
          <w:divBdr>
            <w:top w:val="none" w:sz="0" w:space="0" w:color="auto"/>
            <w:left w:val="none" w:sz="0" w:space="0" w:color="auto"/>
            <w:bottom w:val="none" w:sz="0" w:space="0" w:color="auto"/>
            <w:right w:val="none" w:sz="0" w:space="0" w:color="auto"/>
          </w:divBdr>
        </w:div>
        <w:div w:id="1693069772">
          <w:marLeft w:val="0"/>
          <w:marRight w:val="0"/>
          <w:marTop w:val="0"/>
          <w:marBottom w:val="0"/>
          <w:divBdr>
            <w:top w:val="none" w:sz="0" w:space="0" w:color="auto"/>
            <w:left w:val="none" w:sz="0" w:space="0" w:color="auto"/>
            <w:bottom w:val="none" w:sz="0" w:space="0" w:color="auto"/>
            <w:right w:val="none" w:sz="0" w:space="0" w:color="auto"/>
          </w:divBdr>
        </w:div>
        <w:div w:id="1708482444">
          <w:marLeft w:val="0"/>
          <w:marRight w:val="0"/>
          <w:marTop w:val="0"/>
          <w:marBottom w:val="0"/>
          <w:divBdr>
            <w:top w:val="none" w:sz="0" w:space="0" w:color="auto"/>
            <w:left w:val="none" w:sz="0" w:space="0" w:color="auto"/>
            <w:bottom w:val="none" w:sz="0" w:space="0" w:color="auto"/>
            <w:right w:val="none" w:sz="0" w:space="0" w:color="auto"/>
          </w:divBdr>
        </w:div>
        <w:div w:id="1721978850">
          <w:marLeft w:val="0"/>
          <w:marRight w:val="0"/>
          <w:marTop w:val="0"/>
          <w:marBottom w:val="0"/>
          <w:divBdr>
            <w:top w:val="none" w:sz="0" w:space="0" w:color="auto"/>
            <w:left w:val="none" w:sz="0" w:space="0" w:color="auto"/>
            <w:bottom w:val="none" w:sz="0" w:space="0" w:color="auto"/>
            <w:right w:val="none" w:sz="0" w:space="0" w:color="auto"/>
          </w:divBdr>
        </w:div>
        <w:div w:id="1726686100">
          <w:marLeft w:val="0"/>
          <w:marRight w:val="0"/>
          <w:marTop w:val="0"/>
          <w:marBottom w:val="0"/>
          <w:divBdr>
            <w:top w:val="none" w:sz="0" w:space="0" w:color="auto"/>
            <w:left w:val="none" w:sz="0" w:space="0" w:color="auto"/>
            <w:bottom w:val="none" w:sz="0" w:space="0" w:color="auto"/>
            <w:right w:val="none" w:sz="0" w:space="0" w:color="auto"/>
          </w:divBdr>
        </w:div>
        <w:div w:id="1765687475">
          <w:marLeft w:val="0"/>
          <w:marRight w:val="0"/>
          <w:marTop w:val="0"/>
          <w:marBottom w:val="0"/>
          <w:divBdr>
            <w:top w:val="none" w:sz="0" w:space="0" w:color="auto"/>
            <w:left w:val="none" w:sz="0" w:space="0" w:color="auto"/>
            <w:bottom w:val="none" w:sz="0" w:space="0" w:color="auto"/>
            <w:right w:val="none" w:sz="0" w:space="0" w:color="auto"/>
          </w:divBdr>
        </w:div>
        <w:div w:id="1883636333">
          <w:marLeft w:val="0"/>
          <w:marRight w:val="0"/>
          <w:marTop w:val="0"/>
          <w:marBottom w:val="0"/>
          <w:divBdr>
            <w:top w:val="none" w:sz="0" w:space="0" w:color="auto"/>
            <w:left w:val="none" w:sz="0" w:space="0" w:color="auto"/>
            <w:bottom w:val="none" w:sz="0" w:space="0" w:color="auto"/>
            <w:right w:val="none" w:sz="0" w:space="0" w:color="auto"/>
          </w:divBdr>
        </w:div>
        <w:div w:id="1946495625">
          <w:marLeft w:val="0"/>
          <w:marRight w:val="0"/>
          <w:marTop w:val="0"/>
          <w:marBottom w:val="0"/>
          <w:divBdr>
            <w:top w:val="none" w:sz="0" w:space="0" w:color="auto"/>
            <w:left w:val="none" w:sz="0" w:space="0" w:color="auto"/>
            <w:bottom w:val="none" w:sz="0" w:space="0" w:color="auto"/>
            <w:right w:val="none" w:sz="0" w:space="0" w:color="auto"/>
          </w:divBdr>
        </w:div>
        <w:div w:id="1996301119">
          <w:marLeft w:val="0"/>
          <w:marRight w:val="0"/>
          <w:marTop w:val="0"/>
          <w:marBottom w:val="0"/>
          <w:divBdr>
            <w:top w:val="none" w:sz="0" w:space="0" w:color="auto"/>
            <w:left w:val="none" w:sz="0" w:space="0" w:color="auto"/>
            <w:bottom w:val="none" w:sz="0" w:space="0" w:color="auto"/>
            <w:right w:val="none" w:sz="0" w:space="0" w:color="auto"/>
          </w:divBdr>
        </w:div>
        <w:div w:id="2003654736">
          <w:marLeft w:val="0"/>
          <w:marRight w:val="0"/>
          <w:marTop w:val="0"/>
          <w:marBottom w:val="0"/>
          <w:divBdr>
            <w:top w:val="none" w:sz="0" w:space="0" w:color="auto"/>
            <w:left w:val="none" w:sz="0" w:space="0" w:color="auto"/>
            <w:bottom w:val="none" w:sz="0" w:space="0" w:color="auto"/>
            <w:right w:val="none" w:sz="0" w:space="0" w:color="auto"/>
          </w:divBdr>
        </w:div>
        <w:div w:id="2026514587">
          <w:marLeft w:val="0"/>
          <w:marRight w:val="0"/>
          <w:marTop w:val="0"/>
          <w:marBottom w:val="0"/>
          <w:divBdr>
            <w:top w:val="none" w:sz="0" w:space="0" w:color="auto"/>
            <w:left w:val="none" w:sz="0" w:space="0" w:color="auto"/>
            <w:bottom w:val="none" w:sz="0" w:space="0" w:color="auto"/>
            <w:right w:val="none" w:sz="0" w:space="0" w:color="auto"/>
          </w:divBdr>
        </w:div>
        <w:div w:id="2099280656">
          <w:marLeft w:val="0"/>
          <w:marRight w:val="0"/>
          <w:marTop w:val="0"/>
          <w:marBottom w:val="0"/>
          <w:divBdr>
            <w:top w:val="none" w:sz="0" w:space="0" w:color="auto"/>
            <w:left w:val="none" w:sz="0" w:space="0" w:color="auto"/>
            <w:bottom w:val="none" w:sz="0" w:space="0" w:color="auto"/>
            <w:right w:val="none" w:sz="0" w:space="0" w:color="auto"/>
          </w:divBdr>
        </w:div>
        <w:div w:id="2128741853">
          <w:marLeft w:val="0"/>
          <w:marRight w:val="0"/>
          <w:marTop w:val="0"/>
          <w:marBottom w:val="0"/>
          <w:divBdr>
            <w:top w:val="none" w:sz="0" w:space="0" w:color="auto"/>
            <w:left w:val="none" w:sz="0" w:space="0" w:color="auto"/>
            <w:bottom w:val="none" w:sz="0" w:space="0" w:color="auto"/>
            <w:right w:val="none" w:sz="0" w:space="0" w:color="auto"/>
          </w:divBdr>
        </w:div>
      </w:divsChild>
    </w:div>
    <w:div w:id="2041781837">
      <w:bodyDiv w:val="1"/>
      <w:marLeft w:val="0"/>
      <w:marRight w:val="0"/>
      <w:marTop w:val="0"/>
      <w:marBottom w:val="0"/>
      <w:divBdr>
        <w:top w:val="none" w:sz="0" w:space="0" w:color="auto"/>
        <w:left w:val="none" w:sz="0" w:space="0" w:color="auto"/>
        <w:bottom w:val="none" w:sz="0" w:space="0" w:color="auto"/>
        <w:right w:val="none" w:sz="0" w:space="0" w:color="auto"/>
      </w:divBdr>
      <w:divsChild>
        <w:div w:id="432436834">
          <w:marLeft w:val="0"/>
          <w:marRight w:val="0"/>
          <w:marTop w:val="0"/>
          <w:marBottom w:val="0"/>
          <w:divBdr>
            <w:top w:val="none" w:sz="0" w:space="0" w:color="auto"/>
            <w:left w:val="none" w:sz="0" w:space="0" w:color="auto"/>
            <w:bottom w:val="none" w:sz="0" w:space="0" w:color="auto"/>
            <w:right w:val="none" w:sz="0" w:space="0" w:color="auto"/>
          </w:divBdr>
        </w:div>
        <w:div w:id="477919106">
          <w:marLeft w:val="0"/>
          <w:marRight w:val="0"/>
          <w:marTop w:val="0"/>
          <w:marBottom w:val="0"/>
          <w:divBdr>
            <w:top w:val="none" w:sz="0" w:space="0" w:color="auto"/>
            <w:left w:val="none" w:sz="0" w:space="0" w:color="auto"/>
            <w:bottom w:val="none" w:sz="0" w:space="0" w:color="auto"/>
            <w:right w:val="none" w:sz="0" w:space="0" w:color="auto"/>
          </w:divBdr>
        </w:div>
        <w:div w:id="485242182">
          <w:marLeft w:val="0"/>
          <w:marRight w:val="0"/>
          <w:marTop w:val="0"/>
          <w:marBottom w:val="0"/>
          <w:divBdr>
            <w:top w:val="none" w:sz="0" w:space="0" w:color="auto"/>
            <w:left w:val="none" w:sz="0" w:space="0" w:color="auto"/>
            <w:bottom w:val="none" w:sz="0" w:space="0" w:color="auto"/>
            <w:right w:val="none" w:sz="0" w:space="0" w:color="auto"/>
          </w:divBdr>
        </w:div>
        <w:div w:id="656153573">
          <w:marLeft w:val="0"/>
          <w:marRight w:val="0"/>
          <w:marTop w:val="0"/>
          <w:marBottom w:val="0"/>
          <w:divBdr>
            <w:top w:val="none" w:sz="0" w:space="0" w:color="auto"/>
            <w:left w:val="none" w:sz="0" w:space="0" w:color="auto"/>
            <w:bottom w:val="none" w:sz="0" w:space="0" w:color="auto"/>
            <w:right w:val="none" w:sz="0" w:space="0" w:color="auto"/>
          </w:divBdr>
        </w:div>
        <w:div w:id="769424461">
          <w:marLeft w:val="0"/>
          <w:marRight w:val="0"/>
          <w:marTop w:val="0"/>
          <w:marBottom w:val="0"/>
          <w:divBdr>
            <w:top w:val="none" w:sz="0" w:space="0" w:color="auto"/>
            <w:left w:val="none" w:sz="0" w:space="0" w:color="auto"/>
            <w:bottom w:val="none" w:sz="0" w:space="0" w:color="auto"/>
            <w:right w:val="none" w:sz="0" w:space="0" w:color="auto"/>
          </w:divBdr>
        </w:div>
        <w:div w:id="1089349944">
          <w:marLeft w:val="0"/>
          <w:marRight w:val="0"/>
          <w:marTop w:val="0"/>
          <w:marBottom w:val="0"/>
          <w:divBdr>
            <w:top w:val="none" w:sz="0" w:space="0" w:color="auto"/>
            <w:left w:val="none" w:sz="0" w:space="0" w:color="auto"/>
            <w:bottom w:val="none" w:sz="0" w:space="0" w:color="auto"/>
            <w:right w:val="none" w:sz="0" w:space="0" w:color="auto"/>
          </w:divBdr>
        </w:div>
        <w:div w:id="1313563505">
          <w:marLeft w:val="0"/>
          <w:marRight w:val="0"/>
          <w:marTop w:val="0"/>
          <w:marBottom w:val="0"/>
          <w:divBdr>
            <w:top w:val="none" w:sz="0" w:space="0" w:color="auto"/>
            <w:left w:val="none" w:sz="0" w:space="0" w:color="auto"/>
            <w:bottom w:val="none" w:sz="0" w:space="0" w:color="auto"/>
            <w:right w:val="none" w:sz="0" w:space="0" w:color="auto"/>
          </w:divBdr>
        </w:div>
        <w:div w:id="1402946522">
          <w:marLeft w:val="0"/>
          <w:marRight w:val="0"/>
          <w:marTop w:val="0"/>
          <w:marBottom w:val="0"/>
          <w:divBdr>
            <w:top w:val="none" w:sz="0" w:space="0" w:color="auto"/>
            <w:left w:val="none" w:sz="0" w:space="0" w:color="auto"/>
            <w:bottom w:val="none" w:sz="0" w:space="0" w:color="auto"/>
            <w:right w:val="none" w:sz="0" w:space="0" w:color="auto"/>
          </w:divBdr>
        </w:div>
        <w:div w:id="1464275133">
          <w:marLeft w:val="0"/>
          <w:marRight w:val="0"/>
          <w:marTop w:val="0"/>
          <w:marBottom w:val="0"/>
          <w:divBdr>
            <w:top w:val="none" w:sz="0" w:space="0" w:color="auto"/>
            <w:left w:val="none" w:sz="0" w:space="0" w:color="auto"/>
            <w:bottom w:val="none" w:sz="0" w:space="0" w:color="auto"/>
            <w:right w:val="none" w:sz="0" w:space="0" w:color="auto"/>
          </w:divBdr>
        </w:div>
        <w:div w:id="1542130344">
          <w:marLeft w:val="0"/>
          <w:marRight w:val="0"/>
          <w:marTop w:val="0"/>
          <w:marBottom w:val="0"/>
          <w:divBdr>
            <w:top w:val="none" w:sz="0" w:space="0" w:color="auto"/>
            <w:left w:val="none" w:sz="0" w:space="0" w:color="auto"/>
            <w:bottom w:val="none" w:sz="0" w:space="0" w:color="auto"/>
            <w:right w:val="none" w:sz="0" w:space="0" w:color="auto"/>
          </w:divBdr>
        </w:div>
        <w:div w:id="1546719256">
          <w:marLeft w:val="0"/>
          <w:marRight w:val="0"/>
          <w:marTop w:val="0"/>
          <w:marBottom w:val="0"/>
          <w:divBdr>
            <w:top w:val="none" w:sz="0" w:space="0" w:color="auto"/>
            <w:left w:val="none" w:sz="0" w:space="0" w:color="auto"/>
            <w:bottom w:val="none" w:sz="0" w:space="0" w:color="auto"/>
            <w:right w:val="none" w:sz="0" w:space="0" w:color="auto"/>
          </w:divBdr>
        </w:div>
        <w:div w:id="17935483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emf"/><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8.em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0B9695-D73E-4D55-AA89-908F1A5D3D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7460</Words>
  <Characters>42527</Characters>
  <Application>Microsoft Office Word</Application>
  <DocSecurity>0</DocSecurity>
  <Lines>354</Lines>
  <Paragraphs>99</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49888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Sciga, Jakub</dc:creator>
  <cp:keywords/>
  <dc:description/>
  <cp:lastModifiedBy>Sciga, Jakub</cp:lastModifiedBy>
  <cp:revision>2</cp:revision>
  <dcterms:created xsi:type="dcterms:W3CDTF">2018-08-18T10:25:00Z</dcterms:created>
  <dcterms:modified xsi:type="dcterms:W3CDTF">2018-08-18T10:25:00Z</dcterms:modified>
</cp:coreProperties>
</file>
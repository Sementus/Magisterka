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624E56" w14:paraId="68B59183" w14:textId="77777777" w:rsidTr="001430BE">
        <w:trPr>
          <w:trHeight w:val="2577"/>
        </w:trPr>
        <w:tc>
          <w:tcPr>
            <w:tcW w:w="2393" w:type="dxa"/>
            <w:tcBorders>
              <w:top w:val="nil"/>
              <w:left w:val="nil"/>
              <w:bottom w:val="double" w:sz="4" w:space="0" w:color="auto"/>
              <w:right w:val="nil"/>
            </w:tcBorders>
          </w:tcPr>
          <w:p w14:paraId="33B897B1" w14:textId="77777777"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14:anchorId="583FE2BC" wp14:editId="25EA1A38">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14:paraId="4BA02BC7" w14:textId="77777777"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14:paraId="5ABC6043"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07C5C48F"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14:paraId="491249BC"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5DA39C71"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14:paraId="189C2F1A" w14:textId="77777777" w:rsidR="00202306" w:rsidRPr="00202306" w:rsidRDefault="00202306" w:rsidP="00202306">
      <w:pPr>
        <w:spacing w:after="0" w:line="240" w:lineRule="auto"/>
        <w:rPr>
          <w:rFonts w:eastAsia="Times New Roman" w:cs="Times New Roman"/>
          <w:sz w:val="36"/>
          <w:szCs w:val="36"/>
          <w:lang w:val="pl-PL" w:eastAsia="pl-PL"/>
        </w:rPr>
      </w:pPr>
    </w:p>
    <w:p w14:paraId="3AC7AA20" w14:textId="77777777" w:rsidR="00202306" w:rsidRPr="00202306" w:rsidRDefault="00202306" w:rsidP="00202306">
      <w:pPr>
        <w:spacing w:after="0" w:line="240" w:lineRule="auto"/>
        <w:rPr>
          <w:rFonts w:eastAsia="Times New Roman" w:cs="Times New Roman"/>
          <w:sz w:val="36"/>
          <w:szCs w:val="36"/>
          <w:lang w:val="pl-PL" w:eastAsia="pl-PL"/>
        </w:rPr>
      </w:pPr>
    </w:p>
    <w:p w14:paraId="18D65183" w14:textId="77777777"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14:paraId="7101D7CB" w14:textId="77777777" w:rsidR="00202306" w:rsidRPr="00202306" w:rsidRDefault="00202306" w:rsidP="00202306">
      <w:pPr>
        <w:spacing w:after="0" w:line="240" w:lineRule="auto"/>
        <w:rPr>
          <w:rFonts w:eastAsia="Times New Roman" w:cs="Times New Roman"/>
          <w:sz w:val="28"/>
          <w:szCs w:val="28"/>
          <w:lang w:val="pl-PL" w:eastAsia="pl-PL"/>
        </w:rPr>
      </w:pPr>
    </w:p>
    <w:p w14:paraId="6EC07257" w14:textId="77777777" w:rsidR="00202306" w:rsidRPr="00202306" w:rsidRDefault="00202306" w:rsidP="00202306">
      <w:pPr>
        <w:spacing w:after="0" w:line="240" w:lineRule="auto"/>
        <w:rPr>
          <w:rFonts w:eastAsia="Times New Roman" w:cs="Times New Roman"/>
          <w:sz w:val="28"/>
          <w:szCs w:val="28"/>
          <w:lang w:val="pl-PL" w:eastAsia="pl-PL"/>
        </w:rPr>
      </w:pPr>
    </w:p>
    <w:p w14:paraId="67EF6D83"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14:paraId="7CAF6E74" w14:textId="77777777" w:rsidTr="001430BE">
        <w:trPr>
          <w:jc w:val="center"/>
        </w:trPr>
        <w:tc>
          <w:tcPr>
            <w:tcW w:w="8643" w:type="dxa"/>
            <w:tcBorders>
              <w:top w:val="nil"/>
              <w:left w:val="nil"/>
              <w:bottom w:val="nil"/>
              <w:right w:val="nil"/>
            </w:tcBorders>
          </w:tcPr>
          <w:p w14:paraId="674928CF"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14:paraId="724FC8F9" w14:textId="77777777" w:rsidTr="001430BE">
        <w:trPr>
          <w:trHeight w:val="628"/>
          <w:jc w:val="center"/>
        </w:trPr>
        <w:tc>
          <w:tcPr>
            <w:tcW w:w="8643" w:type="dxa"/>
            <w:tcBorders>
              <w:top w:val="nil"/>
              <w:left w:val="nil"/>
              <w:bottom w:val="nil"/>
              <w:right w:val="nil"/>
            </w:tcBorders>
          </w:tcPr>
          <w:p w14:paraId="712D4F80" w14:textId="77777777"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14:paraId="52B9073A" w14:textId="77777777" w:rsidTr="001430BE">
        <w:trPr>
          <w:jc w:val="center"/>
        </w:trPr>
        <w:tc>
          <w:tcPr>
            <w:tcW w:w="8643" w:type="dxa"/>
            <w:tcBorders>
              <w:top w:val="nil"/>
              <w:left w:val="nil"/>
              <w:bottom w:val="nil"/>
              <w:right w:val="nil"/>
            </w:tcBorders>
          </w:tcPr>
          <w:p w14:paraId="79DDF2D0"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14:paraId="6E1AF8D8" w14:textId="77777777" w:rsidTr="001430BE">
        <w:trPr>
          <w:trHeight w:val="798"/>
          <w:jc w:val="center"/>
        </w:trPr>
        <w:tc>
          <w:tcPr>
            <w:tcW w:w="8643" w:type="dxa"/>
            <w:tcBorders>
              <w:top w:val="nil"/>
              <w:left w:val="nil"/>
              <w:bottom w:val="nil"/>
              <w:right w:val="nil"/>
            </w:tcBorders>
          </w:tcPr>
          <w:p w14:paraId="1F572B0B"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624E56" w14:paraId="191A0A69" w14:textId="77777777" w:rsidTr="001430BE">
        <w:trPr>
          <w:jc w:val="center"/>
        </w:trPr>
        <w:tc>
          <w:tcPr>
            <w:tcW w:w="8643" w:type="dxa"/>
            <w:tcBorders>
              <w:top w:val="nil"/>
              <w:left w:val="nil"/>
              <w:bottom w:val="nil"/>
              <w:right w:val="nil"/>
            </w:tcBorders>
          </w:tcPr>
          <w:p w14:paraId="1BC96AFC" w14:textId="77777777"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14:paraId="115C7739" w14:textId="77777777" w:rsidTr="001430BE">
        <w:trPr>
          <w:jc w:val="center"/>
        </w:trPr>
        <w:tc>
          <w:tcPr>
            <w:tcW w:w="8643" w:type="dxa"/>
            <w:tcBorders>
              <w:top w:val="nil"/>
              <w:left w:val="nil"/>
              <w:bottom w:val="nil"/>
              <w:right w:val="nil"/>
            </w:tcBorders>
          </w:tcPr>
          <w:p w14:paraId="170E0EDA"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14:paraId="235677C3" w14:textId="77777777" w:rsidR="00202306" w:rsidRPr="00202306" w:rsidRDefault="00202306" w:rsidP="00202306">
      <w:pPr>
        <w:spacing w:after="0" w:line="240" w:lineRule="auto"/>
        <w:rPr>
          <w:rFonts w:eastAsia="Times New Roman" w:cs="Times New Roman"/>
          <w:i/>
          <w:iCs/>
          <w:sz w:val="28"/>
          <w:szCs w:val="28"/>
          <w:lang w:val="pl-PL" w:eastAsia="pl-PL"/>
        </w:rPr>
      </w:pPr>
    </w:p>
    <w:p w14:paraId="473D3434" w14:textId="77777777" w:rsidR="00202306" w:rsidRPr="00202306" w:rsidRDefault="00202306" w:rsidP="00202306">
      <w:pPr>
        <w:spacing w:after="0" w:line="240" w:lineRule="auto"/>
        <w:rPr>
          <w:rFonts w:eastAsia="Times New Roman" w:cs="Times New Roman"/>
          <w:sz w:val="28"/>
          <w:szCs w:val="28"/>
          <w:lang w:val="pl-PL" w:eastAsia="pl-PL"/>
        </w:rPr>
      </w:pPr>
    </w:p>
    <w:p w14:paraId="120889DB" w14:textId="77777777" w:rsidR="00202306" w:rsidRPr="00202306" w:rsidRDefault="00202306" w:rsidP="00202306">
      <w:pPr>
        <w:spacing w:after="0" w:line="240" w:lineRule="auto"/>
        <w:rPr>
          <w:rFonts w:eastAsia="Times New Roman" w:cs="Times New Roman"/>
          <w:sz w:val="28"/>
          <w:szCs w:val="28"/>
          <w:lang w:val="pl-PL" w:eastAsia="pl-PL"/>
        </w:rPr>
      </w:pPr>
    </w:p>
    <w:p w14:paraId="6C9D5DAA" w14:textId="77777777" w:rsidR="00202306" w:rsidRPr="00202306" w:rsidRDefault="00202306" w:rsidP="00202306">
      <w:pPr>
        <w:spacing w:after="0" w:line="240" w:lineRule="auto"/>
        <w:rPr>
          <w:rFonts w:eastAsia="Times New Roman" w:cs="Times New Roman"/>
          <w:sz w:val="28"/>
          <w:szCs w:val="28"/>
          <w:lang w:val="pl-PL" w:eastAsia="pl-PL"/>
        </w:rPr>
      </w:pPr>
    </w:p>
    <w:p w14:paraId="6C1F2B0E" w14:textId="77777777" w:rsidR="00202306" w:rsidRPr="00202306" w:rsidRDefault="00202306" w:rsidP="00202306">
      <w:pPr>
        <w:spacing w:after="0" w:line="240" w:lineRule="auto"/>
        <w:rPr>
          <w:rFonts w:eastAsia="Times New Roman" w:cs="Times New Roman"/>
          <w:sz w:val="28"/>
          <w:szCs w:val="28"/>
          <w:lang w:val="pl-PL" w:eastAsia="pl-PL"/>
        </w:rPr>
      </w:pPr>
    </w:p>
    <w:p w14:paraId="02C3B24C"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14:paraId="33FF0418" w14:textId="77777777" w:rsidTr="001430BE">
        <w:trPr>
          <w:trHeight w:val="748"/>
        </w:trPr>
        <w:tc>
          <w:tcPr>
            <w:tcW w:w="4503" w:type="dxa"/>
            <w:tcBorders>
              <w:top w:val="nil"/>
              <w:left w:val="nil"/>
              <w:bottom w:val="nil"/>
              <w:right w:val="nil"/>
            </w:tcBorders>
            <w:vAlign w:val="bottom"/>
          </w:tcPr>
          <w:p w14:paraId="289BCAFA" w14:textId="77777777"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14:paraId="7BC6A998"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14:paraId="0F6515B9" w14:textId="77777777"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14:paraId="57043456" w14:textId="77777777" w:rsidTr="001430BE">
        <w:tc>
          <w:tcPr>
            <w:tcW w:w="4503" w:type="dxa"/>
            <w:tcBorders>
              <w:top w:val="nil"/>
              <w:left w:val="nil"/>
              <w:bottom w:val="nil"/>
              <w:right w:val="nil"/>
            </w:tcBorders>
          </w:tcPr>
          <w:p w14:paraId="594CD4CC"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14:paraId="738C8C45"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14:paraId="71EE1E10"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14:paraId="5758B011" w14:textId="77777777" w:rsidR="00202306" w:rsidRPr="00202306" w:rsidRDefault="00202306" w:rsidP="00202306">
      <w:pPr>
        <w:spacing w:after="0" w:line="240" w:lineRule="auto"/>
        <w:rPr>
          <w:rFonts w:eastAsia="Times New Roman" w:cs="Times New Roman"/>
          <w:sz w:val="28"/>
          <w:szCs w:val="28"/>
          <w:lang w:val="pl-PL" w:eastAsia="pl-PL"/>
        </w:rPr>
      </w:pPr>
    </w:p>
    <w:p w14:paraId="00675A71" w14:textId="77777777" w:rsidR="00202306" w:rsidRPr="00202306" w:rsidRDefault="00202306" w:rsidP="00202306">
      <w:pPr>
        <w:spacing w:after="0" w:line="240" w:lineRule="auto"/>
        <w:rPr>
          <w:rFonts w:eastAsia="Times New Roman" w:cs="Times New Roman"/>
          <w:sz w:val="28"/>
          <w:szCs w:val="28"/>
          <w:lang w:val="pl-PL" w:eastAsia="pl-PL"/>
        </w:rPr>
      </w:pPr>
    </w:p>
    <w:p w14:paraId="1805417F" w14:textId="77777777" w:rsidR="00202306" w:rsidRPr="00202306" w:rsidRDefault="00202306" w:rsidP="00202306">
      <w:pPr>
        <w:spacing w:after="0" w:line="240" w:lineRule="auto"/>
        <w:jc w:val="center"/>
        <w:rPr>
          <w:rFonts w:eastAsia="Times New Roman" w:cs="Times New Roman"/>
          <w:sz w:val="28"/>
          <w:szCs w:val="28"/>
          <w:lang w:val="pl-PL" w:eastAsia="pl-PL"/>
        </w:rPr>
      </w:pPr>
    </w:p>
    <w:p w14:paraId="1CAE7191" w14:textId="77777777" w:rsidR="00DC0330" w:rsidRDefault="00DC0330" w:rsidP="00202306">
      <w:pPr>
        <w:spacing w:after="0" w:line="240" w:lineRule="auto"/>
        <w:jc w:val="center"/>
        <w:rPr>
          <w:rFonts w:eastAsia="Times New Roman" w:cs="Times New Roman"/>
          <w:sz w:val="28"/>
          <w:szCs w:val="28"/>
          <w:lang w:val="pl-PL" w:eastAsia="pl-PL"/>
        </w:rPr>
        <w:sectPr w:rsidR="00DC0330" w:rsidSect="00FE4320">
          <w:headerReference w:type="default" r:id="rId9"/>
          <w:footerReference w:type="default" r:id="rId10"/>
          <w:pgSz w:w="12240" w:h="15840"/>
          <w:pgMar w:top="1418" w:right="1418" w:bottom="1418" w:left="1985" w:header="720" w:footer="720" w:gutter="0"/>
          <w:cols w:space="720"/>
          <w:titlePg/>
          <w:docGrid w:linePitch="360"/>
        </w:sectPr>
      </w:pPr>
    </w:p>
    <w:p w14:paraId="6B479402" w14:textId="77777777"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14:paraId="3405F5F5" w14:textId="77777777" w:rsidR="00C16782" w:rsidRDefault="00C16782" w:rsidP="00CD4D22">
      <w:pPr>
        <w:jc w:val="center"/>
        <w:rPr>
          <w:rFonts w:cs="Times New Roman"/>
          <w:szCs w:val="24"/>
          <w:lang w:val="pl-PL"/>
        </w:rPr>
      </w:pPr>
    </w:p>
    <w:p w14:paraId="63B97A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14:paraId="5DA784F9" w14:textId="77777777" w:rsidR="00306E94" w:rsidRPr="00306E94" w:rsidRDefault="00306E94" w:rsidP="00306E94">
      <w:pPr>
        <w:spacing w:after="0" w:line="240" w:lineRule="auto"/>
        <w:rPr>
          <w:rFonts w:eastAsia="Times New Roman" w:cs="Times New Roman"/>
          <w:szCs w:val="24"/>
          <w:lang w:val="pl-PL" w:eastAsia="pl-PL"/>
        </w:rPr>
      </w:pPr>
    </w:p>
    <w:p w14:paraId="7EA52124" w14:textId="77777777" w:rsidR="00306E94" w:rsidRPr="00306E94" w:rsidRDefault="00306E94" w:rsidP="00306E94">
      <w:pPr>
        <w:spacing w:after="0" w:line="240" w:lineRule="auto"/>
        <w:rPr>
          <w:rFonts w:eastAsia="Times New Roman" w:cs="Times New Roman"/>
          <w:szCs w:val="24"/>
          <w:lang w:val="pl-PL" w:eastAsia="pl-PL"/>
        </w:rPr>
      </w:pPr>
    </w:p>
    <w:p w14:paraId="1FF5565E"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14:paraId="21FF2A65"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14:paraId="550A1ACA"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14:paraId="7FB296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14:paraId="014EBFD0" w14:textId="77777777" w:rsidR="00306E94" w:rsidRPr="00306E94" w:rsidRDefault="00306E94" w:rsidP="00306E94">
      <w:pPr>
        <w:spacing w:after="0" w:line="240" w:lineRule="auto"/>
        <w:rPr>
          <w:rFonts w:eastAsia="Times New Roman" w:cs="Times New Roman"/>
          <w:szCs w:val="24"/>
          <w:lang w:val="pl-PL" w:eastAsia="pl-PL"/>
        </w:rPr>
      </w:pPr>
    </w:p>
    <w:p w14:paraId="45214389" w14:textId="77777777" w:rsidR="00306E94" w:rsidRPr="00306E94" w:rsidRDefault="00306E94" w:rsidP="00306E94">
      <w:pPr>
        <w:spacing w:after="0" w:line="240" w:lineRule="auto"/>
        <w:rPr>
          <w:rFonts w:eastAsia="Times New Roman" w:cs="Times New Roman"/>
          <w:szCs w:val="24"/>
          <w:lang w:val="pl-PL" w:eastAsia="pl-PL"/>
        </w:rPr>
      </w:pPr>
    </w:p>
    <w:p w14:paraId="2828C8B9" w14:textId="77777777" w:rsidR="00306E94" w:rsidRPr="00306E94" w:rsidRDefault="00306E94" w:rsidP="00306E94">
      <w:pPr>
        <w:spacing w:after="0" w:line="240" w:lineRule="auto"/>
        <w:rPr>
          <w:rFonts w:eastAsia="Times New Roman" w:cs="Times New Roman"/>
          <w:szCs w:val="24"/>
          <w:lang w:val="pl-PL" w:eastAsia="pl-PL"/>
        </w:rPr>
      </w:pPr>
    </w:p>
    <w:p w14:paraId="3FA91A01" w14:textId="77777777" w:rsidR="00306E94" w:rsidRPr="00306E94" w:rsidRDefault="00306E94" w:rsidP="00306E94">
      <w:pPr>
        <w:spacing w:after="0" w:line="240" w:lineRule="auto"/>
        <w:rPr>
          <w:rFonts w:eastAsia="Times New Roman" w:cs="Times New Roman"/>
          <w:szCs w:val="24"/>
          <w:lang w:val="pl-PL" w:eastAsia="pl-PL"/>
        </w:rPr>
      </w:pPr>
    </w:p>
    <w:p w14:paraId="55576610"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14:paraId="14F35B84" w14:textId="77777777" w:rsidR="00306E94" w:rsidRPr="00306E94" w:rsidRDefault="00306E94" w:rsidP="00306E94">
      <w:pPr>
        <w:spacing w:after="0" w:line="240" w:lineRule="auto"/>
        <w:rPr>
          <w:rFonts w:eastAsia="Times New Roman" w:cs="Times New Roman"/>
          <w:b/>
          <w:bCs/>
          <w:szCs w:val="24"/>
          <w:lang w:val="pl-PL" w:eastAsia="pl-PL"/>
        </w:rPr>
      </w:pPr>
    </w:p>
    <w:p w14:paraId="570A996A" w14:textId="77777777" w:rsidR="00306E94" w:rsidRPr="00306E94" w:rsidRDefault="00306E94" w:rsidP="00306E94">
      <w:pPr>
        <w:spacing w:after="0" w:line="240" w:lineRule="auto"/>
        <w:rPr>
          <w:rFonts w:eastAsia="Times New Roman" w:cs="Times New Roman"/>
          <w:b/>
          <w:bCs/>
          <w:szCs w:val="24"/>
          <w:lang w:val="pl-PL" w:eastAsia="pl-PL"/>
        </w:rPr>
      </w:pPr>
    </w:p>
    <w:p w14:paraId="4CAC55C4"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Dz.U.z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wykonałem(-am) osobiście i samodzielnie i że nie korzystałem (-am) ze źródeł innych niż wymienione w pracy”.</w:t>
      </w:r>
    </w:p>
    <w:p w14:paraId="0A632D61" w14:textId="77777777" w:rsidR="00306E94" w:rsidRPr="00306E94" w:rsidRDefault="00306E94" w:rsidP="00306E94">
      <w:pPr>
        <w:spacing w:after="0" w:line="240" w:lineRule="auto"/>
        <w:jc w:val="both"/>
        <w:rPr>
          <w:rFonts w:eastAsia="Times New Roman" w:cs="Times New Roman"/>
          <w:b/>
          <w:bCs/>
          <w:szCs w:val="24"/>
          <w:lang w:val="pl-PL" w:eastAsia="pl-PL"/>
        </w:rPr>
      </w:pPr>
    </w:p>
    <w:p w14:paraId="19D0884E" w14:textId="77777777" w:rsidR="00306E94" w:rsidRPr="00306E94" w:rsidRDefault="00306E94" w:rsidP="00306E94">
      <w:pPr>
        <w:spacing w:after="0" w:line="240" w:lineRule="auto"/>
        <w:jc w:val="both"/>
        <w:rPr>
          <w:rFonts w:eastAsia="Times New Roman" w:cs="Times New Roman"/>
          <w:b/>
          <w:bCs/>
          <w:szCs w:val="24"/>
          <w:lang w:val="pl-PL" w:eastAsia="pl-PL"/>
        </w:rPr>
      </w:pPr>
    </w:p>
    <w:p w14:paraId="7009D64D" w14:textId="77777777" w:rsidR="00306E94" w:rsidRPr="00306E94" w:rsidRDefault="00306E94" w:rsidP="00306E94">
      <w:pPr>
        <w:spacing w:after="0" w:line="240" w:lineRule="auto"/>
        <w:jc w:val="both"/>
        <w:rPr>
          <w:rFonts w:eastAsia="Times New Roman" w:cs="Times New Roman"/>
          <w:b/>
          <w:bCs/>
          <w:szCs w:val="24"/>
          <w:lang w:val="pl-PL" w:eastAsia="pl-PL"/>
        </w:rPr>
      </w:pPr>
    </w:p>
    <w:p w14:paraId="446F2A21" w14:textId="77777777" w:rsidR="00306E94" w:rsidRPr="00306E94" w:rsidRDefault="00306E94" w:rsidP="00306E94">
      <w:pPr>
        <w:spacing w:after="0" w:line="240" w:lineRule="auto"/>
        <w:jc w:val="both"/>
        <w:rPr>
          <w:rFonts w:eastAsia="Times New Roman" w:cs="Times New Roman"/>
          <w:b/>
          <w:bCs/>
          <w:szCs w:val="24"/>
          <w:lang w:val="pl-PL" w:eastAsia="pl-PL"/>
        </w:rPr>
      </w:pPr>
    </w:p>
    <w:p w14:paraId="77B00C07"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14:paraId="37CA52CB" w14:textId="77777777"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14:paraId="67D6FF19" w14:textId="77777777" w:rsidR="00306E94" w:rsidRDefault="00306E94">
      <w:pPr>
        <w:rPr>
          <w:rFonts w:cs="Times New Roman"/>
          <w:szCs w:val="24"/>
          <w:lang w:val="pl-PL"/>
        </w:rPr>
      </w:pPr>
      <w:r>
        <w:rPr>
          <w:rFonts w:cs="Times New Roman"/>
          <w:szCs w:val="24"/>
          <w:lang w:val="pl-PL"/>
        </w:rPr>
        <w:br w:type="page"/>
      </w:r>
    </w:p>
    <w:p w14:paraId="3E055B9E" w14:textId="77777777" w:rsidR="00DC0330" w:rsidRDefault="00DC0330" w:rsidP="00306E94">
      <w:pPr>
        <w:autoSpaceDE w:val="0"/>
        <w:autoSpaceDN w:val="0"/>
        <w:adjustRightInd w:val="0"/>
        <w:spacing w:after="0"/>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6E9887B3" w14:textId="77777777"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14:paraId="64FA0B87" w14:textId="77777777" w:rsidTr="001430BE">
        <w:tc>
          <w:tcPr>
            <w:tcW w:w="2120" w:type="dxa"/>
            <w:tcBorders>
              <w:top w:val="nil"/>
              <w:left w:val="nil"/>
              <w:bottom w:val="nil"/>
              <w:right w:val="nil"/>
            </w:tcBorders>
          </w:tcPr>
          <w:p w14:paraId="6C9ACCE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14:paraId="09B44CFC"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14:paraId="5A0EF670" w14:textId="77777777" w:rsidTr="001430BE">
        <w:tc>
          <w:tcPr>
            <w:tcW w:w="2120" w:type="dxa"/>
            <w:tcBorders>
              <w:top w:val="nil"/>
              <w:left w:val="nil"/>
              <w:bottom w:val="nil"/>
              <w:right w:val="nil"/>
            </w:tcBorders>
          </w:tcPr>
          <w:p w14:paraId="67992BC8"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14:paraId="7A318D84"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14:paraId="4DB6B463" w14:textId="77777777" w:rsidTr="001430BE">
        <w:tc>
          <w:tcPr>
            <w:tcW w:w="2120" w:type="dxa"/>
            <w:tcBorders>
              <w:top w:val="nil"/>
              <w:left w:val="nil"/>
              <w:bottom w:val="nil"/>
              <w:right w:val="nil"/>
            </w:tcBorders>
          </w:tcPr>
          <w:p w14:paraId="0B111FB3"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14:paraId="2AF9D6EB"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14:paraId="616B4F23" w14:textId="77777777" w:rsidTr="001430BE">
        <w:tc>
          <w:tcPr>
            <w:tcW w:w="2120" w:type="dxa"/>
            <w:tcBorders>
              <w:top w:val="nil"/>
              <w:left w:val="nil"/>
              <w:bottom w:val="nil"/>
              <w:right w:val="nil"/>
            </w:tcBorders>
          </w:tcPr>
          <w:p w14:paraId="75330A96"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14:paraId="422A076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14:paraId="6CC7E58D"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BBE4B62"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5E5EBD80" w14:textId="77777777"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14:paraId="7398BB9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561F68F" w14:textId="77777777"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14:paraId="5A3CB047"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14:paraId="654375F2"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14:paraId="6810C32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61C24EE"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0C1B645" w14:textId="77777777"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14:paraId="027A5FEB" w14:textId="77777777"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14:paraId="2BBE6E99" w14:textId="77777777" w:rsidR="00306E94" w:rsidRPr="00306E94" w:rsidRDefault="00306E94" w:rsidP="00306E94">
      <w:pPr>
        <w:spacing w:after="0" w:line="240" w:lineRule="auto"/>
        <w:rPr>
          <w:rFonts w:eastAsia="Times New Roman" w:cs="Times New Roman"/>
          <w:szCs w:val="24"/>
          <w:lang w:val="pl-PL" w:eastAsia="pl-PL"/>
        </w:rPr>
      </w:pPr>
    </w:p>
    <w:p w14:paraId="43A5AE37" w14:textId="77777777" w:rsidR="00306E94" w:rsidRPr="00306E94" w:rsidRDefault="00306E94" w:rsidP="00306E94">
      <w:pPr>
        <w:spacing w:after="0" w:line="240" w:lineRule="auto"/>
        <w:rPr>
          <w:rFonts w:eastAsia="Times New Roman" w:cs="Times New Roman"/>
          <w:szCs w:val="24"/>
          <w:lang w:val="pl-PL" w:eastAsia="pl-PL"/>
        </w:rPr>
      </w:pPr>
    </w:p>
    <w:p w14:paraId="46193B2A" w14:textId="77777777" w:rsidR="00306E94" w:rsidRDefault="00306E94">
      <w:pPr>
        <w:rPr>
          <w:rFonts w:cs="Times New Roman"/>
          <w:szCs w:val="24"/>
          <w:lang w:val="pl-PL"/>
        </w:rPr>
      </w:pPr>
      <w:r>
        <w:rPr>
          <w:rFonts w:cs="Times New Roman"/>
          <w:szCs w:val="24"/>
          <w:lang w:val="pl-PL"/>
        </w:rPr>
        <w:br w:type="page"/>
      </w:r>
    </w:p>
    <w:p w14:paraId="50FF832A" w14:textId="77777777" w:rsidR="00DC0330" w:rsidRDefault="00DC0330" w:rsidP="00306E94">
      <w:pPr>
        <w:autoSpaceDE w:val="0"/>
        <w:autoSpaceDN w:val="0"/>
        <w:adjustRightInd w:val="0"/>
        <w:spacing w:after="0"/>
        <w:jc w:val="right"/>
        <w:rPr>
          <w:rFonts w:eastAsia="Times New Roman" w:cs="Times New Roman"/>
          <w:szCs w:val="24"/>
          <w:lang w:val="pl-PL"/>
        </w:rPr>
        <w:sectPr w:rsidR="00DC0330" w:rsidSect="00FE4320">
          <w:pgSz w:w="12240" w:h="15840"/>
          <w:pgMar w:top="1418" w:right="1418" w:bottom="1418" w:left="1985" w:header="720" w:footer="720" w:gutter="0"/>
          <w:cols w:space="720"/>
          <w:titlePg/>
          <w:docGrid w:linePitch="360"/>
        </w:sectPr>
      </w:pPr>
    </w:p>
    <w:p w14:paraId="7557B1FB" w14:textId="77777777"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14:paraId="4053CE37"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14:paraId="6A1ADA5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14:paraId="2337049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14:paraId="10B7C530"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14:paraId="75147BFB"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14:paraId="2DE53935" w14:textId="77777777"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14:paraId="4DD064D2"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14:paraId="4EB89977"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1AE44785"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42987243" w14:textId="77777777"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14:paraId="6D644FFA"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3C5D0948"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5839D284" w14:textId="77777777"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14:paraId="3D4DF71B" w14:textId="77777777" w:rsidR="00306E94" w:rsidRPr="00306E94" w:rsidRDefault="00306E94" w:rsidP="00306E94">
      <w:pPr>
        <w:spacing w:after="0"/>
        <w:jc w:val="both"/>
        <w:rPr>
          <w:rFonts w:eastAsia="Times New Roman" w:cs="Times New Roman"/>
          <w:szCs w:val="24"/>
          <w:lang w:val="pl-PL" w:eastAsia="pl-PL"/>
        </w:rPr>
      </w:pPr>
    </w:p>
    <w:p w14:paraId="730DA8E3" w14:textId="77777777" w:rsidR="00306E94" w:rsidRPr="00306E94" w:rsidRDefault="00306E94" w:rsidP="00306E94">
      <w:pPr>
        <w:spacing w:after="0"/>
        <w:jc w:val="both"/>
        <w:rPr>
          <w:rFonts w:eastAsia="Times New Roman" w:cs="Times New Roman"/>
          <w:szCs w:val="24"/>
          <w:lang w:val="pl-PL" w:eastAsia="pl-PL"/>
        </w:rPr>
      </w:pPr>
    </w:p>
    <w:p w14:paraId="6E1503C0"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373DBD2F"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568F8538"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14:paraId="5AF6AA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3FEC049" w14:textId="77777777"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14:paraId="1F2379A7" w14:textId="77777777"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14:paraId="2EFEB9EF" w14:textId="4B2C38A3" w:rsidR="00306E94" w:rsidRPr="00306E94" w:rsidRDefault="00306286" w:rsidP="00306E94">
      <w:pPr>
        <w:autoSpaceDE w:val="0"/>
        <w:autoSpaceDN w:val="0"/>
        <w:adjustRightInd w:val="0"/>
        <w:spacing w:after="0" w:line="240" w:lineRule="auto"/>
        <w:rPr>
          <w:rFonts w:eastAsia="Times New Roman" w:cs="Times New Roman"/>
          <w:spacing w:val="-4"/>
          <w:szCs w:val="24"/>
          <w:lang w:val="pl-PL" w:eastAsia="pl-PL"/>
        </w:rPr>
      </w:pPr>
      <w:r>
        <w:rPr>
          <w:rFonts w:eastAsia="Times New Roman" w:cs="Times New Roman"/>
          <w:noProof/>
          <w:szCs w:val="24"/>
        </w:rPr>
        <mc:AlternateContent>
          <mc:Choice Requires="wps">
            <w:drawing>
              <wp:anchor distT="4294967295" distB="4294967295" distL="114300" distR="114300" simplePos="0" relativeHeight="251659264" behindDoc="0" locked="0" layoutInCell="1" allowOverlap="1" wp14:anchorId="20FC9A9B" wp14:editId="51D3F35E">
                <wp:simplePos x="0" y="0"/>
                <wp:positionH relativeFrom="column">
                  <wp:posOffset>19685</wp:posOffset>
                </wp:positionH>
                <wp:positionV relativeFrom="paragraph">
                  <wp:posOffset>100329</wp:posOffset>
                </wp:positionV>
                <wp:extent cx="2209165" cy="0"/>
                <wp:effectExtent l="0" t="0" r="635"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02563E6"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14:paraId="7D2FDD7D" w14:textId="77777777"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późn.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14:paraId="3050F22E" w14:textId="77777777" w:rsidR="00DC0330" w:rsidRDefault="00DC0330" w:rsidP="00306E94">
      <w:pPr>
        <w:spacing w:after="0" w:line="240" w:lineRule="auto"/>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2C67AC99" w14:textId="77777777"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205533EA" w14:textId="77777777" w:rsidR="00306E94" w:rsidRPr="00306E94" w:rsidRDefault="00306E94" w:rsidP="00306E94">
      <w:pPr>
        <w:spacing w:after="0" w:line="240" w:lineRule="auto"/>
        <w:jc w:val="right"/>
        <w:rPr>
          <w:rFonts w:eastAsia="Times New Roman" w:cs="Times New Roman"/>
          <w:szCs w:val="24"/>
          <w:lang w:val="pl-PL" w:eastAsia="pl-PL"/>
        </w:rPr>
      </w:pPr>
    </w:p>
    <w:p w14:paraId="7FB552AC"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14:paraId="6A31994D"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14:paraId="0BD312E4" w14:textId="77777777" w:rsidR="00306E94" w:rsidRPr="00306E94" w:rsidRDefault="00306E94" w:rsidP="00306E94">
      <w:pPr>
        <w:spacing w:before="120" w:after="0" w:line="240" w:lineRule="auto"/>
        <w:rPr>
          <w:rFonts w:eastAsia="Times New Roman" w:cs="Times New Roman"/>
          <w:szCs w:val="24"/>
          <w:lang w:val="pl-PL" w:eastAsia="pl-PL"/>
        </w:rPr>
      </w:pPr>
    </w:p>
    <w:p w14:paraId="3B88683B" w14:textId="77777777" w:rsidR="00306E94" w:rsidRPr="00306E94" w:rsidRDefault="00306E94" w:rsidP="00306E94">
      <w:pPr>
        <w:spacing w:after="0" w:line="240" w:lineRule="auto"/>
        <w:rPr>
          <w:rFonts w:eastAsia="Times New Roman" w:cs="Times New Roman"/>
          <w:szCs w:val="24"/>
          <w:lang w:val="pl-PL" w:eastAsia="pl-PL"/>
        </w:rPr>
      </w:pPr>
    </w:p>
    <w:p w14:paraId="7B136A22"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14:paraId="32DB9E3A" w14:textId="77777777"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14:paraId="2E51E4EC" w14:textId="77777777" w:rsidR="00306E94" w:rsidRPr="00306E94" w:rsidRDefault="00306E94" w:rsidP="00306E94">
      <w:pPr>
        <w:spacing w:after="0" w:line="240" w:lineRule="auto"/>
        <w:jc w:val="center"/>
        <w:rPr>
          <w:rFonts w:eastAsia="Times New Roman" w:cs="Times New Roman"/>
          <w:szCs w:val="24"/>
          <w:lang w:val="pl-PL" w:eastAsia="pl-PL"/>
        </w:rPr>
      </w:pPr>
    </w:p>
    <w:p w14:paraId="16C80103" w14:textId="77777777" w:rsidR="00306E94" w:rsidRPr="00306E94" w:rsidRDefault="00306E94" w:rsidP="00306E94">
      <w:pPr>
        <w:spacing w:after="0" w:line="240" w:lineRule="auto"/>
        <w:jc w:val="center"/>
        <w:rPr>
          <w:rFonts w:eastAsia="Times New Roman" w:cs="Times New Roman"/>
          <w:sz w:val="32"/>
          <w:szCs w:val="32"/>
          <w:u w:val="dotted"/>
          <w:lang w:val="pl-PL" w:eastAsia="pl-PL"/>
        </w:rPr>
      </w:pP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r w:rsidRPr="00306E94">
        <w:rPr>
          <w:rFonts w:eastAsia="Times New Roman" w:cs="Times New Roman"/>
          <w:sz w:val="32"/>
          <w:szCs w:val="32"/>
          <w:u w:val="dotted"/>
          <w:lang w:val="pl-PL" w:eastAsia="pl-PL"/>
        </w:rPr>
        <w:tab/>
      </w:r>
    </w:p>
    <w:p w14:paraId="11DB8A50" w14:textId="77777777"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14:paraId="2E55D7B6" w14:textId="77777777" w:rsidR="00306E94" w:rsidRPr="00306E94" w:rsidRDefault="00306E94" w:rsidP="00306E94">
      <w:pPr>
        <w:spacing w:after="0" w:line="240" w:lineRule="auto"/>
        <w:rPr>
          <w:rFonts w:eastAsia="Times New Roman" w:cs="Times New Roman"/>
          <w:szCs w:val="24"/>
          <w:lang w:val="pl-PL" w:eastAsia="pl-PL"/>
        </w:rPr>
      </w:pPr>
    </w:p>
    <w:p w14:paraId="2E4120E2" w14:textId="77777777"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14:paraId="4BB4C3D2" w14:textId="77777777" w:rsidTr="001430BE">
        <w:tc>
          <w:tcPr>
            <w:tcW w:w="6592" w:type="dxa"/>
            <w:tcBorders>
              <w:top w:val="nil"/>
              <w:left w:val="nil"/>
              <w:bottom w:val="nil"/>
              <w:right w:val="nil"/>
            </w:tcBorders>
          </w:tcPr>
          <w:p w14:paraId="139747AF" w14:textId="77777777"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14:paraId="2DA5C64A" w14:textId="77777777" w:rsidR="00306E94" w:rsidRPr="00306E94" w:rsidRDefault="00306E94" w:rsidP="00306E94">
            <w:pPr>
              <w:spacing w:after="0" w:line="240" w:lineRule="auto"/>
              <w:rPr>
                <w:rFonts w:eastAsia="Times New Roman" w:cs="Times New Roman"/>
                <w:b/>
                <w:bCs/>
                <w:szCs w:val="24"/>
                <w:lang w:val="pl-PL" w:eastAsia="pl-PL"/>
              </w:rPr>
            </w:pPr>
          </w:p>
        </w:tc>
      </w:tr>
    </w:tbl>
    <w:p w14:paraId="70C93F4E" w14:textId="77777777"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14:paraId="738E8260" w14:textId="77777777" w:rsidR="00615E7C" w:rsidRPr="00306E94" w:rsidRDefault="00615E7C" w:rsidP="00306E94">
      <w:pPr>
        <w:spacing w:after="0" w:line="240" w:lineRule="auto"/>
        <w:rPr>
          <w:rFonts w:eastAsia="Times New Roman" w:cs="Times New Roman"/>
          <w:szCs w:val="24"/>
          <w:lang w:val="pl-PL" w:eastAsia="pl-PL"/>
        </w:rPr>
      </w:pPr>
    </w:p>
    <w:p w14:paraId="3D2CA492"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14:paraId="74B24D14" w14:textId="77777777"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7743E283"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prof. dr hab. inż. </w:t>
      </w:r>
      <w:r w:rsidR="00615E7C" w:rsidRPr="00CE5FF1">
        <w:rPr>
          <w:rFonts w:eastAsia="Times New Roman" w:cs="Times New Roman"/>
          <w:szCs w:val="24"/>
          <w:lang w:val="pl-PL" w:eastAsia="pl-PL"/>
        </w:rPr>
        <w:t>Bogdan Sapiński</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14:paraId="0255AB50" w14:textId="77777777" w:rsidR="00306E94" w:rsidRPr="00306E94" w:rsidRDefault="00306E94" w:rsidP="00306E94">
      <w:pPr>
        <w:spacing w:after="0" w:line="240" w:lineRule="auto"/>
        <w:rPr>
          <w:rFonts w:eastAsia="Times New Roman" w:cs="Times New Roman"/>
          <w:szCs w:val="24"/>
          <w:lang w:val="pl-PL" w:eastAsia="pl-PL"/>
        </w:rPr>
      </w:pPr>
    </w:p>
    <w:p w14:paraId="2B99C8F2"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14:paraId="45BEBE3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w:t>
      </w:r>
      <w:r>
        <w:rPr>
          <w:rFonts w:eastAsia="Times New Roman" w:cs="Times New Roman"/>
          <w:szCs w:val="24"/>
          <w:lang w:val="pl-PL" w:eastAsia="pl-PL"/>
        </w:rPr>
        <w:t>........................</w:t>
      </w:r>
    </w:p>
    <w:p w14:paraId="419312DA" w14:textId="77777777" w:rsidR="00306E94" w:rsidRPr="00306E94" w:rsidRDefault="00306E94" w:rsidP="00306E94">
      <w:pPr>
        <w:spacing w:after="0" w:line="240" w:lineRule="auto"/>
        <w:rPr>
          <w:rFonts w:eastAsia="Times New Roman" w:cs="Times New Roman"/>
          <w:szCs w:val="24"/>
          <w:lang w:val="pl-PL" w:eastAsia="pl-PL"/>
        </w:rPr>
      </w:pPr>
    </w:p>
    <w:p w14:paraId="4246FFC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14:paraId="38CE3853" w14:textId="77777777"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14:paraId="5A539E3E"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14:paraId="54EAA569" w14:textId="77777777"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14:paraId="48D894C5" w14:textId="77777777"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p>
    <w:p w14:paraId="37D02B6C" w14:textId="77777777" w:rsidR="00306E94" w:rsidRPr="00306E94"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b.</w:t>
      </w:r>
    </w:p>
    <w:p w14:paraId="481EB09D"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14:paraId="5C6A63D4"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14:paraId="7884B253"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14:paraId="15BA1317"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1E7B136D"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72A50DAB"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410A477E"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14:paraId="426575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96063EF" w14:textId="77777777" w:rsidR="00306E94" w:rsidRPr="00306E94" w:rsidRDefault="00306E94" w:rsidP="00306E94">
      <w:pPr>
        <w:spacing w:after="0" w:line="240" w:lineRule="auto"/>
        <w:jc w:val="center"/>
        <w:rPr>
          <w:rFonts w:eastAsia="Times New Roman" w:cs="Times New Roman"/>
          <w:b/>
          <w:bCs/>
          <w:szCs w:val="24"/>
          <w:lang w:val="pl-PL" w:eastAsia="pl-PL"/>
        </w:rPr>
      </w:pPr>
    </w:p>
    <w:p w14:paraId="11E6ABDB"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14:paraId="595BB6D7" w14:textId="77777777" w:rsidR="00306E94" w:rsidRPr="00306E94" w:rsidRDefault="00306E94" w:rsidP="00306E94">
      <w:pPr>
        <w:spacing w:after="0" w:line="240" w:lineRule="auto"/>
        <w:rPr>
          <w:rFonts w:eastAsia="Times New Roman" w:cs="Times New Roman"/>
          <w:szCs w:val="24"/>
          <w:lang w:val="pl-PL" w:eastAsia="pl-PL"/>
        </w:rPr>
      </w:pPr>
    </w:p>
    <w:p w14:paraId="2E823E7B" w14:textId="77777777" w:rsidR="00306E94" w:rsidRPr="00306E94" w:rsidRDefault="00306E94" w:rsidP="00306E94">
      <w:pPr>
        <w:spacing w:after="0" w:line="240" w:lineRule="auto"/>
        <w:rPr>
          <w:rFonts w:eastAsia="Times New Roman" w:cs="Times New Roman"/>
          <w:szCs w:val="24"/>
          <w:lang w:val="pl-PL" w:eastAsia="pl-PL"/>
        </w:rPr>
      </w:pPr>
    </w:p>
    <w:p w14:paraId="55A3CF7F" w14:textId="77777777"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085C1AAD" w14:textId="77777777"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14:paraId="507802AA" w14:textId="77777777" w:rsidR="00DC0330" w:rsidRDefault="00DC0330">
      <w:pPr>
        <w:spacing w:line="259" w:lineRule="auto"/>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270B06DB" w14:textId="77777777" w:rsidR="00DC0330" w:rsidRDefault="00DC0330" w:rsidP="00306E94">
      <w:pPr>
        <w:autoSpaceDE w:val="0"/>
        <w:autoSpaceDN w:val="0"/>
        <w:adjustRightInd w:val="0"/>
        <w:spacing w:after="0" w:line="240" w:lineRule="auto"/>
        <w:ind w:right="-46"/>
        <w:rPr>
          <w:rFonts w:eastAsia="Times New Roman" w:cs="Times New Roman"/>
          <w:color w:val="000000"/>
          <w:szCs w:val="24"/>
          <w:lang w:val="pl-PL" w:eastAsia="pl-PL"/>
        </w:rPr>
        <w:sectPr w:rsidR="00DC0330" w:rsidSect="00FE4320">
          <w:pgSz w:w="12240" w:h="15840"/>
          <w:pgMar w:top="1418" w:right="1418" w:bottom="1418" w:left="1985" w:header="720" w:footer="720" w:gutter="0"/>
          <w:cols w:space="720"/>
          <w:titlePg/>
          <w:docGrid w:linePitch="360"/>
        </w:sectPr>
      </w:pPr>
    </w:p>
    <w:p w14:paraId="6D12C3E4" w14:textId="77777777"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14:paraId="03F1F4D9" w14:textId="77777777"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14:paraId="744AD569"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14:paraId="75EA2044"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MEtrologia</w:t>
      </w:r>
    </w:p>
    <w:p w14:paraId="31E4CC1C"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14:paraId="31772E4E"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14:paraId="443841E6"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14:paraId="3D44ED0C"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14:paraId="1846ACB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14:paraId="6A5BD92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0A627E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1566D83"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14:paraId="4BB42031"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[Tre</w:t>
      </w:r>
      <w:r w:rsidRPr="00306E94">
        <w:rPr>
          <w:rFonts w:ascii="TimesNewRoman" w:eastAsia="TimesNewRoman" w:cs="Times New Roman"/>
          <w:color w:val="000000"/>
          <w:szCs w:val="24"/>
          <w:lang w:val="pl-PL" w:eastAsia="pl-PL"/>
        </w:rPr>
        <w:t>ść</w:t>
      </w:r>
      <w:r w:rsidRPr="00306E94">
        <w:rPr>
          <w:rFonts w:ascii="TimesNewRoman" w:eastAsia="TimesNewRoman" w:cs="TimesNewRoman"/>
          <w:color w:val="000000"/>
          <w:szCs w:val="24"/>
          <w:lang w:val="pl-PL" w:eastAsia="pl-PL"/>
        </w:rPr>
        <w:t xml:space="preserve"> </w:t>
      </w:r>
      <w:r w:rsidRPr="00306E94">
        <w:rPr>
          <w:rFonts w:eastAsia="Times New Roman" w:cs="Times New Roman"/>
          <w:color w:val="000000"/>
          <w:szCs w:val="24"/>
          <w:lang w:val="pl-PL" w:eastAsia="pl-PL"/>
        </w:rPr>
        <w:t>streszczenia, maksymalnie do ko</w:t>
      </w:r>
      <w:r w:rsidRPr="00306E94">
        <w:rPr>
          <w:rFonts w:ascii="TimesNewRoman" w:eastAsia="TimesNewRoman" w:cs="Times New Roman"/>
          <w:color w:val="000000"/>
          <w:szCs w:val="24"/>
          <w:lang w:val="pl-PL" w:eastAsia="pl-PL"/>
        </w:rPr>
        <w:t>ń</w:t>
      </w:r>
      <w:r w:rsidRPr="00306E94">
        <w:rPr>
          <w:rFonts w:eastAsia="Times New Roman" w:cs="Times New Roman"/>
          <w:color w:val="000000"/>
          <w:szCs w:val="24"/>
          <w:lang w:val="pl-PL" w:eastAsia="pl-PL"/>
        </w:rPr>
        <w:t>ca strony, Times New Roman 12 pkt]</w:t>
      </w:r>
    </w:p>
    <w:p w14:paraId="5843DD5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3E8EBE13" w14:textId="77777777" w:rsidR="00306E94" w:rsidRDefault="00306E94">
      <w:pPr>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051EC196" w14:textId="77777777" w:rsidR="00DC0330" w:rsidRPr="00624E56" w:rsidRDefault="00DC0330" w:rsidP="00306E94">
      <w:pPr>
        <w:spacing w:after="0" w:line="240" w:lineRule="auto"/>
        <w:rPr>
          <w:rFonts w:eastAsia="Times New Roman" w:cs="Times New Roman"/>
          <w:color w:val="000000"/>
          <w:szCs w:val="24"/>
          <w:lang w:val="pl-PL" w:eastAsia="pl-PL"/>
        </w:rPr>
        <w:sectPr w:rsidR="00DC0330" w:rsidRPr="00624E56" w:rsidSect="00FE4320">
          <w:pgSz w:w="12240" w:h="15840"/>
          <w:pgMar w:top="1418" w:right="1418" w:bottom="1418" w:left="1985" w:header="720" w:footer="720" w:gutter="0"/>
          <w:cols w:space="720"/>
          <w:titlePg/>
          <w:docGrid w:linePitch="360"/>
        </w:sectPr>
      </w:pPr>
    </w:p>
    <w:p w14:paraId="07F55370" w14:textId="77777777" w:rsidR="00306E94" w:rsidRPr="00306E94" w:rsidRDefault="00306E94" w:rsidP="00306E94">
      <w:pPr>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lastRenderedPageBreak/>
        <w:t xml:space="preserve">AGH </w:t>
      </w:r>
      <w:smartTag w:uri="urn:schemas-microsoft-com:office:smarttags" w:element="PlaceType">
        <w:r w:rsidRPr="00306E94">
          <w:rPr>
            <w:rFonts w:eastAsia="Times New Roman" w:cs="Times New Roman"/>
            <w:color w:val="000000"/>
            <w:szCs w:val="24"/>
            <w:lang w:eastAsia="pl-PL"/>
          </w:rPr>
          <w:t>University</w:t>
        </w:r>
      </w:smartTag>
      <w:r>
        <w:rPr>
          <w:rFonts w:eastAsia="Times New Roman" w:cs="Times New Roman"/>
          <w:color w:val="000000"/>
          <w:szCs w:val="24"/>
          <w:lang w:eastAsia="pl-PL"/>
        </w:rPr>
        <w:t xml:space="preserve"> of Science and Technology </w:t>
      </w:r>
      <w:r>
        <w:rPr>
          <w:rFonts w:eastAsia="Times New Roman" w:cs="Times New Roman"/>
          <w:color w:val="000000"/>
          <w:szCs w:val="24"/>
          <w:lang w:eastAsia="pl-PL"/>
        </w:rPr>
        <w:tab/>
      </w:r>
      <w:r>
        <w:rPr>
          <w:rFonts w:eastAsia="Times New Roman" w:cs="Times New Roman"/>
          <w:color w:val="000000"/>
          <w:szCs w:val="24"/>
          <w:lang w:eastAsia="pl-PL"/>
        </w:rPr>
        <w:tab/>
      </w:r>
      <w:r w:rsidRPr="00306E94">
        <w:rPr>
          <w:rFonts w:eastAsia="Times New Roman" w:cs="Times New Roman"/>
          <w:color w:val="000000"/>
          <w:szCs w:val="24"/>
          <w:lang w:eastAsia="pl-PL"/>
        </w:rPr>
        <w:t>Kraków, the..........………</w:t>
      </w:r>
    </w:p>
    <w:p w14:paraId="698EAF26" w14:textId="77777777" w:rsidR="00306E94" w:rsidRPr="00306E94" w:rsidRDefault="00306E94" w:rsidP="00306E94">
      <w:pPr>
        <w:autoSpaceDE w:val="0"/>
        <w:autoSpaceDN w:val="0"/>
        <w:adjustRightInd w:val="0"/>
        <w:spacing w:after="0"/>
        <w:rPr>
          <w:rFonts w:eastAsia="Times New Roman" w:cs="Times New Roman"/>
          <w:b/>
          <w:bCs/>
          <w:color w:val="000000"/>
          <w:szCs w:val="24"/>
          <w:lang w:eastAsia="pl-PL"/>
        </w:rPr>
      </w:pPr>
      <w:r w:rsidRPr="00306E94">
        <w:rPr>
          <w:rFonts w:eastAsia="Times New Roman" w:cs="Times New Roman"/>
          <w:b/>
          <w:bCs/>
          <w:color w:val="000000"/>
          <w:szCs w:val="24"/>
          <w:lang w:eastAsia="pl-PL"/>
        </w:rPr>
        <w:t xml:space="preserve">Faculty of Mechanical Engineering and Robotics </w:t>
      </w:r>
    </w:p>
    <w:p w14:paraId="21E23F3D"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 xml:space="preserve">Field of Study: </w:t>
      </w:r>
      <w:r w:rsidR="00615E7C">
        <w:rPr>
          <w:rFonts w:eastAsia="Times New Roman" w:cs="Times New Roman"/>
          <w:szCs w:val="24"/>
          <w:lang w:eastAsia="pl-PL"/>
        </w:rPr>
        <w:t>Automatics and Robotics</w:t>
      </w:r>
    </w:p>
    <w:p w14:paraId="7FA0D95A"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Specialisations:</w:t>
      </w:r>
      <w:r w:rsidR="00615E7C">
        <w:rPr>
          <w:rFonts w:eastAsia="Times New Roman" w:cs="Times New Roman"/>
          <w:szCs w:val="24"/>
          <w:lang w:eastAsia="pl-PL"/>
        </w:rPr>
        <w:t xml:space="preserve"> Automatics and Metrology</w:t>
      </w:r>
    </w:p>
    <w:p w14:paraId="58BF5BDD"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14:paraId="40340507" w14:textId="77777777"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Jakub Ściga</w:t>
      </w:r>
    </w:p>
    <w:p w14:paraId="26B1ABEB"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14:paraId="091D3010"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[Title of the project in English]</w:t>
      </w:r>
    </w:p>
    <w:p w14:paraId="3FC9998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Supervisor: [degree, first name and family name of the Supervisor]</w:t>
      </w:r>
    </w:p>
    <w:p w14:paraId="3414717E"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0F52BC41"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740CB60B"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14:paraId="26B0B930"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[The summary content, must fit within the page limit Times New Roman 12 pkt]</w:t>
      </w:r>
    </w:p>
    <w:p w14:paraId="64BD1D35"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461671FD"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61FDACA"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F195617"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A08A0F9"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78144A98"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D7E96C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3C6AA64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2790FA3"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5959BC00"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628E3965"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eastAsia="pl-PL"/>
        </w:rPr>
      </w:pPr>
    </w:p>
    <w:p w14:paraId="053CB907" w14:textId="77777777" w:rsidR="00306E94" w:rsidRPr="00306E94" w:rsidRDefault="00306E94">
      <w:pPr>
        <w:rPr>
          <w:rFonts w:eastAsia="Times New Roman" w:cs="Times New Roman"/>
          <w:spacing w:val="-4"/>
          <w:szCs w:val="24"/>
          <w:lang w:eastAsia="pl-PL"/>
        </w:rPr>
      </w:pPr>
      <w:r w:rsidRPr="00306E94">
        <w:rPr>
          <w:rFonts w:eastAsia="Times New Roman" w:cs="Times New Roman"/>
          <w:spacing w:val="-4"/>
          <w:szCs w:val="24"/>
          <w:lang w:eastAsia="pl-PL"/>
        </w:rPr>
        <w:br w:type="page"/>
      </w:r>
    </w:p>
    <w:bookmarkStart w:id="0" w:name="_Toc522356952" w:displacedByCustomXml="next"/>
    <w:sdt>
      <w:sdtPr>
        <w:rPr>
          <w:rFonts w:asciiTheme="minorHAnsi" w:eastAsiaTheme="minorHAnsi" w:hAnsiTheme="minorHAnsi"/>
          <w:sz w:val="22"/>
          <w:szCs w:val="22"/>
        </w:rPr>
        <w:id w:val="-318972980"/>
        <w:docPartObj>
          <w:docPartGallery w:val="Table of Contents"/>
          <w:docPartUnique/>
        </w:docPartObj>
      </w:sdtPr>
      <w:sdtEndPr>
        <w:rPr>
          <w:rFonts w:ascii="Times New Roman" w:hAnsi="Times New Roman" w:cstheme="minorBidi"/>
          <w:b w:val="0"/>
          <w:bCs/>
          <w:noProof/>
          <w:sz w:val="24"/>
        </w:rPr>
      </w:sdtEndPr>
      <w:sdtContent>
        <w:p w14:paraId="0592F326" w14:textId="77777777" w:rsidR="00846980" w:rsidRDefault="00846980" w:rsidP="00624E56">
          <w:pPr>
            <w:pStyle w:val="Heading1"/>
          </w:pPr>
          <w:r w:rsidRPr="00846980">
            <w:t>Spis treści</w:t>
          </w:r>
          <w:bookmarkEnd w:id="0"/>
        </w:p>
        <w:p w14:paraId="7186B5B8" w14:textId="77777777" w:rsidR="00846980" w:rsidRPr="00846980" w:rsidRDefault="00846980" w:rsidP="00CD4D22"/>
        <w:p w14:paraId="57F64788" w14:textId="77777777" w:rsidR="00DC0330" w:rsidRDefault="002A7541">
          <w:pPr>
            <w:pStyle w:val="TOC1"/>
            <w:rPr>
              <w:rFonts w:asciiTheme="minorHAnsi" w:eastAsiaTheme="minorEastAsia" w:hAnsiTheme="minorHAnsi"/>
              <w:b w:val="0"/>
              <w:sz w:val="22"/>
              <w:lang w:val="en-US"/>
            </w:rPr>
          </w:pPr>
          <w:r>
            <w:rPr>
              <w:noProof w:val="0"/>
            </w:rPr>
            <w:fldChar w:fldCharType="begin"/>
          </w:r>
          <w:r w:rsidR="00846980">
            <w:instrText xml:space="preserve"> TOC \o "1-3" \h \z \u </w:instrText>
          </w:r>
          <w:r>
            <w:rPr>
              <w:noProof w:val="0"/>
            </w:rPr>
            <w:fldChar w:fldCharType="separate"/>
          </w:r>
          <w:hyperlink w:anchor="_Toc522356952" w:history="1">
            <w:r w:rsidR="00DC0330" w:rsidRPr="00403E9C">
              <w:rPr>
                <w:rStyle w:val="Hyperlink"/>
              </w:rPr>
              <w:t>1.</w:t>
            </w:r>
            <w:r w:rsidR="00DC0330">
              <w:rPr>
                <w:rFonts w:asciiTheme="minorHAnsi" w:eastAsiaTheme="minorEastAsia" w:hAnsiTheme="minorHAnsi"/>
                <w:b w:val="0"/>
                <w:sz w:val="22"/>
                <w:lang w:val="en-US"/>
              </w:rPr>
              <w:tab/>
            </w:r>
            <w:r w:rsidR="00DC0330" w:rsidRPr="00403E9C">
              <w:rPr>
                <w:rStyle w:val="Hyperlink"/>
              </w:rPr>
              <w:t>Spis treści</w:t>
            </w:r>
            <w:r w:rsidR="00DC0330">
              <w:rPr>
                <w:webHidden/>
              </w:rPr>
              <w:tab/>
            </w:r>
            <w:r w:rsidR="00DC0330">
              <w:rPr>
                <w:webHidden/>
              </w:rPr>
              <w:fldChar w:fldCharType="begin"/>
            </w:r>
            <w:r w:rsidR="00DC0330">
              <w:rPr>
                <w:webHidden/>
              </w:rPr>
              <w:instrText xml:space="preserve"> PAGEREF _Toc522356952 \h </w:instrText>
            </w:r>
            <w:r w:rsidR="00DC0330">
              <w:rPr>
                <w:webHidden/>
              </w:rPr>
            </w:r>
            <w:r w:rsidR="00DC0330">
              <w:rPr>
                <w:webHidden/>
              </w:rPr>
              <w:fldChar w:fldCharType="separate"/>
            </w:r>
            <w:r w:rsidR="00DC0330">
              <w:rPr>
                <w:webHidden/>
              </w:rPr>
              <w:t>8</w:t>
            </w:r>
            <w:r w:rsidR="00DC0330">
              <w:rPr>
                <w:webHidden/>
              </w:rPr>
              <w:fldChar w:fldCharType="end"/>
            </w:r>
          </w:hyperlink>
        </w:p>
        <w:p w14:paraId="1E2317A2" w14:textId="77777777" w:rsidR="00DC0330" w:rsidRDefault="00DC0330">
          <w:pPr>
            <w:pStyle w:val="TOC1"/>
            <w:rPr>
              <w:rFonts w:asciiTheme="minorHAnsi" w:eastAsiaTheme="minorEastAsia" w:hAnsiTheme="minorHAnsi"/>
              <w:b w:val="0"/>
              <w:sz w:val="22"/>
              <w:lang w:val="en-US"/>
            </w:rPr>
          </w:pPr>
          <w:hyperlink w:anchor="_Toc522356953" w:history="1">
            <w:r w:rsidRPr="00403E9C">
              <w:rPr>
                <w:rStyle w:val="Hyperlink"/>
              </w:rPr>
              <w:t>2.</w:t>
            </w:r>
            <w:r>
              <w:rPr>
                <w:rFonts w:asciiTheme="minorHAnsi" w:eastAsiaTheme="minorEastAsia" w:hAnsiTheme="minorHAnsi"/>
                <w:b w:val="0"/>
                <w:sz w:val="22"/>
                <w:lang w:val="en-US"/>
              </w:rPr>
              <w:tab/>
            </w:r>
            <w:r w:rsidRPr="00403E9C">
              <w:rPr>
                <w:rStyle w:val="Hyperlink"/>
              </w:rPr>
              <w:t>Wstęp</w:t>
            </w:r>
            <w:r>
              <w:rPr>
                <w:webHidden/>
              </w:rPr>
              <w:tab/>
            </w:r>
            <w:r>
              <w:rPr>
                <w:webHidden/>
              </w:rPr>
              <w:fldChar w:fldCharType="begin"/>
            </w:r>
            <w:r>
              <w:rPr>
                <w:webHidden/>
              </w:rPr>
              <w:instrText xml:space="preserve"> PAGEREF _Toc522356953 \h </w:instrText>
            </w:r>
            <w:r>
              <w:rPr>
                <w:webHidden/>
              </w:rPr>
            </w:r>
            <w:r>
              <w:rPr>
                <w:webHidden/>
              </w:rPr>
              <w:fldChar w:fldCharType="separate"/>
            </w:r>
            <w:r>
              <w:rPr>
                <w:webHidden/>
              </w:rPr>
              <w:t>10</w:t>
            </w:r>
            <w:r>
              <w:rPr>
                <w:webHidden/>
              </w:rPr>
              <w:fldChar w:fldCharType="end"/>
            </w:r>
          </w:hyperlink>
        </w:p>
        <w:p w14:paraId="434E528E"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54" w:history="1">
            <w:r w:rsidRPr="00403E9C">
              <w:rPr>
                <w:rStyle w:val="Hyperlink"/>
                <w:noProof/>
                <w:lang w:val="pl-PL"/>
              </w:rPr>
              <w:t>2.1</w:t>
            </w:r>
            <w:r>
              <w:rPr>
                <w:rFonts w:asciiTheme="minorHAnsi" w:eastAsiaTheme="minorEastAsia" w:hAnsiTheme="minorHAnsi"/>
                <w:noProof/>
                <w:sz w:val="22"/>
              </w:rPr>
              <w:tab/>
            </w:r>
            <w:r w:rsidRPr="00403E9C">
              <w:rPr>
                <w:rStyle w:val="Hyperlink"/>
                <w:noProof/>
                <w:lang w:val="pl-PL"/>
              </w:rPr>
              <w:t>Problematyka zanieczyszczeń w Polsce</w:t>
            </w:r>
            <w:r>
              <w:rPr>
                <w:noProof/>
                <w:webHidden/>
              </w:rPr>
              <w:tab/>
            </w:r>
            <w:r>
              <w:rPr>
                <w:noProof/>
                <w:webHidden/>
              </w:rPr>
              <w:fldChar w:fldCharType="begin"/>
            </w:r>
            <w:r>
              <w:rPr>
                <w:noProof/>
                <w:webHidden/>
              </w:rPr>
              <w:instrText xml:space="preserve"> PAGEREF _Toc522356954 \h </w:instrText>
            </w:r>
            <w:r>
              <w:rPr>
                <w:noProof/>
                <w:webHidden/>
              </w:rPr>
            </w:r>
            <w:r>
              <w:rPr>
                <w:noProof/>
                <w:webHidden/>
              </w:rPr>
              <w:fldChar w:fldCharType="separate"/>
            </w:r>
            <w:r>
              <w:rPr>
                <w:noProof/>
                <w:webHidden/>
              </w:rPr>
              <w:t>10</w:t>
            </w:r>
            <w:r>
              <w:rPr>
                <w:noProof/>
                <w:webHidden/>
              </w:rPr>
              <w:fldChar w:fldCharType="end"/>
            </w:r>
          </w:hyperlink>
        </w:p>
        <w:p w14:paraId="2EC1EDF9" w14:textId="77777777" w:rsidR="00DC0330" w:rsidRDefault="00DC0330">
          <w:pPr>
            <w:pStyle w:val="TOC1"/>
            <w:rPr>
              <w:rFonts w:asciiTheme="minorHAnsi" w:eastAsiaTheme="minorEastAsia" w:hAnsiTheme="minorHAnsi"/>
              <w:b w:val="0"/>
              <w:sz w:val="22"/>
              <w:lang w:val="en-US"/>
            </w:rPr>
          </w:pPr>
          <w:hyperlink w:anchor="_Toc522356955" w:history="1">
            <w:r w:rsidRPr="00403E9C">
              <w:rPr>
                <w:rStyle w:val="Hyperlink"/>
              </w:rPr>
              <w:t>3.</w:t>
            </w:r>
            <w:r>
              <w:rPr>
                <w:rFonts w:asciiTheme="minorHAnsi" w:eastAsiaTheme="minorEastAsia" w:hAnsiTheme="minorHAnsi"/>
                <w:b w:val="0"/>
                <w:sz w:val="22"/>
                <w:lang w:val="en-US"/>
              </w:rPr>
              <w:tab/>
            </w:r>
            <w:r w:rsidRPr="00403E9C">
              <w:rPr>
                <w:rStyle w:val="Hyperlink"/>
              </w:rPr>
              <w:t>Procesy spalania</w:t>
            </w:r>
            <w:r>
              <w:rPr>
                <w:webHidden/>
              </w:rPr>
              <w:tab/>
            </w:r>
            <w:r>
              <w:rPr>
                <w:webHidden/>
              </w:rPr>
              <w:fldChar w:fldCharType="begin"/>
            </w:r>
            <w:r>
              <w:rPr>
                <w:webHidden/>
              </w:rPr>
              <w:instrText xml:space="preserve"> PAGEREF _Toc522356955 \h </w:instrText>
            </w:r>
            <w:r>
              <w:rPr>
                <w:webHidden/>
              </w:rPr>
            </w:r>
            <w:r>
              <w:rPr>
                <w:webHidden/>
              </w:rPr>
              <w:fldChar w:fldCharType="separate"/>
            </w:r>
            <w:r>
              <w:rPr>
                <w:webHidden/>
              </w:rPr>
              <w:t>12</w:t>
            </w:r>
            <w:r>
              <w:rPr>
                <w:webHidden/>
              </w:rPr>
              <w:fldChar w:fldCharType="end"/>
            </w:r>
          </w:hyperlink>
        </w:p>
        <w:p w14:paraId="60D341DF"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56" w:history="1">
            <w:r w:rsidRPr="00403E9C">
              <w:rPr>
                <w:rStyle w:val="Hyperlink"/>
                <w:noProof/>
                <w:lang w:val="pl-PL"/>
              </w:rPr>
              <w:t>3.1</w:t>
            </w:r>
            <w:r>
              <w:rPr>
                <w:rFonts w:asciiTheme="minorHAnsi" w:eastAsiaTheme="minorEastAsia" w:hAnsiTheme="minorHAnsi"/>
                <w:noProof/>
                <w:sz w:val="22"/>
              </w:rPr>
              <w:tab/>
            </w:r>
            <w:r w:rsidRPr="00403E9C">
              <w:rPr>
                <w:rStyle w:val="Hyperlink"/>
                <w:noProof/>
                <w:lang w:val="pl-PL"/>
              </w:rPr>
              <w:t>Chemia spalania</w:t>
            </w:r>
            <w:r>
              <w:rPr>
                <w:noProof/>
                <w:webHidden/>
              </w:rPr>
              <w:tab/>
            </w:r>
            <w:r>
              <w:rPr>
                <w:noProof/>
                <w:webHidden/>
              </w:rPr>
              <w:fldChar w:fldCharType="begin"/>
            </w:r>
            <w:r>
              <w:rPr>
                <w:noProof/>
                <w:webHidden/>
              </w:rPr>
              <w:instrText xml:space="preserve"> PAGEREF _Toc522356956 \h </w:instrText>
            </w:r>
            <w:r>
              <w:rPr>
                <w:noProof/>
                <w:webHidden/>
              </w:rPr>
            </w:r>
            <w:r>
              <w:rPr>
                <w:noProof/>
                <w:webHidden/>
              </w:rPr>
              <w:fldChar w:fldCharType="separate"/>
            </w:r>
            <w:r>
              <w:rPr>
                <w:noProof/>
                <w:webHidden/>
              </w:rPr>
              <w:t>12</w:t>
            </w:r>
            <w:r>
              <w:rPr>
                <w:noProof/>
                <w:webHidden/>
              </w:rPr>
              <w:fldChar w:fldCharType="end"/>
            </w:r>
          </w:hyperlink>
        </w:p>
        <w:p w14:paraId="2392EEBE"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57" w:history="1">
            <w:r w:rsidRPr="00403E9C">
              <w:rPr>
                <w:rStyle w:val="Hyperlink"/>
                <w:noProof/>
                <w:lang w:val="pl-PL"/>
              </w:rPr>
              <w:t>3.1.1</w:t>
            </w:r>
            <w:r>
              <w:rPr>
                <w:rFonts w:asciiTheme="minorHAnsi" w:eastAsiaTheme="minorEastAsia" w:hAnsiTheme="minorHAnsi"/>
                <w:noProof/>
                <w:sz w:val="22"/>
              </w:rPr>
              <w:tab/>
            </w:r>
            <w:r w:rsidRPr="00403E9C">
              <w:rPr>
                <w:rStyle w:val="Hyperlink"/>
                <w:noProof/>
                <w:lang w:val="pl-PL"/>
              </w:rPr>
              <w:t>Równania i przemiany chemiczne</w:t>
            </w:r>
            <w:r>
              <w:rPr>
                <w:noProof/>
                <w:webHidden/>
              </w:rPr>
              <w:tab/>
            </w:r>
            <w:r>
              <w:rPr>
                <w:noProof/>
                <w:webHidden/>
              </w:rPr>
              <w:fldChar w:fldCharType="begin"/>
            </w:r>
            <w:r>
              <w:rPr>
                <w:noProof/>
                <w:webHidden/>
              </w:rPr>
              <w:instrText xml:space="preserve"> PAGEREF _Toc522356957 \h </w:instrText>
            </w:r>
            <w:r>
              <w:rPr>
                <w:noProof/>
                <w:webHidden/>
              </w:rPr>
            </w:r>
            <w:r>
              <w:rPr>
                <w:noProof/>
                <w:webHidden/>
              </w:rPr>
              <w:fldChar w:fldCharType="separate"/>
            </w:r>
            <w:r>
              <w:rPr>
                <w:noProof/>
                <w:webHidden/>
              </w:rPr>
              <w:t>12</w:t>
            </w:r>
            <w:r>
              <w:rPr>
                <w:noProof/>
                <w:webHidden/>
              </w:rPr>
              <w:fldChar w:fldCharType="end"/>
            </w:r>
          </w:hyperlink>
        </w:p>
        <w:p w14:paraId="56DDA39F"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58" w:history="1">
            <w:r w:rsidRPr="00403E9C">
              <w:rPr>
                <w:rStyle w:val="Hyperlink"/>
                <w:noProof/>
                <w:lang w:val="pl-PL"/>
              </w:rPr>
              <w:t>3.1.2</w:t>
            </w:r>
            <w:r>
              <w:rPr>
                <w:rFonts w:asciiTheme="minorHAnsi" w:eastAsiaTheme="minorEastAsia" w:hAnsiTheme="minorHAnsi"/>
                <w:noProof/>
                <w:sz w:val="22"/>
              </w:rPr>
              <w:tab/>
            </w:r>
            <w:r w:rsidRPr="00403E9C">
              <w:rPr>
                <w:rStyle w:val="Hyperlink"/>
                <w:noProof/>
                <w:lang w:val="pl-PL"/>
              </w:rPr>
              <w:t>Spalanie węglowodorów</w:t>
            </w:r>
            <w:r>
              <w:rPr>
                <w:noProof/>
                <w:webHidden/>
              </w:rPr>
              <w:tab/>
            </w:r>
            <w:r>
              <w:rPr>
                <w:noProof/>
                <w:webHidden/>
              </w:rPr>
              <w:fldChar w:fldCharType="begin"/>
            </w:r>
            <w:r>
              <w:rPr>
                <w:noProof/>
                <w:webHidden/>
              </w:rPr>
              <w:instrText xml:space="preserve"> PAGEREF _Toc522356958 \h </w:instrText>
            </w:r>
            <w:r>
              <w:rPr>
                <w:noProof/>
                <w:webHidden/>
              </w:rPr>
            </w:r>
            <w:r>
              <w:rPr>
                <w:noProof/>
                <w:webHidden/>
              </w:rPr>
              <w:fldChar w:fldCharType="separate"/>
            </w:r>
            <w:r>
              <w:rPr>
                <w:noProof/>
                <w:webHidden/>
              </w:rPr>
              <w:t>13</w:t>
            </w:r>
            <w:r>
              <w:rPr>
                <w:noProof/>
                <w:webHidden/>
              </w:rPr>
              <w:fldChar w:fldCharType="end"/>
            </w:r>
          </w:hyperlink>
        </w:p>
        <w:p w14:paraId="0FDAF83C"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59" w:history="1">
            <w:r w:rsidRPr="00403E9C">
              <w:rPr>
                <w:rStyle w:val="Hyperlink"/>
                <w:noProof/>
                <w:lang w:val="pl-PL"/>
              </w:rPr>
              <w:t>3.2</w:t>
            </w:r>
            <w:r>
              <w:rPr>
                <w:rFonts w:asciiTheme="minorHAnsi" w:eastAsiaTheme="minorEastAsia" w:hAnsiTheme="minorHAnsi"/>
                <w:noProof/>
                <w:sz w:val="22"/>
              </w:rPr>
              <w:tab/>
            </w:r>
            <w:r w:rsidRPr="00403E9C">
              <w:rPr>
                <w:rStyle w:val="Hyperlink"/>
                <w:noProof/>
                <w:lang w:val="pl-PL"/>
              </w:rPr>
              <w:t>Spalanie paliw</w:t>
            </w:r>
            <w:r>
              <w:rPr>
                <w:noProof/>
                <w:webHidden/>
              </w:rPr>
              <w:tab/>
            </w:r>
            <w:r>
              <w:rPr>
                <w:noProof/>
                <w:webHidden/>
              </w:rPr>
              <w:fldChar w:fldCharType="begin"/>
            </w:r>
            <w:r>
              <w:rPr>
                <w:noProof/>
                <w:webHidden/>
              </w:rPr>
              <w:instrText xml:space="preserve"> PAGEREF _Toc522356959 \h </w:instrText>
            </w:r>
            <w:r>
              <w:rPr>
                <w:noProof/>
                <w:webHidden/>
              </w:rPr>
            </w:r>
            <w:r>
              <w:rPr>
                <w:noProof/>
                <w:webHidden/>
              </w:rPr>
              <w:fldChar w:fldCharType="separate"/>
            </w:r>
            <w:r>
              <w:rPr>
                <w:noProof/>
                <w:webHidden/>
              </w:rPr>
              <w:t>15</w:t>
            </w:r>
            <w:r>
              <w:rPr>
                <w:noProof/>
                <w:webHidden/>
              </w:rPr>
              <w:fldChar w:fldCharType="end"/>
            </w:r>
          </w:hyperlink>
        </w:p>
        <w:p w14:paraId="5E71D7BB"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60" w:history="1">
            <w:r w:rsidRPr="00403E9C">
              <w:rPr>
                <w:rStyle w:val="Hyperlink"/>
                <w:noProof/>
                <w:lang w:val="pl-PL"/>
              </w:rPr>
              <w:t>3.2.1</w:t>
            </w:r>
            <w:r>
              <w:rPr>
                <w:rFonts w:asciiTheme="minorHAnsi" w:eastAsiaTheme="minorEastAsia" w:hAnsiTheme="minorHAnsi"/>
                <w:noProof/>
                <w:sz w:val="22"/>
              </w:rPr>
              <w:tab/>
            </w:r>
            <w:r w:rsidRPr="00403E9C">
              <w:rPr>
                <w:rStyle w:val="Hyperlink"/>
                <w:noProof/>
                <w:lang w:val="pl-PL"/>
              </w:rPr>
              <w:t>Spalanie paliw gazowych</w:t>
            </w:r>
            <w:r>
              <w:rPr>
                <w:noProof/>
                <w:webHidden/>
              </w:rPr>
              <w:tab/>
            </w:r>
            <w:r>
              <w:rPr>
                <w:noProof/>
                <w:webHidden/>
              </w:rPr>
              <w:fldChar w:fldCharType="begin"/>
            </w:r>
            <w:r>
              <w:rPr>
                <w:noProof/>
                <w:webHidden/>
              </w:rPr>
              <w:instrText xml:space="preserve"> PAGEREF _Toc522356960 \h </w:instrText>
            </w:r>
            <w:r>
              <w:rPr>
                <w:noProof/>
                <w:webHidden/>
              </w:rPr>
            </w:r>
            <w:r>
              <w:rPr>
                <w:noProof/>
                <w:webHidden/>
              </w:rPr>
              <w:fldChar w:fldCharType="separate"/>
            </w:r>
            <w:r>
              <w:rPr>
                <w:noProof/>
                <w:webHidden/>
              </w:rPr>
              <w:t>15</w:t>
            </w:r>
            <w:r>
              <w:rPr>
                <w:noProof/>
                <w:webHidden/>
              </w:rPr>
              <w:fldChar w:fldCharType="end"/>
            </w:r>
          </w:hyperlink>
        </w:p>
        <w:p w14:paraId="506E1B24"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61" w:history="1">
            <w:r w:rsidRPr="00403E9C">
              <w:rPr>
                <w:rStyle w:val="Hyperlink"/>
                <w:noProof/>
                <w:lang w:val="pl-PL"/>
              </w:rPr>
              <w:t>3.2.2</w:t>
            </w:r>
            <w:r>
              <w:rPr>
                <w:rFonts w:asciiTheme="minorHAnsi" w:eastAsiaTheme="minorEastAsia" w:hAnsiTheme="minorHAnsi"/>
                <w:noProof/>
                <w:sz w:val="22"/>
              </w:rPr>
              <w:tab/>
            </w:r>
            <w:r w:rsidRPr="00403E9C">
              <w:rPr>
                <w:rStyle w:val="Hyperlink"/>
                <w:noProof/>
                <w:lang w:val="pl-PL"/>
              </w:rPr>
              <w:t>Spalanie paliw ciekłych</w:t>
            </w:r>
            <w:r>
              <w:rPr>
                <w:noProof/>
                <w:webHidden/>
              </w:rPr>
              <w:tab/>
            </w:r>
            <w:r>
              <w:rPr>
                <w:noProof/>
                <w:webHidden/>
              </w:rPr>
              <w:fldChar w:fldCharType="begin"/>
            </w:r>
            <w:r>
              <w:rPr>
                <w:noProof/>
                <w:webHidden/>
              </w:rPr>
              <w:instrText xml:space="preserve"> PAGEREF _Toc522356961 \h </w:instrText>
            </w:r>
            <w:r>
              <w:rPr>
                <w:noProof/>
                <w:webHidden/>
              </w:rPr>
            </w:r>
            <w:r>
              <w:rPr>
                <w:noProof/>
                <w:webHidden/>
              </w:rPr>
              <w:fldChar w:fldCharType="separate"/>
            </w:r>
            <w:r>
              <w:rPr>
                <w:noProof/>
                <w:webHidden/>
              </w:rPr>
              <w:t>16</w:t>
            </w:r>
            <w:r>
              <w:rPr>
                <w:noProof/>
                <w:webHidden/>
              </w:rPr>
              <w:fldChar w:fldCharType="end"/>
            </w:r>
          </w:hyperlink>
        </w:p>
        <w:p w14:paraId="2B1417BC"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62" w:history="1">
            <w:r w:rsidRPr="00403E9C">
              <w:rPr>
                <w:rStyle w:val="Hyperlink"/>
                <w:noProof/>
                <w:lang w:val="pl-PL"/>
              </w:rPr>
              <w:t>3.2.3</w:t>
            </w:r>
            <w:r>
              <w:rPr>
                <w:rFonts w:asciiTheme="minorHAnsi" w:eastAsiaTheme="minorEastAsia" w:hAnsiTheme="minorHAnsi"/>
                <w:noProof/>
                <w:sz w:val="22"/>
              </w:rPr>
              <w:tab/>
            </w:r>
            <w:r w:rsidRPr="00403E9C">
              <w:rPr>
                <w:rStyle w:val="Hyperlink"/>
                <w:noProof/>
                <w:lang w:val="pl-PL"/>
              </w:rPr>
              <w:t>Spalanie paliw stałych</w:t>
            </w:r>
            <w:r>
              <w:rPr>
                <w:noProof/>
                <w:webHidden/>
              </w:rPr>
              <w:tab/>
            </w:r>
            <w:r>
              <w:rPr>
                <w:noProof/>
                <w:webHidden/>
              </w:rPr>
              <w:fldChar w:fldCharType="begin"/>
            </w:r>
            <w:r>
              <w:rPr>
                <w:noProof/>
                <w:webHidden/>
              </w:rPr>
              <w:instrText xml:space="preserve"> PAGEREF _Toc522356962 \h </w:instrText>
            </w:r>
            <w:r>
              <w:rPr>
                <w:noProof/>
                <w:webHidden/>
              </w:rPr>
            </w:r>
            <w:r>
              <w:rPr>
                <w:noProof/>
                <w:webHidden/>
              </w:rPr>
              <w:fldChar w:fldCharType="separate"/>
            </w:r>
            <w:r>
              <w:rPr>
                <w:noProof/>
                <w:webHidden/>
              </w:rPr>
              <w:t>18</w:t>
            </w:r>
            <w:r>
              <w:rPr>
                <w:noProof/>
                <w:webHidden/>
              </w:rPr>
              <w:fldChar w:fldCharType="end"/>
            </w:r>
          </w:hyperlink>
        </w:p>
        <w:p w14:paraId="3CDF511A"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63" w:history="1">
            <w:r w:rsidRPr="00403E9C">
              <w:rPr>
                <w:rStyle w:val="Hyperlink"/>
                <w:noProof/>
                <w:lang w:val="pl-PL"/>
              </w:rPr>
              <w:t>3.3</w:t>
            </w:r>
            <w:r>
              <w:rPr>
                <w:rFonts w:asciiTheme="minorHAnsi" w:eastAsiaTheme="minorEastAsia" w:hAnsiTheme="minorHAnsi"/>
                <w:noProof/>
                <w:sz w:val="22"/>
              </w:rPr>
              <w:tab/>
            </w:r>
            <w:r w:rsidRPr="00403E9C">
              <w:rPr>
                <w:rStyle w:val="Hyperlink"/>
                <w:noProof/>
                <w:lang w:val="pl-PL"/>
              </w:rPr>
              <w:t>Spalanie węgla</w:t>
            </w:r>
            <w:r>
              <w:rPr>
                <w:noProof/>
                <w:webHidden/>
              </w:rPr>
              <w:tab/>
            </w:r>
            <w:r>
              <w:rPr>
                <w:noProof/>
                <w:webHidden/>
              </w:rPr>
              <w:fldChar w:fldCharType="begin"/>
            </w:r>
            <w:r>
              <w:rPr>
                <w:noProof/>
                <w:webHidden/>
              </w:rPr>
              <w:instrText xml:space="preserve"> PAGEREF _Toc522356963 \h </w:instrText>
            </w:r>
            <w:r>
              <w:rPr>
                <w:noProof/>
                <w:webHidden/>
              </w:rPr>
            </w:r>
            <w:r>
              <w:rPr>
                <w:noProof/>
                <w:webHidden/>
              </w:rPr>
              <w:fldChar w:fldCharType="separate"/>
            </w:r>
            <w:r>
              <w:rPr>
                <w:noProof/>
                <w:webHidden/>
              </w:rPr>
              <w:t>18</w:t>
            </w:r>
            <w:r>
              <w:rPr>
                <w:noProof/>
                <w:webHidden/>
              </w:rPr>
              <w:fldChar w:fldCharType="end"/>
            </w:r>
          </w:hyperlink>
        </w:p>
        <w:p w14:paraId="5E372910"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64" w:history="1">
            <w:r w:rsidRPr="00403E9C">
              <w:rPr>
                <w:rStyle w:val="Hyperlink"/>
                <w:noProof/>
                <w:lang w:val="pl-PL"/>
              </w:rPr>
              <w:t>3.3.1</w:t>
            </w:r>
            <w:r>
              <w:rPr>
                <w:rFonts w:asciiTheme="minorHAnsi" w:eastAsiaTheme="minorEastAsia" w:hAnsiTheme="minorHAnsi"/>
                <w:noProof/>
                <w:sz w:val="22"/>
              </w:rPr>
              <w:tab/>
            </w:r>
            <w:r w:rsidRPr="00403E9C">
              <w:rPr>
                <w:rStyle w:val="Hyperlink"/>
                <w:noProof/>
                <w:lang w:val="pl-PL"/>
              </w:rPr>
              <w:t>Etapy spalania węgla</w:t>
            </w:r>
            <w:r>
              <w:rPr>
                <w:noProof/>
                <w:webHidden/>
              </w:rPr>
              <w:tab/>
            </w:r>
            <w:r>
              <w:rPr>
                <w:noProof/>
                <w:webHidden/>
              </w:rPr>
              <w:fldChar w:fldCharType="begin"/>
            </w:r>
            <w:r>
              <w:rPr>
                <w:noProof/>
                <w:webHidden/>
              </w:rPr>
              <w:instrText xml:space="preserve"> PAGEREF _Toc522356964 \h </w:instrText>
            </w:r>
            <w:r>
              <w:rPr>
                <w:noProof/>
                <w:webHidden/>
              </w:rPr>
            </w:r>
            <w:r>
              <w:rPr>
                <w:noProof/>
                <w:webHidden/>
              </w:rPr>
              <w:fldChar w:fldCharType="separate"/>
            </w:r>
            <w:r>
              <w:rPr>
                <w:noProof/>
                <w:webHidden/>
              </w:rPr>
              <w:t>19</w:t>
            </w:r>
            <w:r>
              <w:rPr>
                <w:noProof/>
                <w:webHidden/>
              </w:rPr>
              <w:fldChar w:fldCharType="end"/>
            </w:r>
          </w:hyperlink>
        </w:p>
        <w:p w14:paraId="052F23C2"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65" w:history="1">
            <w:r w:rsidRPr="00403E9C">
              <w:rPr>
                <w:rStyle w:val="Hyperlink"/>
                <w:noProof/>
                <w:lang w:val="pl-PL"/>
              </w:rPr>
              <w:t>3.3.2</w:t>
            </w:r>
            <w:r>
              <w:rPr>
                <w:rFonts w:asciiTheme="minorHAnsi" w:eastAsiaTheme="minorEastAsia" w:hAnsiTheme="minorHAnsi"/>
                <w:noProof/>
                <w:sz w:val="22"/>
              </w:rPr>
              <w:tab/>
            </w:r>
            <w:r w:rsidRPr="00403E9C">
              <w:rPr>
                <w:rStyle w:val="Hyperlink"/>
                <w:noProof/>
                <w:lang w:val="pl-PL"/>
              </w:rPr>
              <w:t>Piroliza węgla</w:t>
            </w:r>
            <w:r>
              <w:rPr>
                <w:noProof/>
                <w:webHidden/>
              </w:rPr>
              <w:tab/>
            </w:r>
            <w:r>
              <w:rPr>
                <w:noProof/>
                <w:webHidden/>
              </w:rPr>
              <w:fldChar w:fldCharType="begin"/>
            </w:r>
            <w:r>
              <w:rPr>
                <w:noProof/>
                <w:webHidden/>
              </w:rPr>
              <w:instrText xml:space="preserve"> PAGEREF _Toc522356965 \h </w:instrText>
            </w:r>
            <w:r>
              <w:rPr>
                <w:noProof/>
                <w:webHidden/>
              </w:rPr>
            </w:r>
            <w:r>
              <w:rPr>
                <w:noProof/>
                <w:webHidden/>
              </w:rPr>
              <w:fldChar w:fldCharType="separate"/>
            </w:r>
            <w:r>
              <w:rPr>
                <w:noProof/>
                <w:webHidden/>
              </w:rPr>
              <w:t>20</w:t>
            </w:r>
            <w:r>
              <w:rPr>
                <w:noProof/>
                <w:webHidden/>
              </w:rPr>
              <w:fldChar w:fldCharType="end"/>
            </w:r>
          </w:hyperlink>
        </w:p>
        <w:p w14:paraId="7C7B6DE3"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66" w:history="1">
            <w:r w:rsidRPr="00403E9C">
              <w:rPr>
                <w:rStyle w:val="Hyperlink"/>
                <w:noProof/>
                <w:lang w:val="pl-PL"/>
              </w:rPr>
              <w:t>3.4</w:t>
            </w:r>
            <w:r>
              <w:rPr>
                <w:rFonts w:asciiTheme="minorHAnsi" w:eastAsiaTheme="minorEastAsia" w:hAnsiTheme="minorHAnsi"/>
                <w:noProof/>
                <w:sz w:val="22"/>
              </w:rPr>
              <w:tab/>
            </w:r>
            <w:r w:rsidRPr="00403E9C">
              <w:rPr>
                <w:rStyle w:val="Hyperlink"/>
                <w:noProof/>
                <w:lang w:val="pl-PL"/>
              </w:rPr>
              <w:t>Spalanie biomasy</w:t>
            </w:r>
            <w:r>
              <w:rPr>
                <w:noProof/>
                <w:webHidden/>
              </w:rPr>
              <w:tab/>
            </w:r>
            <w:r>
              <w:rPr>
                <w:noProof/>
                <w:webHidden/>
              </w:rPr>
              <w:fldChar w:fldCharType="begin"/>
            </w:r>
            <w:r>
              <w:rPr>
                <w:noProof/>
                <w:webHidden/>
              </w:rPr>
              <w:instrText xml:space="preserve"> PAGEREF _Toc522356966 \h </w:instrText>
            </w:r>
            <w:r>
              <w:rPr>
                <w:noProof/>
                <w:webHidden/>
              </w:rPr>
            </w:r>
            <w:r>
              <w:rPr>
                <w:noProof/>
                <w:webHidden/>
              </w:rPr>
              <w:fldChar w:fldCharType="separate"/>
            </w:r>
            <w:r>
              <w:rPr>
                <w:noProof/>
                <w:webHidden/>
              </w:rPr>
              <w:t>22</w:t>
            </w:r>
            <w:r>
              <w:rPr>
                <w:noProof/>
                <w:webHidden/>
              </w:rPr>
              <w:fldChar w:fldCharType="end"/>
            </w:r>
          </w:hyperlink>
        </w:p>
        <w:p w14:paraId="2633A84F"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67" w:history="1">
            <w:r w:rsidRPr="00403E9C">
              <w:rPr>
                <w:rStyle w:val="Hyperlink"/>
                <w:noProof/>
                <w:lang w:val="pl-PL"/>
              </w:rPr>
              <w:t>3.4.1</w:t>
            </w:r>
            <w:r>
              <w:rPr>
                <w:rFonts w:asciiTheme="minorHAnsi" w:eastAsiaTheme="minorEastAsia" w:hAnsiTheme="minorHAnsi"/>
                <w:noProof/>
                <w:sz w:val="22"/>
              </w:rPr>
              <w:tab/>
            </w:r>
            <w:r w:rsidRPr="00403E9C">
              <w:rPr>
                <w:rStyle w:val="Hyperlink"/>
                <w:noProof/>
                <w:lang w:val="pl-PL"/>
              </w:rPr>
              <w:t>Spalanie drewna</w:t>
            </w:r>
            <w:r>
              <w:rPr>
                <w:noProof/>
                <w:webHidden/>
              </w:rPr>
              <w:tab/>
            </w:r>
            <w:r>
              <w:rPr>
                <w:noProof/>
                <w:webHidden/>
              </w:rPr>
              <w:fldChar w:fldCharType="begin"/>
            </w:r>
            <w:r>
              <w:rPr>
                <w:noProof/>
                <w:webHidden/>
              </w:rPr>
              <w:instrText xml:space="preserve"> PAGEREF _Toc522356967 \h </w:instrText>
            </w:r>
            <w:r>
              <w:rPr>
                <w:noProof/>
                <w:webHidden/>
              </w:rPr>
            </w:r>
            <w:r>
              <w:rPr>
                <w:noProof/>
                <w:webHidden/>
              </w:rPr>
              <w:fldChar w:fldCharType="separate"/>
            </w:r>
            <w:r>
              <w:rPr>
                <w:noProof/>
                <w:webHidden/>
              </w:rPr>
              <w:t>22</w:t>
            </w:r>
            <w:r>
              <w:rPr>
                <w:noProof/>
                <w:webHidden/>
              </w:rPr>
              <w:fldChar w:fldCharType="end"/>
            </w:r>
          </w:hyperlink>
        </w:p>
        <w:p w14:paraId="26CCA881"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68" w:history="1">
            <w:r w:rsidRPr="00403E9C">
              <w:rPr>
                <w:rStyle w:val="Hyperlink"/>
                <w:noProof/>
                <w:lang w:val="pl-PL"/>
              </w:rPr>
              <w:t>3.4.2</w:t>
            </w:r>
            <w:r>
              <w:rPr>
                <w:rFonts w:asciiTheme="minorHAnsi" w:eastAsiaTheme="minorEastAsia" w:hAnsiTheme="minorHAnsi"/>
                <w:noProof/>
                <w:sz w:val="22"/>
              </w:rPr>
              <w:tab/>
            </w:r>
            <w:r w:rsidRPr="00403E9C">
              <w:rPr>
                <w:rStyle w:val="Hyperlink"/>
                <w:noProof/>
                <w:lang w:val="pl-PL"/>
              </w:rPr>
              <w:t>Wykorzystanie drewna w przemyśle</w:t>
            </w:r>
            <w:r>
              <w:rPr>
                <w:noProof/>
                <w:webHidden/>
              </w:rPr>
              <w:tab/>
            </w:r>
            <w:r>
              <w:rPr>
                <w:noProof/>
                <w:webHidden/>
              </w:rPr>
              <w:fldChar w:fldCharType="begin"/>
            </w:r>
            <w:r>
              <w:rPr>
                <w:noProof/>
                <w:webHidden/>
              </w:rPr>
              <w:instrText xml:space="preserve"> PAGEREF _Toc522356968 \h </w:instrText>
            </w:r>
            <w:r>
              <w:rPr>
                <w:noProof/>
                <w:webHidden/>
              </w:rPr>
            </w:r>
            <w:r>
              <w:rPr>
                <w:noProof/>
                <w:webHidden/>
              </w:rPr>
              <w:fldChar w:fldCharType="separate"/>
            </w:r>
            <w:r>
              <w:rPr>
                <w:noProof/>
                <w:webHidden/>
              </w:rPr>
              <w:t>24</w:t>
            </w:r>
            <w:r>
              <w:rPr>
                <w:noProof/>
                <w:webHidden/>
              </w:rPr>
              <w:fldChar w:fldCharType="end"/>
            </w:r>
          </w:hyperlink>
        </w:p>
        <w:p w14:paraId="1469337C"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69" w:history="1">
            <w:r w:rsidRPr="00403E9C">
              <w:rPr>
                <w:rStyle w:val="Hyperlink"/>
                <w:noProof/>
                <w:lang w:val="pl-PL"/>
              </w:rPr>
              <w:t>3.5</w:t>
            </w:r>
            <w:r>
              <w:rPr>
                <w:rFonts w:asciiTheme="minorHAnsi" w:eastAsiaTheme="minorEastAsia" w:hAnsiTheme="minorHAnsi"/>
                <w:noProof/>
                <w:sz w:val="22"/>
              </w:rPr>
              <w:tab/>
            </w:r>
            <w:r w:rsidRPr="00403E9C">
              <w:rPr>
                <w:rStyle w:val="Hyperlink"/>
                <w:noProof/>
                <w:lang w:val="pl-PL"/>
              </w:rPr>
              <w:t>Zgazowanie drewna</w:t>
            </w:r>
            <w:r>
              <w:rPr>
                <w:noProof/>
                <w:webHidden/>
              </w:rPr>
              <w:tab/>
            </w:r>
            <w:r>
              <w:rPr>
                <w:noProof/>
                <w:webHidden/>
              </w:rPr>
              <w:fldChar w:fldCharType="begin"/>
            </w:r>
            <w:r>
              <w:rPr>
                <w:noProof/>
                <w:webHidden/>
              </w:rPr>
              <w:instrText xml:space="preserve"> PAGEREF _Toc522356969 \h </w:instrText>
            </w:r>
            <w:r>
              <w:rPr>
                <w:noProof/>
                <w:webHidden/>
              </w:rPr>
            </w:r>
            <w:r>
              <w:rPr>
                <w:noProof/>
                <w:webHidden/>
              </w:rPr>
              <w:fldChar w:fldCharType="separate"/>
            </w:r>
            <w:r>
              <w:rPr>
                <w:noProof/>
                <w:webHidden/>
              </w:rPr>
              <w:t>24</w:t>
            </w:r>
            <w:r>
              <w:rPr>
                <w:noProof/>
                <w:webHidden/>
              </w:rPr>
              <w:fldChar w:fldCharType="end"/>
            </w:r>
          </w:hyperlink>
        </w:p>
        <w:p w14:paraId="22E8CEA0"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70" w:history="1">
            <w:r w:rsidRPr="00403E9C">
              <w:rPr>
                <w:rStyle w:val="Hyperlink"/>
                <w:noProof/>
                <w:lang w:val="pl-PL"/>
              </w:rPr>
              <w:t>3.6</w:t>
            </w:r>
            <w:r>
              <w:rPr>
                <w:rFonts w:asciiTheme="minorHAnsi" w:eastAsiaTheme="minorEastAsia" w:hAnsiTheme="minorHAnsi"/>
                <w:noProof/>
                <w:sz w:val="22"/>
              </w:rPr>
              <w:tab/>
            </w:r>
            <w:r w:rsidRPr="00403E9C">
              <w:rPr>
                <w:rStyle w:val="Hyperlink"/>
                <w:noProof/>
                <w:lang w:val="pl-PL"/>
              </w:rPr>
              <w:t>Spalanie odpadów</w:t>
            </w:r>
            <w:r>
              <w:rPr>
                <w:noProof/>
                <w:webHidden/>
              </w:rPr>
              <w:tab/>
            </w:r>
            <w:r>
              <w:rPr>
                <w:noProof/>
                <w:webHidden/>
              </w:rPr>
              <w:fldChar w:fldCharType="begin"/>
            </w:r>
            <w:r>
              <w:rPr>
                <w:noProof/>
                <w:webHidden/>
              </w:rPr>
              <w:instrText xml:space="preserve"> PAGEREF _Toc522356970 \h </w:instrText>
            </w:r>
            <w:r>
              <w:rPr>
                <w:noProof/>
                <w:webHidden/>
              </w:rPr>
            </w:r>
            <w:r>
              <w:rPr>
                <w:noProof/>
                <w:webHidden/>
              </w:rPr>
              <w:fldChar w:fldCharType="separate"/>
            </w:r>
            <w:r>
              <w:rPr>
                <w:noProof/>
                <w:webHidden/>
              </w:rPr>
              <w:t>25</w:t>
            </w:r>
            <w:r>
              <w:rPr>
                <w:noProof/>
                <w:webHidden/>
              </w:rPr>
              <w:fldChar w:fldCharType="end"/>
            </w:r>
          </w:hyperlink>
        </w:p>
        <w:p w14:paraId="584B9AE7"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71" w:history="1">
            <w:r w:rsidRPr="00403E9C">
              <w:rPr>
                <w:rStyle w:val="Hyperlink"/>
                <w:noProof/>
                <w:lang w:val="pl-PL"/>
              </w:rPr>
              <w:t>3.6.1</w:t>
            </w:r>
            <w:r>
              <w:rPr>
                <w:rFonts w:asciiTheme="minorHAnsi" w:eastAsiaTheme="minorEastAsia" w:hAnsiTheme="minorHAnsi"/>
                <w:noProof/>
                <w:sz w:val="22"/>
              </w:rPr>
              <w:tab/>
            </w:r>
            <w:r w:rsidRPr="00403E9C">
              <w:rPr>
                <w:rStyle w:val="Hyperlink"/>
                <w:noProof/>
                <w:lang w:val="pl-PL"/>
              </w:rPr>
              <w:t>Odpady komunalne</w:t>
            </w:r>
            <w:r>
              <w:rPr>
                <w:noProof/>
                <w:webHidden/>
              </w:rPr>
              <w:tab/>
            </w:r>
            <w:r>
              <w:rPr>
                <w:noProof/>
                <w:webHidden/>
              </w:rPr>
              <w:fldChar w:fldCharType="begin"/>
            </w:r>
            <w:r>
              <w:rPr>
                <w:noProof/>
                <w:webHidden/>
              </w:rPr>
              <w:instrText xml:space="preserve"> PAGEREF _Toc522356971 \h </w:instrText>
            </w:r>
            <w:r>
              <w:rPr>
                <w:noProof/>
                <w:webHidden/>
              </w:rPr>
            </w:r>
            <w:r>
              <w:rPr>
                <w:noProof/>
                <w:webHidden/>
              </w:rPr>
              <w:fldChar w:fldCharType="separate"/>
            </w:r>
            <w:r>
              <w:rPr>
                <w:noProof/>
                <w:webHidden/>
              </w:rPr>
              <w:t>25</w:t>
            </w:r>
            <w:r>
              <w:rPr>
                <w:noProof/>
                <w:webHidden/>
              </w:rPr>
              <w:fldChar w:fldCharType="end"/>
            </w:r>
          </w:hyperlink>
        </w:p>
        <w:p w14:paraId="67827465"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72" w:history="1">
            <w:r w:rsidRPr="00403E9C">
              <w:rPr>
                <w:rStyle w:val="Hyperlink"/>
                <w:noProof/>
                <w:lang w:val="pl-PL"/>
              </w:rPr>
              <w:t>3.6.2</w:t>
            </w:r>
            <w:r>
              <w:rPr>
                <w:rFonts w:asciiTheme="minorHAnsi" w:eastAsiaTheme="minorEastAsia" w:hAnsiTheme="minorHAnsi"/>
                <w:noProof/>
                <w:sz w:val="22"/>
              </w:rPr>
              <w:tab/>
            </w:r>
            <w:r w:rsidRPr="00403E9C">
              <w:rPr>
                <w:rStyle w:val="Hyperlink"/>
                <w:noProof/>
                <w:lang w:val="pl-PL"/>
              </w:rPr>
              <w:t>Odpady medyczne</w:t>
            </w:r>
            <w:r>
              <w:rPr>
                <w:noProof/>
                <w:webHidden/>
              </w:rPr>
              <w:tab/>
            </w:r>
            <w:r>
              <w:rPr>
                <w:noProof/>
                <w:webHidden/>
              </w:rPr>
              <w:fldChar w:fldCharType="begin"/>
            </w:r>
            <w:r>
              <w:rPr>
                <w:noProof/>
                <w:webHidden/>
              </w:rPr>
              <w:instrText xml:space="preserve"> PAGEREF _Toc522356972 \h </w:instrText>
            </w:r>
            <w:r>
              <w:rPr>
                <w:noProof/>
                <w:webHidden/>
              </w:rPr>
            </w:r>
            <w:r>
              <w:rPr>
                <w:noProof/>
                <w:webHidden/>
              </w:rPr>
              <w:fldChar w:fldCharType="separate"/>
            </w:r>
            <w:r>
              <w:rPr>
                <w:noProof/>
                <w:webHidden/>
              </w:rPr>
              <w:t>25</w:t>
            </w:r>
            <w:r>
              <w:rPr>
                <w:noProof/>
                <w:webHidden/>
              </w:rPr>
              <w:fldChar w:fldCharType="end"/>
            </w:r>
          </w:hyperlink>
        </w:p>
        <w:p w14:paraId="12B836CA"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73" w:history="1">
            <w:r w:rsidRPr="00403E9C">
              <w:rPr>
                <w:rStyle w:val="Hyperlink"/>
                <w:noProof/>
                <w:lang w:val="pl-PL"/>
              </w:rPr>
              <w:t>3.6.3</w:t>
            </w:r>
            <w:r>
              <w:rPr>
                <w:rFonts w:asciiTheme="minorHAnsi" w:eastAsiaTheme="minorEastAsia" w:hAnsiTheme="minorHAnsi"/>
                <w:noProof/>
                <w:sz w:val="22"/>
              </w:rPr>
              <w:tab/>
            </w:r>
            <w:r w:rsidRPr="00403E9C">
              <w:rPr>
                <w:rStyle w:val="Hyperlink"/>
                <w:noProof/>
                <w:lang w:val="pl-PL"/>
              </w:rPr>
              <w:t>Odpady niebezpieczne</w:t>
            </w:r>
            <w:r>
              <w:rPr>
                <w:noProof/>
                <w:webHidden/>
              </w:rPr>
              <w:tab/>
            </w:r>
            <w:r>
              <w:rPr>
                <w:noProof/>
                <w:webHidden/>
              </w:rPr>
              <w:fldChar w:fldCharType="begin"/>
            </w:r>
            <w:r>
              <w:rPr>
                <w:noProof/>
                <w:webHidden/>
              </w:rPr>
              <w:instrText xml:space="preserve"> PAGEREF _Toc522356973 \h </w:instrText>
            </w:r>
            <w:r>
              <w:rPr>
                <w:noProof/>
                <w:webHidden/>
              </w:rPr>
            </w:r>
            <w:r>
              <w:rPr>
                <w:noProof/>
                <w:webHidden/>
              </w:rPr>
              <w:fldChar w:fldCharType="separate"/>
            </w:r>
            <w:r>
              <w:rPr>
                <w:noProof/>
                <w:webHidden/>
              </w:rPr>
              <w:t>26</w:t>
            </w:r>
            <w:r>
              <w:rPr>
                <w:noProof/>
                <w:webHidden/>
              </w:rPr>
              <w:fldChar w:fldCharType="end"/>
            </w:r>
          </w:hyperlink>
        </w:p>
        <w:p w14:paraId="401A8CAB"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74" w:history="1">
            <w:r w:rsidRPr="00403E9C">
              <w:rPr>
                <w:rStyle w:val="Hyperlink"/>
                <w:noProof/>
                <w:lang w:val="pl-PL"/>
              </w:rPr>
              <w:t>3.6.4</w:t>
            </w:r>
            <w:r>
              <w:rPr>
                <w:rFonts w:asciiTheme="minorHAnsi" w:eastAsiaTheme="minorEastAsia" w:hAnsiTheme="minorHAnsi"/>
                <w:noProof/>
                <w:sz w:val="22"/>
              </w:rPr>
              <w:tab/>
            </w:r>
            <w:r w:rsidRPr="00403E9C">
              <w:rPr>
                <w:rStyle w:val="Hyperlink"/>
                <w:noProof/>
                <w:lang w:val="pl-PL"/>
              </w:rPr>
              <w:t>Drewno poużytkowe</w:t>
            </w:r>
            <w:r>
              <w:rPr>
                <w:noProof/>
                <w:webHidden/>
              </w:rPr>
              <w:tab/>
            </w:r>
            <w:r>
              <w:rPr>
                <w:noProof/>
                <w:webHidden/>
              </w:rPr>
              <w:fldChar w:fldCharType="begin"/>
            </w:r>
            <w:r>
              <w:rPr>
                <w:noProof/>
                <w:webHidden/>
              </w:rPr>
              <w:instrText xml:space="preserve"> PAGEREF _Toc522356974 \h </w:instrText>
            </w:r>
            <w:r>
              <w:rPr>
                <w:noProof/>
                <w:webHidden/>
              </w:rPr>
            </w:r>
            <w:r>
              <w:rPr>
                <w:noProof/>
                <w:webHidden/>
              </w:rPr>
              <w:fldChar w:fldCharType="separate"/>
            </w:r>
            <w:r>
              <w:rPr>
                <w:noProof/>
                <w:webHidden/>
              </w:rPr>
              <w:t>26</w:t>
            </w:r>
            <w:r>
              <w:rPr>
                <w:noProof/>
                <w:webHidden/>
              </w:rPr>
              <w:fldChar w:fldCharType="end"/>
            </w:r>
          </w:hyperlink>
        </w:p>
        <w:p w14:paraId="5593592E"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75" w:history="1">
            <w:r w:rsidRPr="00403E9C">
              <w:rPr>
                <w:rStyle w:val="Hyperlink"/>
                <w:noProof/>
                <w:lang w:val="pl-PL"/>
              </w:rPr>
              <w:t>3.6.5</w:t>
            </w:r>
            <w:r>
              <w:rPr>
                <w:rFonts w:asciiTheme="minorHAnsi" w:eastAsiaTheme="minorEastAsia" w:hAnsiTheme="minorHAnsi"/>
                <w:noProof/>
                <w:sz w:val="22"/>
              </w:rPr>
              <w:tab/>
            </w:r>
            <w:r w:rsidRPr="00403E9C">
              <w:rPr>
                <w:rStyle w:val="Hyperlink"/>
                <w:noProof/>
                <w:lang w:val="pl-PL"/>
              </w:rPr>
              <w:t>Osady ściekowe</w:t>
            </w:r>
            <w:r>
              <w:rPr>
                <w:noProof/>
                <w:webHidden/>
              </w:rPr>
              <w:tab/>
            </w:r>
            <w:r>
              <w:rPr>
                <w:noProof/>
                <w:webHidden/>
              </w:rPr>
              <w:fldChar w:fldCharType="begin"/>
            </w:r>
            <w:r>
              <w:rPr>
                <w:noProof/>
                <w:webHidden/>
              </w:rPr>
              <w:instrText xml:space="preserve"> PAGEREF _Toc522356975 \h </w:instrText>
            </w:r>
            <w:r>
              <w:rPr>
                <w:noProof/>
                <w:webHidden/>
              </w:rPr>
            </w:r>
            <w:r>
              <w:rPr>
                <w:noProof/>
                <w:webHidden/>
              </w:rPr>
              <w:fldChar w:fldCharType="separate"/>
            </w:r>
            <w:r>
              <w:rPr>
                <w:noProof/>
                <w:webHidden/>
              </w:rPr>
              <w:t>26</w:t>
            </w:r>
            <w:r>
              <w:rPr>
                <w:noProof/>
                <w:webHidden/>
              </w:rPr>
              <w:fldChar w:fldCharType="end"/>
            </w:r>
          </w:hyperlink>
        </w:p>
        <w:p w14:paraId="10D12A7B"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76" w:history="1">
            <w:r w:rsidRPr="00403E9C">
              <w:rPr>
                <w:rStyle w:val="Hyperlink"/>
                <w:noProof/>
                <w:lang w:val="pl-PL"/>
              </w:rPr>
              <w:t>3.6.6</w:t>
            </w:r>
            <w:r>
              <w:rPr>
                <w:rFonts w:asciiTheme="minorHAnsi" w:eastAsiaTheme="minorEastAsia" w:hAnsiTheme="minorHAnsi"/>
                <w:noProof/>
                <w:sz w:val="22"/>
              </w:rPr>
              <w:tab/>
            </w:r>
            <w:r w:rsidRPr="00403E9C">
              <w:rPr>
                <w:rStyle w:val="Hyperlink"/>
                <w:noProof/>
                <w:lang w:val="pl-PL"/>
              </w:rPr>
              <w:t>Metody spalania odpadów</w:t>
            </w:r>
            <w:r>
              <w:rPr>
                <w:noProof/>
                <w:webHidden/>
              </w:rPr>
              <w:tab/>
            </w:r>
            <w:r>
              <w:rPr>
                <w:noProof/>
                <w:webHidden/>
              </w:rPr>
              <w:fldChar w:fldCharType="begin"/>
            </w:r>
            <w:r>
              <w:rPr>
                <w:noProof/>
                <w:webHidden/>
              </w:rPr>
              <w:instrText xml:space="preserve"> PAGEREF _Toc522356976 \h </w:instrText>
            </w:r>
            <w:r>
              <w:rPr>
                <w:noProof/>
                <w:webHidden/>
              </w:rPr>
            </w:r>
            <w:r>
              <w:rPr>
                <w:noProof/>
                <w:webHidden/>
              </w:rPr>
              <w:fldChar w:fldCharType="separate"/>
            </w:r>
            <w:r>
              <w:rPr>
                <w:noProof/>
                <w:webHidden/>
              </w:rPr>
              <w:t>27</w:t>
            </w:r>
            <w:r>
              <w:rPr>
                <w:noProof/>
                <w:webHidden/>
              </w:rPr>
              <w:fldChar w:fldCharType="end"/>
            </w:r>
          </w:hyperlink>
        </w:p>
        <w:p w14:paraId="43577252"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77" w:history="1">
            <w:r w:rsidRPr="00403E9C">
              <w:rPr>
                <w:rStyle w:val="Hyperlink"/>
                <w:noProof/>
                <w:lang w:val="pl-PL"/>
              </w:rPr>
              <w:t>3.7</w:t>
            </w:r>
            <w:r>
              <w:rPr>
                <w:rFonts w:asciiTheme="minorHAnsi" w:eastAsiaTheme="minorEastAsia" w:hAnsiTheme="minorHAnsi"/>
                <w:noProof/>
                <w:sz w:val="22"/>
              </w:rPr>
              <w:tab/>
            </w:r>
            <w:r w:rsidRPr="00403E9C">
              <w:rPr>
                <w:rStyle w:val="Hyperlink"/>
                <w:noProof/>
                <w:lang w:val="pl-PL"/>
              </w:rPr>
              <w:t>Ekologia w spalaniu</w:t>
            </w:r>
            <w:r>
              <w:rPr>
                <w:noProof/>
                <w:webHidden/>
              </w:rPr>
              <w:tab/>
            </w:r>
            <w:r>
              <w:rPr>
                <w:noProof/>
                <w:webHidden/>
              </w:rPr>
              <w:fldChar w:fldCharType="begin"/>
            </w:r>
            <w:r>
              <w:rPr>
                <w:noProof/>
                <w:webHidden/>
              </w:rPr>
              <w:instrText xml:space="preserve"> PAGEREF _Toc522356977 \h </w:instrText>
            </w:r>
            <w:r>
              <w:rPr>
                <w:noProof/>
                <w:webHidden/>
              </w:rPr>
            </w:r>
            <w:r>
              <w:rPr>
                <w:noProof/>
                <w:webHidden/>
              </w:rPr>
              <w:fldChar w:fldCharType="separate"/>
            </w:r>
            <w:r>
              <w:rPr>
                <w:noProof/>
                <w:webHidden/>
              </w:rPr>
              <w:t>27</w:t>
            </w:r>
            <w:r>
              <w:rPr>
                <w:noProof/>
                <w:webHidden/>
              </w:rPr>
              <w:fldChar w:fldCharType="end"/>
            </w:r>
          </w:hyperlink>
        </w:p>
        <w:p w14:paraId="0CC99221" w14:textId="77777777" w:rsidR="00DC0330" w:rsidRDefault="00DC0330">
          <w:pPr>
            <w:pStyle w:val="TOC1"/>
            <w:rPr>
              <w:rFonts w:asciiTheme="minorHAnsi" w:eastAsiaTheme="minorEastAsia" w:hAnsiTheme="minorHAnsi"/>
              <w:b w:val="0"/>
              <w:sz w:val="22"/>
              <w:lang w:val="en-US"/>
            </w:rPr>
          </w:pPr>
          <w:hyperlink w:anchor="_Toc522356978" w:history="1">
            <w:r w:rsidRPr="00403E9C">
              <w:rPr>
                <w:rStyle w:val="Hyperlink"/>
              </w:rPr>
              <w:t>4.</w:t>
            </w:r>
            <w:r>
              <w:rPr>
                <w:rFonts w:asciiTheme="minorHAnsi" w:eastAsiaTheme="minorEastAsia" w:hAnsiTheme="minorHAnsi"/>
                <w:b w:val="0"/>
                <w:sz w:val="22"/>
                <w:lang w:val="en-US"/>
              </w:rPr>
              <w:tab/>
            </w:r>
            <w:r w:rsidRPr="00403E9C">
              <w:rPr>
                <w:rStyle w:val="Hyperlink"/>
              </w:rPr>
              <w:t>System regulacji</w:t>
            </w:r>
            <w:r>
              <w:rPr>
                <w:webHidden/>
              </w:rPr>
              <w:tab/>
            </w:r>
            <w:r>
              <w:rPr>
                <w:webHidden/>
              </w:rPr>
              <w:fldChar w:fldCharType="begin"/>
            </w:r>
            <w:r>
              <w:rPr>
                <w:webHidden/>
              </w:rPr>
              <w:instrText xml:space="preserve"> PAGEREF _Toc522356978 \h </w:instrText>
            </w:r>
            <w:r>
              <w:rPr>
                <w:webHidden/>
              </w:rPr>
            </w:r>
            <w:r>
              <w:rPr>
                <w:webHidden/>
              </w:rPr>
              <w:fldChar w:fldCharType="separate"/>
            </w:r>
            <w:r>
              <w:rPr>
                <w:webHidden/>
              </w:rPr>
              <w:t>28</w:t>
            </w:r>
            <w:r>
              <w:rPr>
                <w:webHidden/>
              </w:rPr>
              <w:fldChar w:fldCharType="end"/>
            </w:r>
          </w:hyperlink>
        </w:p>
        <w:p w14:paraId="2BF7A367"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79" w:history="1">
            <w:r w:rsidRPr="00403E9C">
              <w:rPr>
                <w:rStyle w:val="Hyperlink"/>
                <w:noProof/>
                <w:lang w:val="pl-PL"/>
              </w:rPr>
              <w:t>4.1</w:t>
            </w:r>
            <w:r>
              <w:rPr>
                <w:rFonts w:asciiTheme="minorHAnsi" w:eastAsiaTheme="minorEastAsia" w:hAnsiTheme="minorHAnsi"/>
                <w:noProof/>
                <w:sz w:val="22"/>
              </w:rPr>
              <w:tab/>
            </w:r>
            <w:r w:rsidRPr="00403E9C">
              <w:rPr>
                <w:rStyle w:val="Hyperlink"/>
                <w:noProof/>
                <w:lang w:val="pl-PL"/>
              </w:rPr>
              <w:t>Układ regulacji</w:t>
            </w:r>
            <w:r>
              <w:rPr>
                <w:noProof/>
                <w:webHidden/>
              </w:rPr>
              <w:tab/>
            </w:r>
            <w:r>
              <w:rPr>
                <w:noProof/>
                <w:webHidden/>
              </w:rPr>
              <w:fldChar w:fldCharType="begin"/>
            </w:r>
            <w:r>
              <w:rPr>
                <w:noProof/>
                <w:webHidden/>
              </w:rPr>
              <w:instrText xml:space="preserve"> PAGEREF _Toc522356979 \h </w:instrText>
            </w:r>
            <w:r>
              <w:rPr>
                <w:noProof/>
                <w:webHidden/>
              </w:rPr>
            </w:r>
            <w:r>
              <w:rPr>
                <w:noProof/>
                <w:webHidden/>
              </w:rPr>
              <w:fldChar w:fldCharType="separate"/>
            </w:r>
            <w:r>
              <w:rPr>
                <w:noProof/>
                <w:webHidden/>
              </w:rPr>
              <w:t>28</w:t>
            </w:r>
            <w:r>
              <w:rPr>
                <w:noProof/>
                <w:webHidden/>
              </w:rPr>
              <w:fldChar w:fldCharType="end"/>
            </w:r>
          </w:hyperlink>
        </w:p>
        <w:p w14:paraId="56446EB9"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80" w:history="1">
            <w:r w:rsidRPr="00403E9C">
              <w:rPr>
                <w:rStyle w:val="Hyperlink"/>
                <w:noProof/>
                <w:lang w:val="pl-PL"/>
              </w:rPr>
              <w:t>4.2</w:t>
            </w:r>
            <w:r>
              <w:rPr>
                <w:rFonts w:asciiTheme="minorHAnsi" w:eastAsiaTheme="minorEastAsia" w:hAnsiTheme="minorHAnsi"/>
                <w:noProof/>
                <w:sz w:val="22"/>
              </w:rPr>
              <w:tab/>
            </w:r>
            <w:r w:rsidRPr="00403E9C">
              <w:rPr>
                <w:rStyle w:val="Hyperlink"/>
                <w:noProof/>
                <w:lang w:val="pl-PL"/>
              </w:rPr>
              <w:t>Projektowanie układów regulacji</w:t>
            </w:r>
            <w:r>
              <w:rPr>
                <w:noProof/>
                <w:webHidden/>
              </w:rPr>
              <w:tab/>
            </w:r>
            <w:r>
              <w:rPr>
                <w:noProof/>
                <w:webHidden/>
              </w:rPr>
              <w:fldChar w:fldCharType="begin"/>
            </w:r>
            <w:r>
              <w:rPr>
                <w:noProof/>
                <w:webHidden/>
              </w:rPr>
              <w:instrText xml:space="preserve"> PAGEREF _Toc522356980 \h </w:instrText>
            </w:r>
            <w:r>
              <w:rPr>
                <w:noProof/>
                <w:webHidden/>
              </w:rPr>
            </w:r>
            <w:r>
              <w:rPr>
                <w:noProof/>
                <w:webHidden/>
              </w:rPr>
              <w:fldChar w:fldCharType="separate"/>
            </w:r>
            <w:r>
              <w:rPr>
                <w:noProof/>
                <w:webHidden/>
              </w:rPr>
              <w:t>30</w:t>
            </w:r>
            <w:r>
              <w:rPr>
                <w:noProof/>
                <w:webHidden/>
              </w:rPr>
              <w:fldChar w:fldCharType="end"/>
            </w:r>
          </w:hyperlink>
        </w:p>
        <w:p w14:paraId="1A5893EA"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81" w:history="1">
            <w:r w:rsidRPr="00403E9C">
              <w:rPr>
                <w:rStyle w:val="Hyperlink"/>
                <w:noProof/>
                <w:lang w:val="pl-PL"/>
              </w:rPr>
              <w:t>4.3</w:t>
            </w:r>
            <w:r>
              <w:rPr>
                <w:rFonts w:asciiTheme="minorHAnsi" w:eastAsiaTheme="minorEastAsia" w:hAnsiTheme="minorHAnsi"/>
                <w:noProof/>
                <w:sz w:val="22"/>
              </w:rPr>
              <w:tab/>
            </w:r>
            <w:r w:rsidRPr="00403E9C">
              <w:rPr>
                <w:rStyle w:val="Hyperlink"/>
                <w:noProof/>
                <w:lang w:val="pl-PL"/>
              </w:rPr>
              <w:t>Regulatory</w:t>
            </w:r>
            <w:r>
              <w:rPr>
                <w:noProof/>
                <w:webHidden/>
              </w:rPr>
              <w:tab/>
            </w:r>
            <w:r>
              <w:rPr>
                <w:noProof/>
                <w:webHidden/>
              </w:rPr>
              <w:fldChar w:fldCharType="begin"/>
            </w:r>
            <w:r>
              <w:rPr>
                <w:noProof/>
                <w:webHidden/>
              </w:rPr>
              <w:instrText xml:space="preserve"> PAGEREF _Toc522356981 \h </w:instrText>
            </w:r>
            <w:r>
              <w:rPr>
                <w:noProof/>
                <w:webHidden/>
              </w:rPr>
            </w:r>
            <w:r>
              <w:rPr>
                <w:noProof/>
                <w:webHidden/>
              </w:rPr>
              <w:fldChar w:fldCharType="separate"/>
            </w:r>
            <w:r>
              <w:rPr>
                <w:noProof/>
                <w:webHidden/>
              </w:rPr>
              <w:t>31</w:t>
            </w:r>
            <w:r>
              <w:rPr>
                <w:noProof/>
                <w:webHidden/>
              </w:rPr>
              <w:fldChar w:fldCharType="end"/>
            </w:r>
          </w:hyperlink>
        </w:p>
        <w:p w14:paraId="532F3047"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82" w:history="1">
            <w:r w:rsidRPr="00403E9C">
              <w:rPr>
                <w:rStyle w:val="Hyperlink"/>
                <w:noProof/>
                <w:lang w:val="pl-PL"/>
              </w:rPr>
              <w:t>4.4</w:t>
            </w:r>
            <w:r>
              <w:rPr>
                <w:rFonts w:asciiTheme="minorHAnsi" w:eastAsiaTheme="minorEastAsia" w:hAnsiTheme="minorHAnsi"/>
                <w:noProof/>
                <w:sz w:val="22"/>
              </w:rPr>
              <w:tab/>
            </w:r>
            <w:r w:rsidRPr="00403E9C">
              <w:rPr>
                <w:rStyle w:val="Hyperlink"/>
                <w:noProof/>
                <w:lang w:val="pl-PL"/>
              </w:rPr>
              <w:t>Regulator PID</w:t>
            </w:r>
            <w:r>
              <w:rPr>
                <w:noProof/>
                <w:webHidden/>
              </w:rPr>
              <w:tab/>
            </w:r>
            <w:r>
              <w:rPr>
                <w:noProof/>
                <w:webHidden/>
              </w:rPr>
              <w:fldChar w:fldCharType="begin"/>
            </w:r>
            <w:r>
              <w:rPr>
                <w:noProof/>
                <w:webHidden/>
              </w:rPr>
              <w:instrText xml:space="preserve"> PAGEREF _Toc522356982 \h </w:instrText>
            </w:r>
            <w:r>
              <w:rPr>
                <w:noProof/>
                <w:webHidden/>
              </w:rPr>
            </w:r>
            <w:r>
              <w:rPr>
                <w:noProof/>
                <w:webHidden/>
              </w:rPr>
              <w:fldChar w:fldCharType="separate"/>
            </w:r>
            <w:r>
              <w:rPr>
                <w:noProof/>
                <w:webHidden/>
              </w:rPr>
              <w:t>31</w:t>
            </w:r>
            <w:r>
              <w:rPr>
                <w:noProof/>
                <w:webHidden/>
              </w:rPr>
              <w:fldChar w:fldCharType="end"/>
            </w:r>
          </w:hyperlink>
        </w:p>
        <w:p w14:paraId="545BFD71"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83" w:history="1">
            <w:r w:rsidRPr="00403E9C">
              <w:rPr>
                <w:rStyle w:val="Hyperlink"/>
                <w:noProof/>
                <w:lang w:val="pl-PL"/>
              </w:rPr>
              <w:t>4.5</w:t>
            </w:r>
            <w:r>
              <w:rPr>
                <w:rFonts w:asciiTheme="minorHAnsi" w:eastAsiaTheme="minorEastAsia" w:hAnsiTheme="minorHAnsi"/>
                <w:noProof/>
                <w:sz w:val="22"/>
              </w:rPr>
              <w:tab/>
            </w:r>
            <w:r w:rsidRPr="00403E9C">
              <w:rPr>
                <w:rStyle w:val="Hyperlink"/>
                <w:noProof/>
                <w:lang w:val="pl-PL"/>
              </w:rPr>
              <w:t>Metody regulacji</w:t>
            </w:r>
            <w:r>
              <w:rPr>
                <w:noProof/>
                <w:webHidden/>
              </w:rPr>
              <w:tab/>
            </w:r>
            <w:r>
              <w:rPr>
                <w:noProof/>
                <w:webHidden/>
              </w:rPr>
              <w:fldChar w:fldCharType="begin"/>
            </w:r>
            <w:r>
              <w:rPr>
                <w:noProof/>
                <w:webHidden/>
              </w:rPr>
              <w:instrText xml:space="preserve"> PAGEREF _Toc522356983 \h </w:instrText>
            </w:r>
            <w:r>
              <w:rPr>
                <w:noProof/>
                <w:webHidden/>
              </w:rPr>
            </w:r>
            <w:r>
              <w:rPr>
                <w:noProof/>
                <w:webHidden/>
              </w:rPr>
              <w:fldChar w:fldCharType="separate"/>
            </w:r>
            <w:r>
              <w:rPr>
                <w:noProof/>
                <w:webHidden/>
              </w:rPr>
              <w:t>32</w:t>
            </w:r>
            <w:r>
              <w:rPr>
                <w:noProof/>
                <w:webHidden/>
              </w:rPr>
              <w:fldChar w:fldCharType="end"/>
            </w:r>
          </w:hyperlink>
        </w:p>
        <w:p w14:paraId="6816B63C" w14:textId="77777777" w:rsidR="00DC0330" w:rsidRDefault="00DC0330">
          <w:pPr>
            <w:pStyle w:val="TOC3"/>
            <w:tabs>
              <w:tab w:val="left" w:pos="1320"/>
              <w:tab w:val="right" w:leader="dot" w:pos="8827"/>
            </w:tabs>
            <w:rPr>
              <w:rFonts w:asciiTheme="minorHAnsi" w:eastAsiaTheme="minorEastAsia" w:hAnsiTheme="minorHAnsi"/>
              <w:noProof/>
              <w:sz w:val="22"/>
            </w:rPr>
          </w:pPr>
          <w:hyperlink w:anchor="_Toc522356984" w:history="1">
            <w:r w:rsidRPr="00403E9C">
              <w:rPr>
                <w:rStyle w:val="Hyperlink"/>
                <w:noProof/>
                <w:lang w:val="pl-PL"/>
              </w:rPr>
              <w:t>4.5.1</w:t>
            </w:r>
            <w:r>
              <w:rPr>
                <w:rFonts w:asciiTheme="minorHAnsi" w:eastAsiaTheme="minorEastAsia" w:hAnsiTheme="minorHAnsi"/>
                <w:noProof/>
                <w:sz w:val="22"/>
              </w:rPr>
              <w:tab/>
            </w:r>
            <w:r w:rsidRPr="00403E9C">
              <w:rPr>
                <w:rStyle w:val="Hyperlink"/>
                <w:noProof/>
                <w:lang w:val="pl-PL"/>
              </w:rPr>
              <w:t>Metoda Zieglera-Nicholsa</w:t>
            </w:r>
            <w:r>
              <w:rPr>
                <w:noProof/>
                <w:webHidden/>
              </w:rPr>
              <w:tab/>
            </w:r>
            <w:r>
              <w:rPr>
                <w:noProof/>
                <w:webHidden/>
              </w:rPr>
              <w:fldChar w:fldCharType="begin"/>
            </w:r>
            <w:r>
              <w:rPr>
                <w:noProof/>
                <w:webHidden/>
              </w:rPr>
              <w:instrText xml:space="preserve"> PAGEREF _Toc522356984 \h </w:instrText>
            </w:r>
            <w:r>
              <w:rPr>
                <w:noProof/>
                <w:webHidden/>
              </w:rPr>
            </w:r>
            <w:r>
              <w:rPr>
                <w:noProof/>
                <w:webHidden/>
              </w:rPr>
              <w:fldChar w:fldCharType="separate"/>
            </w:r>
            <w:r>
              <w:rPr>
                <w:noProof/>
                <w:webHidden/>
              </w:rPr>
              <w:t>32</w:t>
            </w:r>
            <w:r>
              <w:rPr>
                <w:noProof/>
                <w:webHidden/>
              </w:rPr>
              <w:fldChar w:fldCharType="end"/>
            </w:r>
          </w:hyperlink>
        </w:p>
        <w:p w14:paraId="4A5A0200" w14:textId="77777777" w:rsidR="00DC0330" w:rsidRDefault="00DC0330">
          <w:pPr>
            <w:pStyle w:val="TOC1"/>
            <w:rPr>
              <w:rFonts w:asciiTheme="minorHAnsi" w:eastAsiaTheme="minorEastAsia" w:hAnsiTheme="minorHAnsi"/>
              <w:b w:val="0"/>
              <w:sz w:val="22"/>
              <w:lang w:val="en-US"/>
            </w:rPr>
          </w:pPr>
          <w:hyperlink w:anchor="_Toc522356985" w:history="1">
            <w:r w:rsidRPr="00403E9C">
              <w:rPr>
                <w:rStyle w:val="Hyperlink"/>
              </w:rPr>
              <w:t>5.</w:t>
            </w:r>
            <w:r>
              <w:rPr>
                <w:rFonts w:asciiTheme="minorHAnsi" w:eastAsiaTheme="minorEastAsia" w:hAnsiTheme="minorHAnsi"/>
                <w:b w:val="0"/>
                <w:sz w:val="22"/>
                <w:lang w:val="en-US"/>
              </w:rPr>
              <w:tab/>
            </w:r>
            <w:r w:rsidRPr="00403E9C">
              <w:rPr>
                <w:rStyle w:val="Hyperlink"/>
              </w:rPr>
              <w:t>Sterowniki PLC</w:t>
            </w:r>
            <w:r>
              <w:rPr>
                <w:webHidden/>
              </w:rPr>
              <w:tab/>
            </w:r>
            <w:r>
              <w:rPr>
                <w:webHidden/>
              </w:rPr>
              <w:fldChar w:fldCharType="begin"/>
            </w:r>
            <w:r>
              <w:rPr>
                <w:webHidden/>
              </w:rPr>
              <w:instrText xml:space="preserve"> PAGEREF _Toc522356985 \h </w:instrText>
            </w:r>
            <w:r>
              <w:rPr>
                <w:webHidden/>
              </w:rPr>
            </w:r>
            <w:r>
              <w:rPr>
                <w:webHidden/>
              </w:rPr>
              <w:fldChar w:fldCharType="separate"/>
            </w:r>
            <w:r>
              <w:rPr>
                <w:webHidden/>
              </w:rPr>
              <w:t>34</w:t>
            </w:r>
            <w:r>
              <w:rPr>
                <w:webHidden/>
              </w:rPr>
              <w:fldChar w:fldCharType="end"/>
            </w:r>
          </w:hyperlink>
        </w:p>
        <w:p w14:paraId="7A0B8A8B" w14:textId="77777777" w:rsidR="00DC0330" w:rsidRDefault="00DC0330">
          <w:pPr>
            <w:pStyle w:val="TOC1"/>
            <w:rPr>
              <w:rFonts w:asciiTheme="minorHAnsi" w:eastAsiaTheme="minorEastAsia" w:hAnsiTheme="minorHAnsi"/>
              <w:b w:val="0"/>
              <w:sz w:val="22"/>
              <w:lang w:val="en-US"/>
            </w:rPr>
          </w:pPr>
          <w:hyperlink w:anchor="_Toc522356986" w:history="1">
            <w:r w:rsidRPr="00403E9C">
              <w:rPr>
                <w:rStyle w:val="Hyperlink"/>
              </w:rPr>
              <w:t>6.</w:t>
            </w:r>
            <w:r>
              <w:rPr>
                <w:rFonts w:asciiTheme="minorHAnsi" w:eastAsiaTheme="minorEastAsia" w:hAnsiTheme="minorHAnsi"/>
                <w:b w:val="0"/>
                <w:sz w:val="22"/>
                <w:lang w:val="en-US"/>
              </w:rPr>
              <w:tab/>
            </w:r>
            <w:r w:rsidRPr="00403E9C">
              <w:rPr>
                <w:rStyle w:val="Hyperlink"/>
              </w:rPr>
              <w:t>Budowa stanowiska</w:t>
            </w:r>
            <w:r>
              <w:rPr>
                <w:webHidden/>
              </w:rPr>
              <w:tab/>
            </w:r>
            <w:r>
              <w:rPr>
                <w:webHidden/>
              </w:rPr>
              <w:fldChar w:fldCharType="begin"/>
            </w:r>
            <w:r>
              <w:rPr>
                <w:webHidden/>
              </w:rPr>
              <w:instrText xml:space="preserve"> PAGEREF _Toc522356986 \h </w:instrText>
            </w:r>
            <w:r>
              <w:rPr>
                <w:webHidden/>
              </w:rPr>
            </w:r>
            <w:r>
              <w:rPr>
                <w:webHidden/>
              </w:rPr>
              <w:fldChar w:fldCharType="separate"/>
            </w:r>
            <w:r>
              <w:rPr>
                <w:webHidden/>
              </w:rPr>
              <w:t>35</w:t>
            </w:r>
            <w:r>
              <w:rPr>
                <w:webHidden/>
              </w:rPr>
              <w:fldChar w:fldCharType="end"/>
            </w:r>
          </w:hyperlink>
        </w:p>
        <w:p w14:paraId="27CF00D1"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87" w:history="1">
            <w:r w:rsidRPr="00403E9C">
              <w:rPr>
                <w:rStyle w:val="Hyperlink"/>
                <w:noProof/>
                <w:lang w:val="pl-PL"/>
              </w:rPr>
              <w:t>6.1</w:t>
            </w:r>
            <w:r>
              <w:rPr>
                <w:rFonts w:asciiTheme="minorHAnsi" w:eastAsiaTheme="minorEastAsia" w:hAnsiTheme="minorHAnsi"/>
                <w:noProof/>
                <w:sz w:val="22"/>
              </w:rPr>
              <w:tab/>
            </w:r>
            <w:r w:rsidRPr="00403E9C">
              <w:rPr>
                <w:rStyle w:val="Hyperlink"/>
                <w:noProof/>
                <w:lang w:val="pl-PL"/>
              </w:rPr>
              <w:t>Konfiguracja środowiska</w:t>
            </w:r>
            <w:r>
              <w:rPr>
                <w:noProof/>
                <w:webHidden/>
              </w:rPr>
              <w:tab/>
            </w:r>
            <w:r>
              <w:rPr>
                <w:noProof/>
                <w:webHidden/>
              </w:rPr>
              <w:fldChar w:fldCharType="begin"/>
            </w:r>
            <w:r>
              <w:rPr>
                <w:noProof/>
                <w:webHidden/>
              </w:rPr>
              <w:instrText xml:space="preserve"> PAGEREF _Toc522356987 \h </w:instrText>
            </w:r>
            <w:r>
              <w:rPr>
                <w:noProof/>
                <w:webHidden/>
              </w:rPr>
            </w:r>
            <w:r>
              <w:rPr>
                <w:noProof/>
                <w:webHidden/>
              </w:rPr>
              <w:fldChar w:fldCharType="separate"/>
            </w:r>
            <w:r>
              <w:rPr>
                <w:noProof/>
                <w:webHidden/>
              </w:rPr>
              <w:t>38</w:t>
            </w:r>
            <w:r>
              <w:rPr>
                <w:noProof/>
                <w:webHidden/>
              </w:rPr>
              <w:fldChar w:fldCharType="end"/>
            </w:r>
          </w:hyperlink>
        </w:p>
        <w:p w14:paraId="4B5F1164"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88" w:history="1">
            <w:r w:rsidRPr="00403E9C">
              <w:rPr>
                <w:rStyle w:val="Hyperlink"/>
                <w:noProof/>
                <w:lang w:val="pl-PL"/>
              </w:rPr>
              <w:t>6.2</w:t>
            </w:r>
            <w:r>
              <w:rPr>
                <w:rFonts w:asciiTheme="minorHAnsi" w:eastAsiaTheme="minorEastAsia" w:hAnsiTheme="minorHAnsi"/>
                <w:noProof/>
                <w:sz w:val="22"/>
              </w:rPr>
              <w:tab/>
            </w:r>
            <w:r w:rsidRPr="00403E9C">
              <w:rPr>
                <w:rStyle w:val="Hyperlink"/>
                <w:noProof/>
                <w:lang w:val="pl-PL"/>
              </w:rPr>
              <w:t>Działanie programu</w:t>
            </w:r>
            <w:r>
              <w:rPr>
                <w:noProof/>
                <w:webHidden/>
              </w:rPr>
              <w:tab/>
            </w:r>
            <w:r>
              <w:rPr>
                <w:noProof/>
                <w:webHidden/>
              </w:rPr>
              <w:fldChar w:fldCharType="begin"/>
            </w:r>
            <w:r>
              <w:rPr>
                <w:noProof/>
                <w:webHidden/>
              </w:rPr>
              <w:instrText xml:space="preserve"> PAGEREF _Toc522356988 \h </w:instrText>
            </w:r>
            <w:r>
              <w:rPr>
                <w:noProof/>
                <w:webHidden/>
              </w:rPr>
            </w:r>
            <w:r>
              <w:rPr>
                <w:noProof/>
                <w:webHidden/>
              </w:rPr>
              <w:fldChar w:fldCharType="separate"/>
            </w:r>
            <w:r>
              <w:rPr>
                <w:noProof/>
                <w:webHidden/>
              </w:rPr>
              <w:t>43</w:t>
            </w:r>
            <w:r>
              <w:rPr>
                <w:noProof/>
                <w:webHidden/>
              </w:rPr>
              <w:fldChar w:fldCharType="end"/>
            </w:r>
          </w:hyperlink>
        </w:p>
        <w:p w14:paraId="192AFD66"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89" w:history="1">
            <w:r w:rsidRPr="00403E9C">
              <w:rPr>
                <w:rStyle w:val="Hyperlink"/>
                <w:noProof/>
                <w:lang w:val="pl-PL"/>
              </w:rPr>
              <w:t>6.3</w:t>
            </w:r>
            <w:r>
              <w:rPr>
                <w:rFonts w:asciiTheme="minorHAnsi" w:eastAsiaTheme="minorEastAsia" w:hAnsiTheme="minorHAnsi"/>
                <w:noProof/>
                <w:sz w:val="22"/>
              </w:rPr>
              <w:tab/>
            </w:r>
            <w:r w:rsidRPr="00403E9C">
              <w:rPr>
                <w:rStyle w:val="Hyperlink"/>
                <w:noProof/>
                <w:lang w:val="pl-PL"/>
              </w:rPr>
              <w:t>Wyniki symulacji</w:t>
            </w:r>
            <w:r>
              <w:rPr>
                <w:noProof/>
                <w:webHidden/>
              </w:rPr>
              <w:tab/>
            </w:r>
            <w:r>
              <w:rPr>
                <w:noProof/>
                <w:webHidden/>
              </w:rPr>
              <w:fldChar w:fldCharType="begin"/>
            </w:r>
            <w:r>
              <w:rPr>
                <w:noProof/>
                <w:webHidden/>
              </w:rPr>
              <w:instrText xml:space="preserve"> PAGEREF _Toc522356989 \h </w:instrText>
            </w:r>
            <w:r>
              <w:rPr>
                <w:noProof/>
                <w:webHidden/>
              </w:rPr>
            </w:r>
            <w:r>
              <w:rPr>
                <w:noProof/>
                <w:webHidden/>
              </w:rPr>
              <w:fldChar w:fldCharType="separate"/>
            </w:r>
            <w:r>
              <w:rPr>
                <w:noProof/>
                <w:webHidden/>
              </w:rPr>
              <w:t>43</w:t>
            </w:r>
            <w:r>
              <w:rPr>
                <w:noProof/>
                <w:webHidden/>
              </w:rPr>
              <w:fldChar w:fldCharType="end"/>
            </w:r>
          </w:hyperlink>
        </w:p>
        <w:p w14:paraId="21480441" w14:textId="77777777" w:rsidR="00DC0330" w:rsidRDefault="00DC0330">
          <w:pPr>
            <w:pStyle w:val="TOC2"/>
            <w:tabs>
              <w:tab w:val="left" w:pos="880"/>
              <w:tab w:val="right" w:leader="dot" w:pos="8827"/>
            </w:tabs>
            <w:rPr>
              <w:rFonts w:asciiTheme="minorHAnsi" w:eastAsiaTheme="minorEastAsia" w:hAnsiTheme="minorHAnsi"/>
              <w:noProof/>
              <w:sz w:val="22"/>
            </w:rPr>
          </w:pPr>
          <w:hyperlink w:anchor="_Toc522356990" w:history="1">
            <w:r w:rsidRPr="00403E9C">
              <w:rPr>
                <w:rStyle w:val="Hyperlink"/>
                <w:noProof/>
                <w:lang w:val="pl-PL"/>
              </w:rPr>
              <w:t>6.4</w:t>
            </w:r>
            <w:r>
              <w:rPr>
                <w:rFonts w:asciiTheme="minorHAnsi" w:eastAsiaTheme="minorEastAsia" w:hAnsiTheme="minorHAnsi"/>
                <w:noProof/>
                <w:sz w:val="22"/>
              </w:rPr>
              <w:tab/>
            </w:r>
            <w:r w:rsidRPr="00403E9C">
              <w:rPr>
                <w:rStyle w:val="Hyperlink"/>
                <w:noProof/>
                <w:lang w:val="pl-PL"/>
              </w:rPr>
              <w:t>Wnioski</w:t>
            </w:r>
            <w:r>
              <w:rPr>
                <w:noProof/>
                <w:webHidden/>
              </w:rPr>
              <w:tab/>
            </w:r>
            <w:r>
              <w:rPr>
                <w:noProof/>
                <w:webHidden/>
              </w:rPr>
              <w:fldChar w:fldCharType="begin"/>
            </w:r>
            <w:r>
              <w:rPr>
                <w:noProof/>
                <w:webHidden/>
              </w:rPr>
              <w:instrText xml:space="preserve"> PAGEREF _Toc522356990 \h </w:instrText>
            </w:r>
            <w:r>
              <w:rPr>
                <w:noProof/>
                <w:webHidden/>
              </w:rPr>
            </w:r>
            <w:r>
              <w:rPr>
                <w:noProof/>
                <w:webHidden/>
              </w:rPr>
              <w:fldChar w:fldCharType="separate"/>
            </w:r>
            <w:r>
              <w:rPr>
                <w:noProof/>
                <w:webHidden/>
              </w:rPr>
              <w:t>43</w:t>
            </w:r>
            <w:r>
              <w:rPr>
                <w:noProof/>
                <w:webHidden/>
              </w:rPr>
              <w:fldChar w:fldCharType="end"/>
            </w:r>
          </w:hyperlink>
        </w:p>
        <w:p w14:paraId="62D7EF0D" w14:textId="77777777" w:rsidR="00DC0330" w:rsidRDefault="00DC0330">
          <w:pPr>
            <w:pStyle w:val="TOC1"/>
            <w:rPr>
              <w:rFonts w:asciiTheme="minorHAnsi" w:eastAsiaTheme="minorEastAsia" w:hAnsiTheme="minorHAnsi"/>
              <w:b w:val="0"/>
              <w:sz w:val="22"/>
              <w:lang w:val="en-US"/>
            </w:rPr>
          </w:pPr>
          <w:hyperlink w:anchor="_Toc522356991" w:history="1">
            <w:r w:rsidRPr="00403E9C">
              <w:rPr>
                <w:rStyle w:val="Hyperlink"/>
              </w:rPr>
              <w:t>7.</w:t>
            </w:r>
            <w:r>
              <w:rPr>
                <w:rFonts w:asciiTheme="minorHAnsi" w:eastAsiaTheme="minorEastAsia" w:hAnsiTheme="minorHAnsi"/>
                <w:b w:val="0"/>
                <w:sz w:val="22"/>
                <w:lang w:val="en-US"/>
              </w:rPr>
              <w:tab/>
            </w:r>
            <w:r w:rsidRPr="00403E9C">
              <w:rPr>
                <w:rStyle w:val="Hyperlink"/>
              </w:rPr>
              <w:t>Zakończenie</w:t>
            </w:r>
            <w:r>
              <w:rPr>
                <w:webHidden/>
              </w:rPr>
              <w:tab/>
            </w:r>
            <w:r>
              <w:rPr>
                <w:webHidden/>
              </w:rPr>
              <w:fldChar w:fldCharType="begin"/>
            </w:r>
            <w:r>
              <w:rPr>
                <w:webHidden/>
              </w:rPr>
              <w:instrText xml:space="preserve"> PAGEREF _Toc522356991 \h </w:instrText>
            </w:r>
            <w:r>
              <w:rPr>
                <w:webHidden/>
              </w:rPr>
            </w:r>
            <w:r>
              <w:rPr>
                <w:webHidden/>
              </w:rPr>
              <w:fldChar w:fldCharType="separate"/>
            </w:r>
            <w:r>
              <w:rPr>
                <w:webHidden/>
              </w:rPr>
              <w:t>44</w:t>
            </w:r>
            <w:r>
              <w:rPr>
                <w:webHidden/>
              </w:rPr>
              <w:fldChar w:fldCharType="end"/>
            </w:r>
          </w:hyperlink>
        </w:p>
        <w:p w14:paraId="10FAC3D5" w14:textId="77777777" w:rsidR="00DC0330" w:rsidRDefault="00DC0330">
          <w:pPr>
            <w:pStyle w:val="TOC1"/>
            <w:rPr>
              <w:rFonts w:asciiTheme="minorHAnsi" w:eastAsiaTheme="minorEastAsia" w:hAnsiTheme="minorHAnsi"/>
              <w:b w:val="0"/>
              <w:sz w:val="22"/>
              <w:lang w:val="en-US"/>
            </w:rPr>
          </w:pPr>
          <w:hyperlink w:anchor="_Toc522356992" w:history="1">
            <w:r w:rsidRPr="00403E9C">
              <w:rPr>
                <w:rStyle w:val="Hyperlink"/>
              </w:rPr>
              <w:t>8.</w:t>
            </w:r>
            <w:r>
              <w:rPr>
                <w:rFonts w:asciiTheme="minorHAnsi" w:eastAsiaTheme="minorEastAsia" w:hAnsiTheme="minorHAnsi"/>
                <w:b w:val="0"/>
                <w:sz w:val="22"/>
                <w:lang w:val="en-US"/>
              </w:rPr>
              <w:tab/>
            </w:r>
            <w:r w:rsidRPr="00403E9C">
              <w:rPr>
                <w:rStyle w:val="Hyperlink"/>
              </w:rPr>
              <w:t>Bibliografia</w:t>
            </w:r>
            <w:r>
              <w:rPr>
                <w:webHidden/>
              </w:rPr>
              <w:tab/>
            </w:r>
            <w:r>
              <w:rPr>
                <w:webHidden/>
              </w:rPr>
              <w:fldChar w:fldCharType="begin"/>
            </w:r>
            <w:r>
              <w:rPr>
                <w:webHidden/>
              </w:rPr>
              <w:instrText xml:space="preserve"> PAGEREF _Toc522356992 \h </w:instrText>
            </w:r>
            <w:r>
              <w:rPr>
                <w:webHidden/>
              </w:rPr>
            </w:r>
            <w:r>
              <w:rPr>
                <w:webHidden/>
              </w:rPr>
              <w:fldChar w:fldCharType="separate"/>
            </w:r>
            <w:r>
              <w:rPr>
                <w:webHidden/>
              </w:rPr>
              <w:t>45</w:t>
            </w:r>
            <w:r>
              <w:rPr>
                <w:webHidden/>
              </w:rPr>
              <w:fldChar w:fldCharType="end"/>
            </w:r>
          </w:hyperlink>
        </w:p>
        <w:p w14:paraId="23DFA90C" w14:textId="77777777" w:rsidR="00846980" w:rsidRDefault="002A7541" w:rsidP="00CD4D22">
          <w:r>
            <w:rPr>
              <w:b/>
              <w:bCs/>
              <w:noProof/>
            </w:rPr>
            <w:fldChar w:fldCharType="end"/>
          </w:r>
        </w:p>
      </w:sdtContent>
    </w:sdt>
    <w:p w14:paraId="5665056E" w14:textId="77777777" w:rsidR="00846980" w:rsidRPr="00846980" w:rsidRDefault="00846980" w:rsidP="00CD4D22">
      <w:pPr>
        <w:rPr>
          <w:rFonts w:cs="Times New Roman"/>
          <w:szCs w:val="24"/>
        </w:rPr>
      </w:pPr>
      <w:r w:rsidRPr="00846980">
        <w:rPr>
          <w:rFonts w:cs="Times New Roman"/>
          <w:szCs w:val="24"/>
        </w:rPr>
        <w:br w:type="page"/>
      </w:r>
    </w:p>
    <w:p w14:paraId="7C8E1F27" w14:textId="77777777" w:rsidR="00846980" w:rsidRPr="009E2E3F" w:rsidRDefault="00E86562" w:rsidP="00624E56">
      <w:pPr>
        <w:pStyle w:val="Heading1"/>
        <w:jc w:val="both"/>
        <w:rPr>
          <w:lang w:val="pl-PL"/>
        </w:rPr>
      </w:pPr>
      <w:bookmarkStart w:id="1" w:name="_Toc522356953"/>
      <w:r w:rsidRPr="009E2E3F">
        <w:rPr>
          <w:lang w:val="pl-PL"/>
        </w:rPr>
        <w:lastRenderedPageBreak/>
        <w:t>Wstęp</w:t>
      </w:r>
      <w:bookmarkEnd w:id="1"/>
    </w:p>
    <w:p w14:paraId="734E2555" w14:textId="69CDDF43" w:rsidR="00846980" w:rsidRDefault="00846980" w:rsidP="00624E56">
      <w:pPr>
        <w:spacing w:after="240"/>
        <w:ind w:firstLine="432"/>
        <w:jc w:val="both"/>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14:paraId="19FAFFE8" w14:textId="77777777" w:rsidR="00BF7AFD" w:rsidRPr="00846980" w:rsidRDefault="00BF7AFD" w:rsidP="00624E56">
      <w:pPr>
        <w:spacing w:after="240"/>
        <w:jc w:val="both"/>
        <w:rPr>
          <w:rFonts w:cs="Times New Roman"/>
          <w:szCs w:val="24"/>
          <w:lang w:val="pl-PL"/>
        </w:rPr>
      </w:pPr>
    </w:p>
    <w:p w14:paraId="17FB2BFC" w14:textId="77777777" w:rsidR="009E2E3F" w:rsidRPr="009E2E3F" w:rsidRDefault="001430BE" w:rsidP="00624E56">
      <w:pPr>
        <w:pStyle w:val="Heading2"/>
        <w:jc w:val="both"/>
        <w:rPr>
          <w:lang w:val="pl-PL"/>
        </w:rPr>
      </w:pPr>
      <w:bookmarkStart w:id="2" w:name="_Toc522356954"/>
      <w:r>
        <w:rPr>
          <w:lang w:val="pl-PL"/>
        </w:rPr>
        <w:t>Problematyka zanieczyszczeń w Polsce</w:t>
      </w:r>
      <w:bookmarkEnd w:id="2"/>
    </w:p>
    <w:p w14:paraId="76F06C68" w14:textId="45B992BC" w:rsidR="00BF7AFD" w:rsidRDefault="009E2E3F" w:rsidP="00624E56">
      <w:pPr>
        <w:spacing w:after="240"/>
        <w:jc w:val="both"/>
        <w:rPr>
          <w:rFonts w:cs="Times New Roman"/>
          <w:szCs w:val="24"/>
          <w:lang w:val="pl-PL"/>
        </w:rPr>
      </w:pPr>
      <w:r>
        <w:rPr>
          <w:rFonts w:cs="Times New Roman"/>
          <w:szCs w:val="24"/>
          <w:lang w:val="pl-PL"/>
        </w:rPr>
        <w:t>W Polsce występuje duże zanieczyszczenie powietrza</w:t>
      </w:r>
      <w:r w:rsidR="0086010D">
        <w:rPr>
          <w:rFonts w:cs="Times New Roman"/>
          <w:szCs w:val="24"/>
          <w:lang w:val="pl-PL"/>
        </w:rPr>
        <w:t xml:space="preserve"> a jakiś przypis statystyk?</w:t>
      </w:r>
      <w:r>
        <w:rPr>
          <w:rFonts w:cs="Times New Roman"/>
          <w:szCs w:val="24"/>
          <w:lang w:val="pl-PL"/>
        </w:rPr>
        <w:t xml:space="preserve">. Oddychanie w takich warunkach zwiększa ryzyko zachorowań na nowotwory, astmę, choroby płuc 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 xml:space="preserve">Jednym z głównych źródeł zanieczyszczeń jest ogrzewanie gospodarstw domowych węglem i drewnem. Spalanie tych paliw odpowiada za ponad 50% emisji pyłów (PM10) </w:t>
      </w:r>
      <w:r w:rsidR="00BF7AFD">
        <w:rPr>
          <w:rFonts w:cs="Times New Roman"/>
          <w:szCs w:val="24"/>
          <w:lang w:val="pl-PL"/>
        </w:rPr>
        <w:br/>
      </w:r>
      <w:r w:rsidR="00306EF8">
        <w:rPr>
          <w:rFonts w:cs="Times New Roman"/>
          <w:szCs w:val="24"/>
          <w:lang w:val="pl-PL"/>
        </w:rPr>
        <w:t>i 87% emisji rakotwórczengo benzo(</w:t>
      </w:r>
      <w:r w:rsidR="00306EF8" w:rsidRPr="00306EF8">
        <w:rPr>
          <w:rFonts w:ascii="Symbol" w:hAnsi="Symbol" w:cs="Times New Roman"/>
          <w:szCs w:val="24"/>
          <w:lang w:val="pl-PL"/>
        </w:rPr>
        <w:t></w:t>
      </w:r>
      <w:r w:rsidR="00306EF8">
        <w:rPr>
          <w:rFonts w:cs="Times New Roman"/>
          <w:szCs w:val="24"/>
          <w:lang w:val="pl-PL"/>
        </w:rPr>
        <w:t>)pirenu [1].</w:t>
      </w:r>
      <w:r w:rsidR="008E0283">
        <w:rPr>
          <w:rFonts w:cs="Times New Roman"/>
          <w:szCs w:val="24"/>
          <w:lang w:val="pl-PL"/>
        </w:rPr>
        <w:t xml:space="preserve"> </w:t>
      </w:r>
      <w:r w:rsidR="00CE5FF1" w:rsidRPr="00CE5FF1">
        <w:rPr>
          <w:rFonts w:cs="Times New Roman"/>
          <w:szCs w:val="24"/>
          <w:lang w:val="pl-PL"/>
        </w:rPr>
        <w:t>Pomieszczenia</w:t>
      </w:r>
      <w:r w:rsidR="0086010D">
        <w:rPr>
          <w:rFonts w:cs="Times New Roman"/>
          <w:szCs w:val="24"/>
          <w:lang w:val="pl-PL"/>
        </w:rPr>
        <w:t xml:space="preserve"> mieszkalne (chyba o takie chodzi?)</w:t>
      </w:r>
      <w:r w:rsidR="00CE5FF1" w:rsidRPr="00CE5FF1">
        <w:rPr>
          <w:rFonts w:cs="Times New Roman"/>
          <w:szCs w:val="24"/>
          <w:lang w:val="pl-PL"/>
        </w:rPr>
        <w:t xml:space="preserve"> ogrzewane są zazwyczaj w wykorzystaniem kotłów. Dzielą się one na kotły </w:t>
      </w:r>
      <w:r w:rsidR="00BF7AFD">
        <w:rPr>
          <w:rFonts w:cs="Times New Roman"/>
          <w:szCs w:val="24"/>
          <w:lang w:val="pl-PL"/>
        </w:rPr>
        <w:br/>
      </w:r>
      <w:r w:rsidR="00CE5FF1" w:rsidRPr="00CE5FF1">
        <w:rPr>
          <w:rFonts w:cs="Times New Roman"/>
          <w:szCs w:val="24"/>
          <w:lang w:val="pl-PL"/>
        </w:rPr>
        <w:t xml:space="preserve">z automatycznym oraz ręcznym załadunkiem paliwa i wg normy europejskiej PN EN 303-5:2012 należą do określonej klasy: 3, 4 lub 5. </w:t>
      </w:r>
      <w:r w:rsidR="008E0283">
        <w:rPr>
          <w:rFonts w:cs="Times New Roman"/>
          <w:szCs w:val="24"/>
          <w:lang w:val="pl-PL"/>
        </w:rPr>
        <w:t>W</w:t>
      </w:r>
      <w:r w:rsidR="00CE5FF1" w:rsidRPr="00CE5FF1">
        <w:rPr>
          <w:rFonts w:cs="Times New Roman"/>
          <w:szCs w:val="24"/>
          <w:lang w:val="pl-PL"/>
        </w:rPr>
        <w:t xml:space="preserve"> Polsce</w:t>
      </w:r>
      <w:r w:rsidR="008E0283">
        <w:rPr>
          <w:rFonts w:cs="Times New Roman"/>
          <w:szCs w:val="24"/>
          <w:lang w:val="pl-PL"/>
        </w:rPr>
        <w:t xml:space="preserve"> jednak</w:t>
      </w:r>
      <w:r w:rsidR="00CE5FF1" w:rsidRPr="00CE5FF1">
        <w:rPr>
          <w:rFonts w:cs="Times New Roman"/>
          <w:szCs w:val="24"/>
          <w:lang w:val="pl-PL"/>
        </w:rPr>
        <w:t xml:space="preserve"> nadal używa się tanich pieców na węgiel i drewno, które nie spełniają wspomnianej normy i emitują duże ilości pyłów i substancji chorobotwórczych</w:t>
      </w:r>
      <w:r w:rsidR="00BF7AFD">
        <w:rPr>
          <w:rFonts w:cs="Times New Roman"/>
          <w:szCs w:val="24"/>
          <w:lang w:val="pl-PL"/>
        </w:rPr>
        <w:t xml:space="preserve"> [1]</w:t>
      </w:r>
      <w:r w:rsidR="00CE5FF1" w:rsidRPr="00CE5FF1">
        <w:rPr>
          <w:rFonts w:cs="Times New Roman"/>
          <w:szCs w:val="24"/>
          <w:lang w:val="pl-PL"/>
        </w:rPr>
        <w:t xml:space="preserve">. </w:t>
      </w:r>
    </w:p>
    <w:p w14:paraId="4974906F" w14:textId="3DE1FA4F" w:rsidR="00CE5FF1" w:rsidRPr="00CE5FF1" w:rsidRDefault="00CE5FF1" w:rsidP="00624E56">
      <w:pPr>
        <w:spacing w:after="240"/>
        <w:jc w:val="both"/>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r w:rsidR="008E0283">
        <w:rPr>
          <w:rFonts w:cs="Times New Roman"/>
          <w:szCs w:val="24"/>
          <w:lang w:val="pl-PL"/>
        </w:rPr>
        <w:t xml:space="preserve"> </w:t>
      </w:r>
      <w:r w:rsidR="00E5426A">
        <w:rPr>
          <w:rFonts w:cs="Times New Roman"/>
          <w:szCs w:val="24"/>
          <w:lang w:val="pl-PL"/>
        </w:rPr>
        <w:t>S</w:t>
      </w:r>
      <w:r w:rsidRPr="00CE5FF1">
        <w:rPr>
          <w:rFonts w:cs="Times New Roman"/>
          <w:szCs w:val="24"/>
          <w:lang w:val="pl-PL"/>
        </w:rPr>
        <w:t>kłada się</w:t>
      </w:r>
      <w:r w:rsidR="00E5426A">
        <w:rPr>
          <w:rFonts w:cs="Times New Roman"/>
          <w:szCs w:val="24"/>
          <w:lang w:val="pl-PL"/>
        </w:rPr>
        <w:t xml:space="preserve"> ona</w:t>
      </w:r>
      <w:r w:rsidRPr="00CE5FF1">
        <w:rPr>
          <w:rFonts w:cs="Times New Roman"/>
          <w:szCs w:val="24"/>
          <w:lang w:val="pl-PL"/>
        </w:rPr>
        <w:t xml:space="preserve"> z substancji organicznych pochodzenia zwierzęcego</w:t>
      </w:r>
      <w:r w:rsidR="008E0283">
        <w:rPr>
          <w:rFonts w:cs="Times New Roman"/>
          <w:szCs w:val="24"/>
          <w:lang w:val="pl-PL"/>
        </w:rPr>
        <w:t>,</w:t>
      </w:r>
      <w:r w:rsidRPr="00CE5FF1">
        <w:rPr>
          <w:rFonts w:cs="Times New Roman"/>
          <w:szCs w:val="24"/>
          <w:lang w:val="pl-PL"/>
        </w:rPr>
        <w:t xml:space="preserve"> roślinnego lub odpadów, które ulegają biodegradacji. Może mieć formę pierwotną lub przetworzoną. Biomasa jest otrzymywana </w:t>
      </w:r>
      <w:r w:rsidR="00BF7AFD">
        <w:rPr>
          <w:rFonts w:cs="Times New Roman"/>
          <w:szCs w:val="24"/>
          <w:lang w:val="pl-PL"/>
        </w:rPr>
        <w:br/>
      </w:r>
      <w:r w:rsidRPr="00CE5FF1">
        <w:rPr>
          <w:rFonts w:cs="Times New Roman"/>
          <w:szCs w:val="24"/>
          <w:lang w:val="pl-PL"/>
        </w:rPr>
        <w:t>z plantacji roślinnych, przeznaczonych na cele energetyczne oraz odpadów, powstałych przy produkcji i przetwarzaniu produktów rolniczych oraz hodowlanych [].</w:t>
      </w:r>
    </w:p>
    <w:p w14:paraId="17D5D6E1" w14:textId="0EE27DB0" w:rsidR="00CE5FF1" w:rsidRPr="00CE5FF1" w:rsidRDefault="008E0283" w:rsidP="00624E56">
      <w:pPr>
        <w:spacing w:after="240"/>
        <w:jc w:val="both"/>
        <w:rPr>
          <w:rFonts w:cs="Times New Roman"/>
          <w:szCs w:val="24"/>
          <w:lang w:val="pl-PL"/>
        </w:rPr>
      </w:pPr>
      <w:r>
        <w:rPr>
          <w:rFonts w:cs="Times New Roman"/>
          <w:szCs w:val="24"/>
          <w:lang w:val="pl-PL"/>
        </w:rPr>
        <w:t>Innym zamiennikiem jest</w:t>
      </w:r>
      <w:r w:rsidR="000F4BB5">
        <w:rPr>
          <w:rFonts w:cs="Times New Roman"/>
          <w:szCs w:val="24"/>
          <w:lang w:val="pl-PL"/>
        </w:rPr>
        <w:t xml:space="preserve"> d</w:t>
      </w:r>
      <w:r w:rsidR="00CE5FF1" w:rsidRPr="00CE5FF1">
        <w:rPr>
          <w:rFonts w:cs="Times New Roman"/>
          <w:szCs w:val="24"/>
          <w:lang w:val="pl-PL"/>
        </w:rPr>
        <w:t>rewno należ</w:t>
      </w:r>
      <w:r>
        <w:rPr>
          <w:rFonts w:cs="Times New Roman"/>
          <w:szCs w:val="24"/>
          <w:lang w:val="pl-PL"/>
        </w:rPr>
        <w:t>ące</w:t>
      </w:r>
      <w:r w:rsidR="00CE5FF1" w:rsidRPr="00CE5FF1">
        <w:rPr>
          <w:rFonts w:cs="Times New Roman"/>
          <w:szCs w:val="24"/>
          <w:lang w:val="pl-PL"/>
        </w:rPr>
        <w:t xml:space="preserve"> do paliw odnawialnych obok takich źródeł energii jak siła wiatru czy słońce, a dodatkowo posiada</w:t>
      </w:r>
      <w:r w:rsidR="000F4BB5">
        <w:rPr>
          <w:rFonts w:cs="Times New Roman"/>
          <w:szCs w:val="24"/>
          <w:lang w:val="pl-PL"/>
        </w:rPr>
        <w:t>jące</w:t>
      </w:r>
      <w:r w:rsidR="00CE5FF1" w:rsidRPr="00CE5FF1">
        <w:rPr>
          <w:rFonts w:cs="Times New Roman"/>
          <w:szCs w:val="24"/>
          <w:lang w:val="pl-PL"/>
        </w:rPr>
        <w:t xml:space="preserve"> zerowy bilans dwutlenku węgla (CO2). Podczas wegetacji drzew jest on pobierany w procesie fotosyntezy, a emitowany </w:t>
      </w:r>
      <w:r w:rsidR="00BF7AFD">
        <w:rPr>
          <w:rFonts w:cs="Times New Roman"/>
          <w:szCs w:val="24"/>
          <w:lang w:val="pl-PL"/>
        </w:rPr>
        <w:br/>
      </w:r>
      <w:r w:rsidR="00CE5FF1" w:rsidRPr="00CE5FF1">
        <w:rPr>
          <w:rFonts w:cs="Times New Roman"/>
          <w:szCs w:val="24"/>
          <w:lang w:val="pl-PL"/>
        </w:rPr>
        <w:t>w procesie spalania [2]. Nie jest jednak wystarczająco energetyczne, by móc konkurować na rynku z innymi paliwami.</w:t>
      </w:r>
    </w:p>
    <w:p w14:paraId="71577DBD" w14:textId="116F5837" w:rsidR="00BF7AFD" w:rsidRDefault="00CE5FF1" w:rsidP="00624E56">
      <w:pPr>
        <w:spacing w:after="240"/>
        <w:jc w:val="both"/>
        <w:rPr>
          <w:rFonts w:cs="Times New Roman"/>
          <w:szCs w:val="24"/>
          <w:lang w:val="pl-PL"/>
        </w:rPr>
      </w:pPr>
      <w:r w:rsidRPr="00CE5FF1">
        <w:rPr>
          <w:rFonts w:cs="Times New Roman"/>
          <w:szCs w:val="24"/>
          <w:lang w:val="pl-PL"/>
        </w:rPr>
        <w:lastRenderedPageBreak/>
        <w:t>Innym rodzajem biomasy, wyk</w:t>
      </w:r>
      <w:r w:rsidR="0006363E">
        <w:rPr>
          <w:rFonts w:cs="Times New Roman"/>
          <w:szCs w:val="24"/>
          <w:lang w:val="pl-PL"/>
        </w:rPr>
        <w:t>orzystywany</w:t>
      </w:r>
      <w:r w:rsidR="000F4BB5">
        <w:rPr>
          <w:rFonts w:cs="Times New Roman"/>
          <w:szCs w:val="24"/>
          <w:lang w:val="pl-PL"/>
        </w:rPr>
        <w:t>m</w:t>
      </w:r>
      <w:r w:rsidR="0006363E">
        <w:rPr>
          <w:rFonts w:cs="Times New Roman"/>
          <w:szCs w:val="24"/>
          <w:lang w:val="pl-PL"/>
        </w:rPr>
        <w:t xml:space="preserve"> w przemyśle jest pe</w:t>
      </w:r>
      <w:r w:rsidRPr="00CE5FF1">
        <w:rPr>
          <w:rFonts w:cs="Times New Roman"/>
          <w:szCs w:val="24"/>
          <w:lang w:val="pl-PL"/>
        </w:rPr>
        <w:t>let.</w:t>
      </w:r>
      <w:r w:rsidR="000F4BB5">
        <w:rPr>
          <w:rFonts w:cs="Times New Roman"/>
          <w:szCs w:val="24"/>
          <w:lang w:val="pl-PL"/>
        </w:rPr>
        <w:t xml:space="preserve"> Należy on do </w:t>
      </w:r>
      <w:r w:rsidRPr="00CE5FF1">
        <w:rPr>
          <w:rFonts w:cs="Times New Roman"/>
          <w:szCs w:val="24"/>
          <w:lang w:val="pl-PL"/>
        </w:rPr>
        <w:t>paliw odnawialny</w:t>
      </w:r>
      <w:r w:rsidR="000F4BB5">
        <w:rPr>
          <w:rFonts w:cs="Times New Roman"/>
          <w:szCs w:val="24"/>
          <w:lang w:val="pl-PL"/>
        </w:rPr>
        <w:t>ch.</w:t>
      </w:r>
      <w:r w:rsidRPr="00CE5FF1">
        <w:rPr>
          <w:rFonts w:cs="Times New Roman"/>
          <w:szCs w:val="24"/>
          <w:lang w:val="pl-PL"/>
        </w:rPr>
        <w:t xml:space="preserve"> </w:t>
      </w:r>
      <w:r w:rsidR="000F4BB5">
        <w:rPr>
          <w:rFonts w:cs="Times New Roman"/>
          <w:szCs w:val="24"/>
          <w:lang w:val="pl-PL"/>
        </w:rPr>
        <w:t>O</w:t>
      </w:r>
      <w:r w:rsidRPr="00CE5FF1">
        <w:rPr>
          <w:rFonts w:cs="Times New Roman"/>
          <w:szCs w:val="24"/>
          <w:lang w:val="pl-PL"/>
        </w:rPr>
        <w:t>trzym</w:t>
      </w:r>
      <w:r w:rsidR="000F4BB5">
        <w:rPr>
          <w:rFonts w:cs="Times New Roman"/>
          <w:szCs w:val="24"/>
          <w:lang w:val="pl-PL"/>
        </w:rPr>
        <w:t>uje się go</w:t>
      </w:r>
      <w:r w:rsidRPr="00CE5FF1">
        <w:rPr>
          <w:rFonts w:cs="Times New Roman"/>
          <w:szCs w:val="24"/>
          <w:lang w:val="pl-PL"/>
        </w:rPr>
        <w:t xml:space="preserve"> poprzez prasowanie surowca pod wysokim ciśnieniem bez jakichkolwiek substan</w:t>
      </w:r>
      <w:r w:rsidR="0006363E">
        <w:rPr>
          <w:rFonts w:cs="Times New Roman"/>
          <w:szCs w:val="24"/>
          <w:lang w:val="pl-PL"/>
        </w:rPr>
        <w:t>cji klejących. Do produkcji pel</w:t>
      </w:r>
      <w:r w:rsidRPr="00CE5FF1">
        <w:rPr>
          <w:rFonts w:cs="Times New Roman"/>
          <w:szCs w:val="24"/>
          <w:lang w:val="pl-PL"/>
        </w:rPr>
        <w:t>etu drzewnego są wykorzystywane odpady z tartaków i zakładów przeróbki drewna []. Ze względu na proces produkcji jest to paliwo przyjazne dla środowiska oraz łatwe w magazynowaniu i utrzymywaniu. Z powodu wyso</w:t>
      </w:r>
      <w:r w:rsidR="0006363E">
        <w:rPr>
          <w:rFonts w:cs="Times New Roman"/>
          <w:szCs w:val="24"/>
          <w:lang w:val="pl-PL"/>
        </w:rPr>
        <w:t>kiej wartości energetycznej pel</w:t>
      </w:r>
      <w:r w:rsidRPr="00CE5FF1">
        <w:rPr>
          <w:rFonts w:cs="Times New Roman"/>
          <w:szCs w:val="24"/>
          <w:lang w:val="pl-PL"/>
        </w:rPr>
        <w:t xml:space="preserve">ety cieszą się coraz większym zainteresowaniem. </w:t>
      </w:r>
      <w:r w:rsidR="00BF7AFD">
        <w:rPr>
          <w:rFonts w:cs="Times New Roman"/>
          <w:szCs w:val="24"/>
          <w:lang w:val="pl-PL"/>
        </w:rPr>
        <w:br/>
      </w:r>
      <w:r w:rsidRPr="00CE5FF1">
        <w:rPr>
          <w:rFonts w:cs="Times New Roman"/>
          <w:szCs w:val="24"/>
          <w:lang w:val="pl-PL"/>
        </w:rPr>
        <w:t>W 2009 r. zużycie tego paliwa w Europie przekroczyło 10 000 000 ton [].</w:t>
      </w:r>
    </w:p>
    <w:p w14:paraId="4E9C7046" w14:textId="36E90A96" w:rsidR="00BF7AFD" w:rsidRDefault="00BF7AFD" w:rsidP="00624E56">
      <w:pPr>
        <w:spacing w:after="240"/>
        <w:jc w:val="both"/>
        <w:rPr>
          <w:rFonts w:cs="Times New Roman"/>
          <w:szCs w:val="24"/>
          <w:lang w:val="pl-PL"/>
        </w:rPr>
      </w:pPr>
      <w:r>
        <w:rPr>
          <w:rFonts w:cs="Times New Roman"/>
          <w:szCs w:val="24"/>
          <w:lang w:val="pl-PL"/>
        </w:rPr>
        <w:t xml:space="preserve">Dla porównania </w:t>
      </w:r>
      <w:r w:rsidR="00306286">
        <w:rPr>
          <w:rFonts w:cs="Times New Roman"/>
          <w:szCs w:val="24"/>
          <w:lang w:val="pl-PL"/>
        </w:rPr>
        <w:t xml:space="preserve">z tradycyjnym ogrzewaniem </w:t>
      </w:r>
      <w:r>
        <w:rPr>
          <w:rFonts w:cs="Times New Roman"/>
          <w:szCs w:val="24"/>
          <w:lang w:val="pl-PL"/>
        </w:rPr>
        <w:t>k</w:t>
      </w:r>
      <w:r w:rsidRPr="00CE5FF1">
        <w:rPr>
          <w:rFonts w:cs="Times New Roman"/>
          <w:szCs w:val="24"/>
          <w:lang w:val="pl-PL"/>
        </w:rPr>
        <w:t>ocioł węglowy o niskiej sprawności emituje do 420 mg/m3 pyłów, a kocioł na pelet drzewny w klasie 5 emituje tylko 20 mg/m3 pyłów, czyli ponad dwadzieścia razy mniej</w:t>
      </w:r>
      <w:r>
        <w:rPr>
          <w:rStyle w:val="CommentReference"/>
        </w:rPr>
        <w:commentReference w:id="3"/>
      </w:r>
      <w:r>
        <w:rPr>
          <w:rStyle w:val="CommentReference"/>
        </w:rPr>
        <w:commentReference w:id="4"/>
      </w:r>
      <w:r w:rsidR="00306286">
        <w:rPr>
          <w:rStyle w:val="CommentReference"/>
        </w:rPr>
        <w:commentReference w:id="5"/>
      </w:r>
      <w:r w:rsidRPr="00CE5FF1">
        <w:rPr>
          <w:rFonts w:cs="Times New Roman"/>
          <w:szCs w:val="24"/>
          <w:lang w:val="pl-PL"/>
        </w:rPr>
        <w:t xml:space="preserve"> [1].</w:t>
      </w:r>
      <w:r>
        <w:rPr>
          <w:rFonts w:cs="Times New Roman"/>
          <w:szCs w:val="24"/>
          <w:lang w:val="pl-PL"/>
        </w:rPr>
        <w:t xml:space="preserve"> </w:t>
      </w:r>
    </w:p>
    <w:p w14:paraId="3E191FC2" w14:textId="77777777" w:rsidR="00306286" w:rsidRDefault="009A07FE" w:rsidP="00624E56">
      <w:pPr>
        <w:spacing w:after="240"/>
        <w:jc w:val="both"/>
        <w:rPr>
          <w:rFonts w:cs="Times New Roman"/>
          <w:szCs w:val="24"/>
          <w:lang w:val="pl-PL"/>
        </w:rPr>
      </w:pPr>
      <w:commentRangeStart w:id="6"/>
      <w:commentRangeStart w:id="7"/>
      <w:r>
        <w:rPr>
          <w:rFonts w:cs="Times New Roman"/>
          <w:szCs w:val="24"/>
          <w:lang w:val="pl-PL"/>
        </w:rPr>
        <w:t>Potrzebne są nowe technologie, które pozwolą wykorzystywać odnawialne źródła energii w przemyśle oraz gospodarstwach domowych.</w:t>
      </w:r>
      <w:commentRangeEnd w:id="6"/>
      <w:r w:rsidR="000F4BB5">
        <w:rPr>
          <w:rStyle w:val="CommentReference"/>
        </w:rPr>
        <w:commentReference w:id="6"/>
      </w:r>
      <w:commentRangeEnd w:id="7"/>
    </w:p>
    <w:p w14:paraId="23629FE8" w14:textId="77777777" w:rsidR="00306286" w:rsidRPr="00624E56" w:rsidRDefault="00306286" w:rsidP="00624E56">
      <w:pPr>
        <w:spacing w:after="240"/>
        <w:jc w:val="right"/>
        <w:rPr>
          <w:rFonts w:cs="Times New Roman"/>
          <w:i/>
          <w:szCs w:val="24"/>
          <w:lang w:val="pl-PL"/>
        </w:rPr>
      </w:pPr>
      <w:r w:rsidRPr="00624E56">
        <w:rPr>
          <w:rFonts w:cs="Times New Roman"/>
          <w:i/>
          <w:szCs w:val="24"/>
          <w:lang w:val="pl-PL"/>
        </w:rPr>
        <w:t>Pisać więcej we wstępie na ten temat?</w:t>
      </w:r>
    </w:p>
    <w:p w14:paraId="591D3C41" w14:textId="0A7741EF" w:rsidR="009A07FE" w:rsidRPr="00624E56" w:rsidRDefault="00306286" w:rsidP="00624E56">
      <w:pPr>
        <w:spacing w:after="240"/>
        <w:jc w:val="right"/>
        <w:rPr>
          <w:rFonts w:cs="Times New Roman"/>
          <w:i/>
          <w:szCs w:val="24"/>
          <w:lang w:val="pl-PL"/>
        </w:rPr>
      </w:pPr>
      <w:r w:rsidRPr="00624E56">
        <w:rPr>
          <w:rFonts w:cs="Times New Roman"/>
          <w:i/>
          <w:szCs w:val="24"/>
          <w:lang w:val="pl-PL"/>
        </w:rPr>
        <w:t>Jakiś skrót dotyczący pracy?</w:t>
      </w:r>
      <w:r w:rsidR="00BF7AFD" w:rsidRPr="00624E56">
        <w:rPr>
          <w:rStyle w:val="CommentReference"/>
          <w:i/>
        </w:rPr>
        <w:commentReference w:id="7"/>
      </w:r>
    </w:p>
    <w:p w14:paraId="519D6BB2" w14:textId="77777777" w:rsidR="001430BE" w:rsidRDefault="001430BE" w:rsidP="00624E56">
      <w:pPr>
        <w:spacing w:line="259" w:lineRule="auto"/>
        <w:jc w:val="both"/>
        <w:rPr>
          <w:rFonts w:eastAsiaTheme="majorEastAsia" w:cstheme="majorBidi"/>
          <w:b/>
          <w:sz w:val="32"/>
          <w:szCs w:val="32"/>
          <w:lang w:val="pl-PL"/>
        </w:rPr>
      </w:pPr>
      <w:r>
        <w:rPr>
          <w:lang w:val="pl-PL"/>
        </w:rPr>
        <w:br w:type="page"/>
      </w:r>
    </w:p>
    <w:p w14:paraId="1F395C97" w14:textId="77777777" w:rsidR="00846980" w:rsidRDefault="001430BE" w:rsidP="00624E56">
      <w:pPr>
        <w:pStyle w:val="Heading1"/>
        <w:jc w:val="both"/>
        <w:rPr>
          <w:lang w:val="pl-PL"/>
        </w:rPr>
      </w:pPr>
      <w:bookmarkStart w:id="8" w:name="_Toc522356955"/>
      <w:r>
        <w:rPr>
          <w:lang w:val="pl-PL"/>
        </w:rPr>
        <w:lastRenderedPageBreak/>
        <w:t>Procesy spalania</w:t>
      </w:r>
      <w:bookmarkEnd w:id="8"/>
    </w:p>
    <w:p w14:paraId="76A1C6EC" w14:textId="33AD8789" w:rsidR="001430BE" w:rsidRDefault="000F4BB5" w:rsidP="00624E56">
      <w:pPr>
        <w:ind w:firstLine="360"/>
        <w:jc w:val="both"/>
        <w:rPr>
          <w:lang w:val="pl-PL"/>
        </w:rPr>
      </w:pPr>
      <w:commentRangeStart w:id="9"/>
      <w:commentRangeStart w:id="10"/>
      <w:r>
        <w:rPr>
          <w:lang w:val="pl-PL"/>
        </w:rPr>
        <w:t xml:space="preserve">Posługując się definicją prof. </w:t>
      </w:r>
      <w:r w:rsidR="00BF7AFD">
        <w:rPr>
          <w:lang w:val="pl-PL"/>
        </w:rPr>
        <w:t>Kordylewskiego</w:t>
      </w:r>
      <w:r>
        <w:rPr>
          <w:lang w:val="pl-PL"/>
        </w:rPr>
        <w:t xml:space="preserve"> </w:t>
      </w:r>
      <w:r w:rsidR="001430BE">
        <w:rPr>
          <w:lang w:val="pl-PL"/>
        </w:rPr>
        <w:t>„Proces spalania jest zbiorem zjawisk fizycznych i chemicznych, często wzajemnie się warunkujących.”</w:t>
      </w:r>
      <w:commentRangeEnd w:id="9"/>
      <w:r>
        <w:rPr>
          <w:rStyle w:val="CommentReference"/>
        </w:rPr>
        <w:commentReference w:id="9"/>
      </w:r>
      <w:commentRangeEnd w:id="10"/>
      <w:r w:rsidR="00BF7AFD">
        <w:rPr>
          <w:rStyle w:val="CommentReference"/>
        </w:rPr>
        <w:commentReference w:id="10"/>
      </w:r>
      <w:r w:rsidR="001430BE">
        <w:rPr>
          <w:lang w:val="pl-PL"/>
        </w:rPr>
        <w:t xml:space="preserve"> [7].</w:t>
      </w:r>
      <w:r w:rsidR="001E46B6">
        <w:rPr>
          <w:lang w:val="pl-PL"/>
        </w:rPr>
        <w:t xml:space="preserve"> </w:t>
      </w:r>
      <w:r>
        <w:rPr>
          <w:lang w:val="pl-PL"/>
        </w:rPr>
        <w:t xml:space="preserve">W niniejszym </w:t>
      </w:r>
      <w:r w:rsidR="001E46B6">
        <w:rPr>
          <w:lang w:val="pl-PL"/>
        </w:rPr>
        <w:t>rozdzia</w:t>
      </w:r>
      <w:r>
        <w:rPr>
          <w:lang w:val="pl-PL"/>
        </w:rPr>
        <w:t>le</w:t>
      </w:r>
      <w:r w:rsidR="001E46B6">
        <w:rPr>
          <w:lang w:val="pl-PL"/>
        </w:rPr>
        <w:t xml:space="preserve"> </w:t>
      </w:r>
      <w:r>
        <w:rPr>
          <w:lang w:val="pl-PL"/>
        </w:rPr>
        <w:t xml:space="preserve">poruszona zostanie </w:t>
      </w:r>
      <w:r w:rsidR="001E46B6">
        <w:rPr>
          <w:lang w:val="pl-PL"/>
        </w:rPr>
        <w:t>problematy</w:t>
      </w:r>
      <w:r>
        <w:rPr>
          <w:lang w:val="pl-PL"/>
        </w:rPr>
        <w:t>ka</w:t>
      </w:r>
      <w:r w:rsidR="001E46B6">
        <w:rPr>
          <w:lang w:val="pl-PL"/>
        </w:rPr>
        <w:t xml:space="preserve"> procesu spalania, rodzaj</w:t>
      </w:r>
      <w:r>
        <w:rPr>
          <w:lang w:val="pl-PL"/>
        </w:rPr>
        <w:t>ów</w:t>
      </w:r>
      <w:r w:rsidR="001E46B6">
        <w:rPr>
          <w:lang w:val="pl-PL"/>
        </w:rPr>
        <w:t xml:space="preserve"> paliw, metod ich spalania i utylizacji odpadów.</w:t>
      </w:r>
    </w:p>
    <w:p w14:paraId="3759432C" w14:textId="77777777" w:rsidR="001E46B6" w:rsidRPr="001430BE" w:rsidRDefault="001E46B6" w:rsidP="00624E56">
      <w:pPr>
        <w:jc w:val="both"/>
        <w:rPr>
          <w:lang w:val="pl-PL"/>
        </w:rPr>
      </w:pPr>
    </w:p>
    <w:p w14:paraId="7672B723" w14:textId="77777777" w:rsidR="001E46B6" w:rsidRDefault="001E46B6" w:rsidP="00624E56">
      <w:pPr>
        <w:pStyle w:val="Heading2"/>
        <w:jc w:val="both"/>
        <w:rPr>
          <w:lang w:val="pl-PL"/>
        </w:rPr>
      </w:pPr>
      <w:bookmarkStart w:id="11" w:name="_Toc522356956"/>
      <w:r>
        <w:rPr>
          <w:lang w:val="pl-PL"/>
        </w:rPr>
        <w:t>Chemia spalania</w:t>
      </w:r>
      <w:bookmarkEnd w:id="11"/>
    </w:p>
    <w:p w14:paraId="5FBB637E" w14:textId="71C0F71E" w:rsidR="001E46B6" w:rsidRDefault="001E46B6" w:rsidP="00624E56">
      <w:pPr>
        <w:ind w:firstLine="576"/>
        <w:jc w:val="both"/>
        <w:rPr>
          <w:lang w:val="pl-PL"/>
        </w:rPr>
      </w:pPr>
      <w:r>
        <w:rPr>
          <w:lang w:val="pl-PL"/>
        </w:rPr>
        <w:t>Procesu spalania w chemii nie można identyfikować z żadnym z tradycyjnych działów tej nauki. Łączy on w sobie zarówno chemię organiczną, nieorganiczną oraz fizyczną.Paliwami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mieszczą się w chemii nieorganicznej. Chemia fizyczna dotyczy szybkości i wpływie warunków zewnętrznych, w których przebiega proces spalania [7].</w:t>
      </w:r>
    </w:p>
    <w:p w14:paraId="32E4CF9C" w14:textId="77777777" w:rsidR="00874FA8" w:rsidRDefault="00874FA8" w:rsidP="00624E56">
      <w:pPr>
        <w:jc w:val="both"/>
        <w:rPr>
          <w:lang w:val="pl-PL"/>
        </w:rPr>
      </w:pPr>
    </w:p>
    <w:p w14:paraId="0EFD70A9" w14:textId="77777777" w:rsidR="00EE6CEA" w:rsidRDefault="00EE6CEA" w:rsidP="00624E56">
      <w:pPr>
        <w:pStyle w:val="Heading3"/>
        <w:jc w:val="both"/>
        <w:rPr>
          <w:lang w:val="pl-PL"/>
        </w:rPr>
      </w:pPr>
      <w:bookmarkStart w:id="12" w:name="_Toc522356957"/>
      <w:r>
        <w:rPr>
          <w:lang w:val="pl-PL"/>
        </w:rPr>
        <w:t>Równania i przemiany chemiczne</w:t>
      </w:r>
      <w:bookmarkEnd w:id="12"/>
    </w:p>
    <w:p w14:paraId="3F113BD8" w14:textId="0FB9AFDA" w:rsidR="00BF7AFD" w:rsidRDefault="00EE6CEA" w:rsidP="00624E56">
      <w:pPr>
        <w:ind w:firstLine="720"/>
        <w:jc w:val="both"/>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w określonej reakcji chemicznej [7].</w:t>
      </w:r>
    </w:p>
    <w:p w14:paraId="2BD7C6D5" w14:textId="619BED53" w:rsidR="00EE6CEA" w:rsidRDefault="00A949E2" w:rsidP="00624E56">
      <w:pPr>
        <w:ind w:firstLine="720"/>
        <w:jc w:val="both"/>
        <w:rPr>
          <w:lang w:val="pl-PL"/>
        </w:rPr>
      </w:pPr>
      <w:r>
        <w:rPr>
          <w:lang w:val="pl-PL"/>
        </w:rPr>
        <w:t>Poruszana tu problematyka została przedstawiona na przykładzie dwóch reakcji chemicznych. Pierwsza z nich obrazuje proces spalania całkowitego etynu, którego nazwa zwyczajowa brzmi acetylen. Produktami tego procesu jest dwutlenek węgla oraz para wodna.</w:t>
      </w:r>
    </w:p>
    <w:p w14:paraId="0FF39F24" w14:textId="77777777" w:rsidR="00A949E2" w:rsidRDefault="00A949E2" w:rsidP="00624E56">
      <w:pPr>
        <w:jc w:val="center"/>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t>(3.1)</w:t>
      </w:r>
    </w:p>
    <w:p w14:paraId="102CDFAE" w14:textId="77777777" w:rsidR="009A15D9" w:rsidRDefault="009A15D9" w:rsidP="00624E56">
      <w:pPr>
        <w:spacing w:line="259" w:lineRule="auto"/>
        <w:jc w:val="both"/>
        <w:rPr>
          <w:lang w:val="pl-PL"/>
        </w:rPr>
      </w:pPr>
      <w:r>
        <w:rPr>
          <w:lang w:val="pl-PL"/>
        </w:rPr>
        <w:br w:type="page"/>
      </w:r>
    </w:p>
    <w:p w14:paraId="248DC126" w14:textId="77777777" w:rsidR="00A949E2" w:rsidRDefault="00A949E2" w:rsidP="00624E56">
      <w:pPr>
        <w:jc w:val="both"/>
        <w:rPr>
          <w:lang w:val="pl-PL"/>
        </w:rPr>
      </w:pPr>
      <w:r>
        <w:rPr>
          <w:lang w:val="pl-PL"/>
        </w:rPr>
        <w:lastRenderedPageBreak/>
        <w:t>Druga reakcja chemiczna jest przykładem reakcji syntezy. Przedstawia ona proces spalania metalicznego glinu, którego produktem jest tlenek glinu.</w:t>
      </w:r>
    </w:p>
    <w:p w14:paraId="6D37855A" w14:textId="0CAB56A9" w:rsidR="00A949E2" w:rsidRDefault="007D141D" w:rsidP="00624E56">
      <w:pPr>
        <w:jc w:val="center"/>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Pr>
          <w:lang w:val="pl-PL"/>
        </w:rPr>
        <w:tab/>
        <w:t>(3.2)</w:t>
      </w:r>
    </w:p>
    <w:p w14:paraId="24284C97" w14:textId="77777777" w:rsidR="00BF7AFD" w:rsidRPr="007D141D" w:rsidRDefault="00BF7AFD" w:rsidP="00624E56">
      <w:pPr>
        <w:rPr>
          <w:lang w:val="pl-PL"/>
        </w:rPr>
      </w:pPr>
    </w:p>
    <w:p w14:paraId="0603B088" w14:textId="77777777" w:rsidR="001E46B6" w:rsidRDefault="007D141D" w:rsidP="00624E56">
      <w:pPr>
        <w:pStyle w:val="Heading3"/>
        <w:jc w:val="both"/>
        <w:rPr>
          <w:lang w:val="pl-PL"/>
        </w:rPr>
      </w:pPr>
      <w:bookmarkStart w:id="13" w:name="_Toc522356958"/>
      <w:r>
        <w:rPr>
          <w:lang w:val="pl-PL"/>
        </w:rPr>
        <w:t>Spalanie węglowodorów</w:t>
      </w:r>
      <w:bookmarkEnd w:id="13"/>
    </w:p>
    <w:p w14:paraId="712B3612" w14:textId="7C7D8406" w:rsidR="00BF7AFD" w:rsidRDefault="007D141D" w:rsidP="00624E56">
      <w:pPr>
        <w:jc w:val="both"/>
        <w:rPr>
          <w:lang w:val="pl-PL"/>
        </w:rPr>
      </w:pPr>
      <w:r>
        <w:rPr>
          <w:lang w:val="pl-PL"/>
        </w:rPr>
        <w:t>W procesach spalania węglowodorów istnieją dwa warianty mechanizmu ut</w:t>
      </w:r>
      <w:r w:rsidR="001A44E6">
        <w:rPr>
          <w:lang w:val="pl-PL"/>
        </w:rPr>
        <w:t>leniania</w:t>
      </w:r>
      <w:r w:rsidR="00BB4FFA">
        <w:rPr>
          <w:lang w:val="pl-PL"/>
        </w:rPr>
        <w:t xml:space="preserve"> </w:t>
      </w:r>
      <w:r w:rsidR="000F4BB5">
        <w:rPr>
          <w:lang w:val="pl-PL"/>
        </w:rPr>
        <w:br/>
        <w:t xml:space="preserve">- </w:t>
      </w:r>
      <w:r w:rsidR="00BB4FFA">
        <w:rPr>
          <w:lang w:val="pl-PL"/>
        </w:rPr>
        <w:t>n</w:t>
      </w:r>
      <w:r w:rsidR="001A44E6">
        <w:rPr>
          <w:lang w:val="pl-PL"/>
        </w:rPr>
        <w:t>isko</w:t>
      </w:r>
      <w:r>
        <w:rPr>
          <w:lang w:val="pl-PL"/>
        </w:rPr>
        <w:t>tem</w:t>
      </w:r>
      <w:r w:rsidR="000F4BB5">
        <w:rPr>
          <w:lang w:val="pl-PL"/>
        </w:rPr>
        <w:t>p</w:t>
      </w:r>
      <w:r>
        <w:rPr>
          <w:lang w:val="pl-PL"/>
        </w:rPr>
        <w:t>eraturowy</w:t>
      </w:r>
      <w:r w:rsidR="001A44E6">
        <w:rPr>
          <w:lang w:val="pl-PL"/>
        </w:rPr>
        <w:t xml:space="preserve"> oraz wysoko</w:t>
      </w:r>
      <w:r>
        <w:rPr>
          <w:lang w:val="pl-PL"/>
        </w:rPr>
        <w:t>temperaturowy.</w:t>
      </w:r>
      <w:r w:rsidR="001A44E6">
        <w:rPr>
          <w:lang w:val="pl-PL"/>
        </w:rPr>
        <w:t xml:space="preserve"> Drugi </w:t>
      </w:r>
      <w:r w:rsidR="000F4BB5">
        <w:rPr>
          <w:lang w:val="pl-PL"/>
        </w:rPr>
        <w:t xml:space="preserve">wariant </w:t>
      </w:r>
      <w:r w:rsidR="001A44E6">
        <w:rPr>
          <w:lang w:val="pl-PL"/>
        </w:rPr>
        <w:t xml:space="preserve">zachodzi </w:t>
      </w:r>
      <w:r>
        <w:rPr>
          <w:lang w:val="pl-PL"/>
        </w:rPr>
        <w:t xml:space="preserve">w temperaturach rzędu 700-800 K, czyli ponad 550 </w:t>
      </w:r>
      <w:r w:rsidRPr="007D141D">
        <w:rPr>
          <w:lang w:val="pl-PL"/>
        </w:rPr>
        <w:t>°</w:t>
      </w:r>
      <w:r>
        <w:rPr>
          <w:lang w:val="pl-PL"/>
        </w:rPr>
        <w:t>C [7].</w:t>
      </w:r>
    </w:p>
    <w:p w14:paraId="5697F4FF" w14:textId="1E8BB854" w:rsidR="007D141D" w:rsidRDefault="007D141D" w:rsidP="00624E56">
      <w:pPr>
        <w:jc w:val="both"/>
        <w:rPr>
          <w:lang w:val="pl-PL"/>
        </w:rPr>
      </w:pPr>
      <w:r>
        <w:rPr>
          <w:lang w:val="pl-PL"/>
        </w:rPr>
        <w:t>Wynika to z następujących przyczyn:</w:t>
      </w:r>
    </w:p>
    <w:p w14:paraId="1E9EBF31" w14:textId="64105623" w:rsidR="007D141D" w:rsidRDefault="000F4BB5" w:rsidP="00624E56">
      <w:pPr>
        <w:pStyle w:val="ListParagraph"/>
        <w:numPr>
          <w:ilvl w:val="0"/>
          <w:numId w:val="17"/>
        </w:numPr>
        <w:jc w:val="both"/>
        <w:rPr>
          <w:lang w:val="pl-PL"/>
        </w:rPr>
      </w:pPr>
      <w:r>
        <w:rPr>
          <w:lang w:val="pl-PL"/>
        </w:rPr>
        <w:t xml:space="preserve">dla </w:t>
      </w:r>
      <w:r w:rsidR="001A44E6">
        <w:rPr>
          <w:lang w:val="pl-PL"/>
        </w:rPr>
        <w:t>alkanów, czyli węglowodorów nasyconych, szybkość utleniania niskotemperaturowego wzrasta gwałtownie wraz z długością łańcucha. Efekt ten zanika w wysokich temperaturach i wyższe węglowodory mają podobne temperatury spalania</w:t>
      </w:r>
      <w:r>
        <w:rPr>
          <w:lang w:val="pl-PL"/>
        </w:rPr>
        <w:t>,</w:t>
      </w:r>
    </w:p>
    <w:p w14:paraId="4B198B80" w14:textId="6E172EE8" w:rsidR="001A44E6" w:rsidRDefault="000F4BB5" w:rsidP="00624E56">
      <w:pPr>
        <w:pStyle w:val="ListParagraph"/>
        <w:numPr>
          <w:ilvl w:val="0"/>
          <w:numId w:val="17"/>
        </w:numPr>
        <w:jc w:val="both"/>
        <w:rPr>
          <w:lang w:val="pl-PL"/>
        </w:rPr>
      </w:pPr>
      <w:r>
        <w:rPr>
          <w:lang w:val="pl-PL"/>
        </w:rPr>
        <w:t xml:space="preserve">na </w:t>
      </w:r>
      <w:r w:rsidR="001A44E6">
        <w:rPr>
          <w:lang w:val="pl-PL"/>
        </w:rPr>
        <w:t>reakcje niskotemperaturowe ma duży wpływ wiązanie nadtlenkowe (-O-O-) oraz produkty pośrednie, które zawierają tlen, na przykład alkohole i aldehydy</w:t>
      </w:r>
      <w:r>
        <w:rPr>
          <w:lang w:val="pl-PL"/>
        </w:rPr>
        <w:t>,</w:t>
      </w:r>
    </w:p>
    <w:p w14:paraId="2E097907" w14:textId="0A6F6642" w:rsidR="001A44E6" w:rsidRDefault="000F4BB5" w:rsidP="00624E56">
      <w:pPr>
        <w:pStyle w:val="ListParagraph"/>
        <w:numPr>
          <w:ilvl w:val="0"/>
          <w:numId w:val="17"/>
        </w:numPr>
        <w:jc w:val="both"/>
        <w:rPr>
          <w:lang w:val="pl-PL"/>
        </w:rPr>
      </w:pPr>
      <w:r>
        <w:rPr>
          <w:lang w:val="pl-PL"/>
        </w:rPr>
        <w:t xml:space="preserve">węglowodory </w:t>
      </w:r>
      <w:r w:rsidR="001A44E6">
        <w:rPr>
          <w:lang w:val="pl-PL"/>
        </w:rPr>
        <w:t xml:space="preserve">posiadają różną energię aktywacji w wariantach niskotemperaturowym i wysokotemperaturowym, a w obszarze pośrednim obserwuje się zwolnienie przebiegu </w:t>
      </w:r>
      <w:r w:rsidR="0088007D">
        <w:rPr>
          <w:lang w:val="pl-PL"/>
        </w:rPr>
        <w:t>reakcji chemicznej [7].</w:t>
      </w:r>
    </w:p>
    <w:p w14:paraId="3C74DEFB" w14:textId="6EB29BB6" w:rsidR="001A44E6" w:rsidRDefault="001A44E6" w:rsidP="00624E56">
      <w:pPr>
        <w:jc w:val="both"/>
        <w:rPr>
          <w:lang w:val="pl-PL"/>
        </w:rPr>
      </w:pPr>
      <w:r>
        <w:rPr>
          <w:lang w:val="pl-PL"/>
        </w:rPr>
        <w:t xml:space="preserve">Poniżej, ze względu na </w:t>
      </w:r>
      <w:r w:rsidR="00C76E5B">
        <w:rPr>
          <w:lang w:val="pl-PL"/>
        </w:rPr>
        <w:t xml:space="preserve">temat </w:t>
      </w:r>
      <w:r>
        <w:rPr>
          <w:lang w:val="pl-PL"/>
        </w:rPr>
        <w:t>pracy, zastaną omówione reakcje związane ze spalaniem wysokotemperaturowym.</w:t>
      </w:r>
    </w:p>
    <w:p w14:paraId="7CD2C521" w14:textId="2FE2DFDE" w:rsidR="00BF7AFD" w:rsidRDefault="0088007D" w:rsidP="00624E56">
      <w:pPr>
        <w:ind w:firstLine="720"/>
        <w:jc w:val="both"/>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r w:rsidR="00C76E5B">
        <w:rPr>
          <w:lang w:val="pl-PL"/>
        </w:rPr>
        <w:t xml:space="preserve"> </w:t>
      </w:r>
      <w:r w:rsidR="00BB4FFA">
        <w:rPr>
          <w:lang w:val="pl-PL"/>
        </w:rPr>
        <w:t xml:space="preserve">Podstawowym faktem odnośnie spalania węglowodorów </w:t>
      </w:r>
      <w:r w:rsidR="00E13861">
        <w:rPr>
          <w:lang w:val="pl-PL"/>
        </w:rPr>
        <w:t xml:space="preserve">(RH) </w:t>
      </w:r>
      <w:r w:rsidR="00BB4FFA">
        <w:rPr>
          <w:lang w:val="pl-PL"/>
        </w:rPr>
        <w:t xml:space="preserve">jest to, że nie reagują one z atomowymi cząsteczkami tlenu i wodoru, ale z aktywnymi </w:t>
      </w:r>
      <w:r w:rsidR="00BB4FFA">
        <w:rPr>
          <w:lang w:val="pl-PL"/>
        </w:rPr>
        <w:lastRenderedPageBreak/>
        <w:t xml:space="preserve">rodnikami tych pierwiastków. Są to przede wszystkim O, OH i H [7]. Reakcje </w:t>
      </w:r>
      <w:ins w:id="14" w:author="Sciga, Jakub" w:date="2018-08-18T12:41:00Z">
        <w:r w:rsidR="00624E56">
          <w:rPr>
            <w:lang w:val="pl-PL"/>
          </w:rPr>
          <w:br/>
        </w:r>
      </w:ins>
      <w:r w:rsidR="00BB4FFA">
        <w:rPr>
          <w:lang w:val="pl-PL"/>
        </w:rPr>
        <w:t xml:space="preserve">z poszczególnymi rodnikami zostały przedstawione we wzorach </w:t>
      </w:r>
      <w:r w:rsidR="00E13861">
        <w:rPr>
          <w:lang w:val="pl-PL"/>
        </w:rPr>
        <w:t>3.3, 3.4 i 3.5</w:t>
      </w:r>
      <w:r w:rsidR="00BB4FFA">
        <w:rPr>
          <w:lang w:val="pl-PL"/>
        </w:rPr>
        <w:t>.</w:t>
      </w:r>
    </w:p>
    <w:p w14:paraId="57EF1E3F" w14:textId="26F0BEC1" w:rsidR="00E13861" w:rsidRDefault="00E13861" w:rsidP="00624E56">
      <w:pPr>
        <w:jc w:val="center"/>
        <w:rPr>
          <w:lang w:val="pl-PL"/>
        </w:rPr>
      </w:pPr>
      <w:r>
        <w:rPr>
          <w:lang w:val="pl-PL"/>
        </w:rPr>
        <w:t xml:space="preserve">RH + O </w:t>
      </w:r>
      <w:r>
        <w:rPr>
          <w:rFonts w:cs="Times New Roman"/>
          <w:lang w:val="pl-PL"/>
        </w:rPr>
        <w:t>→ R + OH</w:t>
      </w:r>
      <w:r>
        <w:rPr>
          <w:rFonts w:cs="Times New Roman"/>
          <w:lang w:val="pl-PL"/>
        </w:rPr>
        <w:tab/>
      </w:r>
      <w:r>
        <w:rPr>
          <w:rFonts w:cs="Times New Roman"/>
          <w:lang w:val="pl-PL"/>
        </w:rPr>
        <w:tab/>
        <w:t>(3.3)</w:t>
      </w:r>
    </w:p>
    <w:p w14:paraId="0B68396C" w14:textId="77777777" w:rsidR="00E13861" w:rsidRPr="00E13861" w:rsidRDefault="00E13861" w:rsidP="00624E56">
      <w:pPr>
        <w:jc w:val="center"/>
        <w:rPr>
          <w:lang w:val="pl-PL"/>
        </w:rPr>
      </w:pPr>
      <w:r>
        <w:rPr>
          <w:lang w:val="pl-PL"/>
        </w:rPr>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t>(3.4)</w:t>
      </w:r>
    </w:p>
    <w:p w14:paraId="386F923E" w14:textId="77777777" w:rsidR="00BB4FFA" w:rsidRDefault="00BB4FFA" w:rsidP="00624E56">
      <w:pPr>
        <w:jc w:val="center"/>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t>(3.5)</w:t>
      </w:r>
    </w:p>
    <w:p w14:paraId="2B4A1C3B" w14:textId="77777777" w:rsidR="00E13861" w:rsidRDefault="00E13861" w:rsidP="00624E56">
      <w:pPr>
        <w:jc w:val="both"/>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14:paraId="5529D6C1" w14:textId="2BC9E359" w:rsidR="00E13861" w:rsidRDefault="00E13861" w:rsidP="00624E56">
      <w:pPr>
        <w:jc w:val="both"/>
        <w:rPr>
          <w:rFonts w:cs="Times New Roman"/>
          <w:lang w:val="pl-PL"/>
        </w:rPr>
      </w:pPr>
      <w:r>
        <w:rPr>
          <w:rFonts w:cs="Times New Roman"/>
          <w:lang w:val="pl-PL"/>
        </w:rPr>
        <w:t>Rodnik węglowodorowy reaguje z tlenem i przyczynia się on do rozpadu łańcucha węglowodorowego do prostych związków chemicznych.</w:t>
      </w:r>
      <w:r w:rsidR="00BF7AFD">
        <w:rPr>
          <w:rFonts w:cs="Times New Roman"/>
          <w:lang w:val="pl-PL"/>
        </w:rPr>
        <w:t xml:space="preserve"> </w:t>
      </w:r>
      <w:r>
        <w:rPr>
          <w:rFonts w:cs="Times New Roman"/>
          <w:lang w:val="pl-PL"/>
        </w:rPr>
        <w:t xml:space="preserve">Ten proces został zobrazowany </w:t>
      </w:r>
      <w:ins w:id="15" w:author="Sciga, Jakub" w:date="2018-08-18T12:41:00Z">
        <w:r w:rsidR="00624E56">
          <w:rPr>
            <w:rFonts w:cs="Times New Roman"/>
            <w:lang w:val="pl-PL"/>
          </w:rPr>
          <w:br/>
        </w:r>
      </w:ins>
      <w:bookmarkStart w:id="16" w:name="_GoBack"/>
      <w:bookmarkEnd w:id="16"/>
      <w:r>
        <w:rPr>
          <w:rFonts w:cs="Times New Roman"/>
          <w:lang w:val="pl-PL"/>
        </w:rPr>
        <w:t>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14:paraId="4120835A" w14:textId="118EBFE5" w:rsidR="00945AF6" w:rsidRDefault="00945AF6" w:rsidP="00624E56">
      <w:pPr>
        <w:jc w:val="center"/>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t>(3.6)</w:t>
      </w:r>
    </w:p>
    <w:p w14:paraId="175BFA5A" w14:textId="77777777" w:rsidR="00E13861" w:rsidRPr="00945AF6" w:rsidRDefault="00945AF6" w:rsidP="00624E56">
      <w:pPr>
        <w:jc w:val="center"/>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t>(3.7)</w:t>
      </w:r>
    </w:p>
    <w:p w14:paraId="3E9FFC54" w14:textId="77777777" w:rsidR="00E13861" w:rsidRDefault="00945AF6" w:rsidP="00624E56">
      <w:pPr>
        <w:jc w:val="center"/>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t>(3.8)</w:t>
      </w:r>
    </w:p>
    <w:p w14:paraId="1A9FEDBF" w14:textId="4B91B06E" w:rsidR="00945AF6" w:rsidRDefault="00945AF6" w:rsidP="00624E56">
      <w:pPr>
        <w:jc w:val="both"/>
        <w:rPr>
          <w:lang w:val="pl-PL"/>
        </w:rPr>
      </w:pPr>
      <w:r>
        <w:rPr>
          <w:lang w:val="pl-PL"/>
        </w:rPr>
        <w:t>Związek HCHO, który powstaje w pierwszej reakcji 3.6 jest produktem pośrednim, który ulega rozpadowi w reakcji 3.7. Produktami końcowymi w reakcji 3.8 jest para wodna (H</w:t>
      </w:r>
      <w:r>
        <w:rPr>
          <w:vertAlign w:val="subscript"/>
          <w:lang w:val="pl-PL"/>
        </w:rPr>
        <w:t>2</w:t>
      </w:r>
      <w:r>
        <w:rPr>
          <w:lang w:val="pl-PL"/>
        </w:rPr>
        <w:t>O) oraz tlenek węgla (CO).</w:t>
      </w:r>
      <w:r w:rsidR="00C76E5B">
        <w:rPr>
          <w:lang w:val="pl-PL"/>
        </w:rPr>
        <w:t xml:space="preserve"> </w:t>
      </w:r>
      <w:r>
        <w:rPr>
          <w:lang w:val="pl-PL"/>
        </w:rP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14:paraId="047079F4" w14:textId="77777777" w:rsidR="00945AF6" w:rsidRDefault="00945AF6" w:rsidP="00624E56">
      <w:pPr>
        <w:jc w:val="both"/>
        <w:rPr>
          <w:lang w:val="pl-PL"/>
        </w:rPr>
      </w:pPr>
    </w:p>
    <w:p w14:paraId="6A0336A4" w14:textId="77777777" w:rsidR="009A15D9" w:rsidRDefault="009A15D9" w:rsidP="00624E56">
      <w:pPr>
        <w:spacing w:line="259" w:lineRule="auto"/>
        <w:jc w:val="both"/>
        <w:rPr>
          <w:rFonts w:eastAsiaTheme="majorEastAsia" w:cstheme="majorBidi"/>
          <w:b/>
          <w:sz w:val="28"/>
          <w:szCs w:val="26"/>
          <w:lang w:val="pl-PL"/>
        </w:rPr>
      </w:pPr>
      <w:r>
        <w:rPr>
          <w:lang w:val="pl-PL"/>
        </w:rPr>
        <w:br w:type="page"/>
      </w:r>
    </w:p>
    <w:p w14:paraId="185429D7" w14:textId="77777777" w:rsidR="00945AF6" w:rsidRDefault="00945AF6" w:rsidP="00624E56">
      <w:pPr>
        <w:pStyle w:val="Heading2"/>
        <w:jc w:val="both"/>
        <w:rPr>
          <w:lang w:val="pl-PL"/>
        </w:rPr>
      </w:pPr>
      <w:bookmarkStart w:id="17" w:name="_Toc522356959"/>
      <w:r>
        <w:rPr>
          <w:lang w:val="pl-PL"/>
        </w:rPr>
        <w:lastRenderedPageBreak/>
        <w:t>Spalanie paliw</w:t>
      </w:r>
      <w:bookmarkEnd w:id="17"/>
    </w:p>
    <w:p w14:paraId="6FD5E509" w14:textId="77777777" w:rsidR="00945AF6" w:rsidRDefault="00974052" w:rsidP="00624E56">
      <w:pPr>
        <w:ind w:firstLine="576"/>
        <w:jc w:val="both"/>
        <w:rPr>
          <w:lang w:val="pl-PL"/>
        </w:rPr>
      </w:pPr>
      <w:r>
        <w:rPr>
          <w:lang w:val="pl-PL"/>
        </w:rPr>
        <w:t>Spalanie paliw zależy od ich stan skupienia. Paliwa gazowe, ciekłe i stałe różnią się charakterystyką spalania i wymagają innych warunków pracy i bezpieczeństwa.</w:t>
      </w:r>
    </w:p>
    <w:p w14:paraId="7BC0727E" w14:textId="77777777" w:rsidR="00974052" w:rsidRDefault="00974052" w:rsidP="00624E56">
      <w:pPr>
        <w:jc w:val="both"/>
        <w:rPr>
          <w:lang w:val="pl-PL"/>
        </w:rPr>
      </w:pPr>
    </w:p>
    <w:p w14:paraId="20F53F17" w14:textId="77777777" w:rsidR="00974052" w:rsidRDefault="00974052" w:rsidP="00624E56">
      <w:pPr>
        <w:pStyle w:val="Heading3"/>
        <w:jc w:val="both"/>
        <w:rPr>
          <w:lang w:val="pl-PL"/>
        </w:rPr>
      </w:pPr>
      <w:bookmarkStart w:id="18" w:name="_Toc522356960"/>
      <w:r>
        <w:rPr>
          <w:lang w:val="pl-PL"/>
        </w:rPr>
        <w:t>Spalanie paliw gazowych</w:t>
      </w:r>
      <w:bookmarkEnd w:id="18"/>
    </w:p>
    <w:p w14:paraId="46BBA293" w14:textId="24865025" w:rsidR="00BF7AFD" w:rsidRDefault="00974052" w:rsidP="00624E56">
      <w:pPr>
        <w:jc w:val="both"/>
        <w:rPr>
          <w:lang w:val="pl-PL"/>
        </w:rPr>
      </w:pPr>
      <w:r>
        <w:rPr>
          <w:lang w:val="pl-PL"/>
        </w:rPr>
        <w:t>Zapłon to intensywna reakcja egzotermiczna, wywołana w mieszaninie palnej. Jest to najbardziej powszechny sposób doprowadzenia układu do procesu spalania.Mieszaniną palną określa się substancję, w której płomień rozprzestrzenia się także po zaprzestaniu źródła zapłonu. Oznacz</w:t>
      </w:r>
      <w:r w:rsidR="00C76E5B">
        <w:rPr>
          <w:lang w:val="pl-PL"/>
        </w:rPr>
        <w:t>a</w:t>
      </w:r>
      <w:r>
        <w:rPr>
          <w:lang w:val="pl-PL"/>
        </w:rPr>
        <w:t xml:space="preserve"> to, że iskra lub płomień powinien zapewnić tylko zapoczątkowanie procesu spalania. Taki sposób określa się mianem zapłonu wymuszonego.</w:t>
      </w:r>
      <w:r>
        <w:rPr>
          <w:lang w:val="pl-PL"/>
        </w:rPr>
        <w:br/>
        <w:t>Drugi sposób to samozapłon. Polega on na doprowadzeniu mieszaniny do określonej temperatury, zwanej temperaturą</w:t>
      </w:r>
      <w:r w:rsidR="00E04E12">
        <w:rPr>
          <w:lang w:val="pl-PL"/>
        </w:rPr>
        <w:t xml:space="preserve"> samozapło</w:t>
      </w:r>
      <w:r>
        <w:rPr>
          <w:lang w:val="pl-PL"/>
        </w:rPr>
        <w:t xml:space="preserve">nu. </w:t>
      </w:r>
    </w:p>
    <w:p w14:paraId="2C618EA6" w14:textId="1228889D" w:rsidR="002C5504" w:rsidRDefault="00BF7AFD" w:rsidP="00624E56">
      <w:pPr>
        <w:jc w:val="both"/>
        <w:rPr>
          <w:lang w:val="pl-PL"/>
        </w:rPr>
      </w:pPr>
      <w:r>
        <w:rPr>
          <w:lang w:val="pl-PL"/>
        </w:rPr>
        <w:tab/>
      </w:r>
      <w:r w:rsidR="00E04E12">
        <w:rPr>
          <w:lang w:val="pl-PL"/>
        </w:rPr>
        <w:t>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[7].</w:t>
      </w:r>
      <w:r w:rsidR="00C76E5B">
        <w:rPr>
          <w:lang w:val="pl-PL"/>
        </w:rPr>
        <w:t xml:space="preserve"> </w:t>
      </w:r>
      <w:r w:rsidR="00E04E12">
        <w:rPr>
          <w:lang w:val="pl-PL"/>
        </w:rPr>
        <w:t>Od niedawna stosowana jest także nowa technologia bezpłomieniowego. Pozwala ona na „podwyższenie efektywności cieplnej procesu spalania i przede wszystkim na zmniejszenie emisji tlenków azotu i tlenku węgla” [7].</w:t>
      </w:r>
      <w:r w:rsidR="00E04E12">
        <w:rPr>
          <w:lang w:val="pl-PL"/>
        </w:rPr>
        <w:br/>
        <w:t>Prowadzone są badania nad wprowadzeniem tej technologii nie tylko w paleniskach przemysłowych, ale również</w:t>
      </w:r>
      <w:r w:rsidR="002C5504">
        <w:rPr>
          <w:lang w:val="pl-PL"/>
        </w:rPr>
        <w:t xml:space="preserve"> w kotłach opalanych pyłem węglowym.</w:t>
      </w:r>
      <w:r w:rsidR="00C76E5B">
        <w:rPr>
          <w:lang w:val="pl-PL"/>
        </w:rPr>
        <w:t xml:space="preserve"> </w:t>
      </w:r>
      <w:r w:rsidR="002C5504">
        <w:rPr>
          <w:lang w:val="pl-PL"/>
        </w:rPr>
        <w:t xml:space="preserve">Wymaga ona jednak spełnienia określonych warunków odnośnie temperatury, składu mieszaniny palnej oraz ukształtowania aerodynamiki strumieni powietrza, paliwa, spalin. </w:t>
      </w:r>
      <w:r>
        <w:rPr>
          <w:lang w:val="pl-PL"/>
        </w:rPr>
        <w:t>Najbardziej znaczącymi parametrami</w:t>
      </w:r>
      <w:commentRangeStart w:id="19"/>
      <w:commentRangeStart w:id="20"/>
      <w:r w:rsidR="002C5504">
        <w:rPr>
          <w:lang w:val="pl-PL"/>
        </w:rPr>
        <w:t xml:space="preserve"> są:</w:t>
      </w:r>
      <w:commentRangeEnd w:id="19"/>
      <w:r w:rsidR="00C76E5B">
        <w:rPr>
          <w:rStyle w:val="CommentReference"/>
        </w:rPr>
        <w:commentReference w:id="19"/>
      </w:r>
      <w:commentRangeEnd w:id="20"/>
      <w:r>
        <w:rPr>
          <w:rStyle w:val="CommentReference"/>
        </w:rPr>
        <w:commentReference w:id="20"/>
      </w:r>
    </w:p>
    <w:p w14:paraId="35AA4847" w14:textId="77777777" w:rsidR="002C5504" w:rsidRDefault="002C5504" w:rsidP="00624E56">
      <w:pPr>
        <w:pStyle w:val="ListParagraph"/>
        <w:numPr>
          <w:ilvl w:val="0"/>
          <w:numId w:val="18"/>
        </w:numPr>
        <w:jc w:val="both"/>
        <w:rPr>
          <w:lang w:val="pl-PL"/>
        </w:rPr>
      </w:pPr>
      <w:r>
        <w:rPr>
          <w:lang w:val="pl-PL"/>
        </w:rPr>
        <w:t>Temperatura powietrza dostarczanego do komory spalania powinna być wyższa od temperatury zapłonu paliwa.</w:t>
      </w:r>
    </w:p>
    <w:p w14:paraId="60A39AB1" w14:textId="77777777" w:rsidR="002C5504" w:rsidRDefault="002C5504" w:rsidP="00624E56">
      <w:pPr>
        <w:pStyle w:val="ListParagraph"/>
        <w:numPr>
          <w:ilvl w:val="0"/>
          <w:numId w:val="18"/>
        </w:numPr>
        <w:jc w:val="both"/>
        <w:rPr>
          <w:lang w:val="pl-PL"/>
        </w:rPr>
      </w:pPr>
      <w:r>
        <w:rPr>
          <w:lang w:val="pl-PL"/>
        </w:rPr>
        <w:t>Konieczny jest wysoki stopień recyrkulacji spalin w miejsce mieszania się paliwa z utleniaczem przed rozpoczęciem procesu spalania.</w:t>
      </w:r>
    </w:p>
    <w:p w14:paraId="7F725C67" w14:textId="77777777" w:rsidR="002C5504" w:rsidRDefault="002C5504" w:rsidP="00624E56">
      <w:pPr>
        <w:pStyle w:val="ListParagraph"/>
        <w:numPr>
          <w:ilvl w:val="0"/>
          <w:numId w:val="18"/>
        </w:numPr>
        <w:jc w:val="both"/>
        <w:rPr>
          <w:lang w:val="pl-PL"/>
        </w:rPr>
      </w:pPr>
      <w:r>
        <w:rPr>
          <w:lang w:val="pl-PL"/>
        </w:rPr>
        <w:t>Spalanie powinno przebiegać przy niskim stężeniu tlenu, tj. poniżej 2-5% objętości.</w:t>
      </w:r>
    </w:p>
    <w:p w14:paraId="614FCF08" w14:textId="77777777" w:rsidR="002C5504" w:rsidRDefault="002C5504" w:rsidP="00624E56">
      <w:pPr>
        <w:pStyle w:val="ListParagraph"/>
        <w:numPr>
          <w:ilvl w:val="0"/>
          <w:numId w:val="18"/>
        </w:numPr>
        <w:jc w:val="both"/>
        <w:rPr>
          <w:lang w:val="pl-PL"/>
        </w:rPr>
      </w:pPr>
      <w:r>
        <w:rPr>
          <w:lang w:val="pl-PL"/>
        </w:rPr>
        <w:lastRenderedPageBreak/>
        <w:t>Dysze powietrza i paliwa powinny być ustawione w taki sposób, żeby ich mieszanie zachodziło w dalszej części komory spalania. Umożliwia to wcześniejsze wymieszanie ze spalinami, co zwiększa strefę reakcji w kotle [7].</w:t>
      </w:r>
    </w:p>
    <w:p w14:paraId="4DC64A3C" w14:textId="7C967EFA" w:rsidR="002C5504" w:rsidRDefault="00D626D6" w:rsidP="00624E56">
      <w:pPr>
        <w:jc w:val="both"/>
        <w:rPr>
          <w:lang w:val="pl-PL"/>
        </w:rPr>
      </w:pPr>
      <w:r>
        <w:rPr>
          <w:lang w:val="pl-PL"/>
        </w:rPr>
        <w:t xml:space="preserve">Pojęcie bezpłomieniowego spalania nie jest jeszcze do końca poznane. Proces jest kontrolowany przez kinetykę chemiczną i </w:t>
      </w:r>
      <w:commentRangeStart w:id="21"/>
      <w:commentRangeStart w:id="22"/>
      <w:r>
        <w:rPr>
          <w:lang w:val="pl-PL"/>
        </w:rPr>
        <w:t>mieszani</w:t>
      </w:r>
      <w:r w:rsidR="00C76E5B">
        <w:rPr>
          <w:lang w:val="pl-PL"/>
        </w:rPr>
        <w:t>e</w:t>
      </w:r>
      <w:r>
        <w:rPr>
          <w:lang w:val="pl-PL"/>
        </w:rPr>
        <w:t xml:space="preserve"> się paliwa z utleniaczem. </w:t>
      </w:r>
      <w:commentRangeEnd w:id="21"/>
      <w:r w:rsidR="00C76E5B">
        <w:rPr>
          <w:rStyle w:val="CommentReference"/>
        </w:rPr>
        <w:commentReference w:id="21"/>
      </w:r>
      <w:commentRangeEnd w:id="22"/>
      <w:r w:rsidR="00BF7AFD">
        <w:rPr>
          <w:rStyle w:val="CommentReference"/>
        </w:rPr>
        <w:commentReference w:id="22"/>
      </w:r>
      <w:r>
        <w:rPr>
          <w:lang w:val="pl-PL"/>
        </w:rPr>
        <w:t xml:space="preserve">Stopniowy dopływ utleniacza do paliwa w obecności spalin umożliwia </w:t>
      </w:r>
      <w:r w:rsidR="00F15CCD">
        <w:rPr>
          <w:lang w:val="pl-PL"/>
        </w:rPr>
        <w:t xml:space="preserve">równomierny </w:t>
      </w:r>
      <w:r>
        <w:rPr>
          <w:lang w:val="pl-PL"/>
        </w:rPr>
        <w:t xml:space="preserve">rozkład temperatur i stymuluje procesy pirolityczne czego wynikiem jest redukcja tlenków </w:t>
      </w:r>
      <w:r w:rsidR="00893A21">
        <w:rPr>
          <w:lang w:val="pl-PL"/>
        </w:rPr>
        <w:br/>
      </w:r>
      <w:r>
        <w:rPr>
          <w:lang w:val="pl-PL"/>
        </w:rPr>
        <w:t>azotu [7].</w:t>
      </w:r>
    </w:p>
    <w:p w14:paraId="4B1AC1F4" w14:textId="77777777" w:rsidR="00D626D6" w:rsidRDefault="00D626D6" w:rsidP="00624E56">
      <w:pPr>
        <w:jc w:val="both"/>
        <w:rPr>
          <w:lang w:val="pl-PL"/>
        </w:rPr>
      </w:pPr>
    </w:p>
    <w:p w14:paraId="5C8F8588" w14:textId="77777777" w:rsidR="00D626D6" w:rsidRDefault="00D626D6" w:rsidP="00624E56">
      <w:pPr>
        <w:pStyle w:val="Heading3"/>
        <w:jc w:val="both"/>
        <w:rPr>
          <w:lang w:val="pl-PL"/>
        </w:rPr>
      </w:pPr>
      <w:bookmarkStart w:id="23" w:name="_Toc522356961"/>
      <w:r>
        <w:rPr>
          <w:lang w:val="pl-PL"/>
        </w:rPr>
        <w:t>Spalanie paliw ciekłych</w:t>
      </w:r>
      <w:bookmarkEnd w:id="23"/>
    </w:p>
    <w:p w14:paraId="09028EB9" w14:textId="77777777" w:rsidR="00D626D6" w:rsidRDefault="00D626D6" w:rsidP="00624E56">
      <w:pPr>
        <w:jc w:val="both"/>
        <w:rPr>
          <w:lang w:val="pl-PL"/>
        </w:rPr>
      </w:pPr>
      <w:r>
        <w:rPr>
          <w:lang w:val="pl-PL"/>
        </w:rPr>
        <w:t>Proces spalania paliw ciekłych składa się z dwóch faz: odparowania i skraplania par. Na szybkość reakcji wpływają przede wszystkim trzy czynniki:</w:t>
      </w:r>
    </w:p>
    <w:p w14:paraId="4229FA4A" w14:textId="77777777" w:rsidR="00D626D6" w:rsidRDefault="00D626D6" w:rsidP="00624E56">
      <w:pPr>
        <w:pStyle w:val="ListParagraph"/>
        <w:numPr>
          <w:ilvl w:val="0"/>
          <w:numId w:val="19"/>
        </w:numPr>
        <w:jc w:val="both"/>
        <w:rPr>
          <w:lang w:val="pl-PL"/>
        </w:rPr>
      </w:pPr>
      <w:r>
        <w:rPr>
          <w:lang w:val="pl-PL"/>
        </w:rPr>
        <w:t>Parowanie cieczy,</w:t>
      </w:r>
    </w:p>
    <w:p w14:paraId="5F73D3BB" w14:textId="77777777" w:rsidR="00D626D6" w:rsidRDefault="00D626D6" w:rsidP="00624E56">
      <w:pPr>
        <w:pStyle w:val="ListParagraph"/>
        <w:numPr>
          <w:ilvl w:val="0"/>
          <w:numId w:val="19"/>
        </w:numPr>
        <w:jc w:val="both"/>
        <w:rPr>
          <w:lang w:val="pl-PL"/>
        </w:rPr>
      </w:pPr>
      <w:r>
        <w:rPr>
          <w:lang w:val="pl-PL"/>
        </w:rPr>
        <w:t>Mieszanie par z utleniaczem,</w:t>
      </w:r>
    </w:p>
    <w:p w14:paraId="798E8785" w14:textId="77777777" w:rsidR="00D626D6" w:rsidRDefault="00D626D6" w:rsidP="00624E56">
      <w:pPr>
        <w:pStyle w:val="ListParagraph"/>
        <w:numPr>
          <w:ilvl w:val="0"/>
          <w:numId w:val="19"/>
        </w:numPr>
        <w:jc w:val="both"/>
        <w:rPr>
          <w:lang w:val="pl-PL"/>
        </w:rPr>
      </w:pPr>
      <w:r>
        <w:rPr>
          <w:lang w:val="pl-PL"/>
        </w:rPr>
        <w:t>Kinetyka chemiczna reagowania paliwa z tlenem [7].</w:t>
      </w:r>
    </w:p>
    <w:p w14:paraId="3AB6AF3E" w14:textId="73CAA9BA" w:rsidR="00F04282" w:rsidRDefault="00D626D6" w:rsidP="00624E56">
      <w:pPr>
        <w:jc w:val="both"/>
        <w:rPr>
          <w:lang w:val="pl-PL"/>
        </w:rPr>
      </w:pPr>
      <w:r>
        <w:rPr>
          <w:lang w:val="pl-PL"/>
        </w:rPr>
        <w:t xml:space="preserve">Szybkość parowania cieczy zależy od strumienia ciepła, które jest doprowadzane do paliwa ciekłego. </w:t>
      </w:r>
      <w:r w:rsidR="00F04282">
        <w:rPr>
          <w:lang w:val="pl-PL"/>
        </w:rPr>
        <w:t>W dalszej kolejności istotne są: szybkość mieszania i kinetyka chemiczna.</w:t>
      </w:r>
      <w:r w:rsidR="00F15CCD">
        <w:rPr>
          <w:lang w:val="pl-PL"/>
        </w:rPr>
        <w:t xml:space="preserve"> </w:t>
      </w:r>
      <w:r w:rsidR="00F04282">
        <w:rPr>
          <w:lang w:val="pl-PL"/>
        </w:rPr>
        <w:t>Podczas spalania paliw ciekłych bardzo istotna jest struktura i rozdrobnienie paliwa.</w:t>
      </w:r>
      <w:r w:rsidR="00F04282">
        <w:rPr>
          <w:lang w:val="pl-PL"/>
        </w:rPr>
        <w:br/>
        <w:t>Zależności między rozmiarem kropel zostały przedstawione w tabeli 3.1.</w:t>
      </w:r>
    </w:p>
    <w:p w14:paraId="0D6DAF93" w14:textId="77777777" w:rsidR="00F04282" w:rsidRDefault="00F04282" w:rsidP="00624E56">
      <w:pPr>
        <w:jc w:val="both"/>
        <w:rPr>
          <w:lang w:val="pl-PL"/>
        </w:rPr>
      </w:pPr>
    </w:p>
    <w:p w14:paraId="43F549E8" w14:textId="77777777" w:rsidR="00EF7ED1" w:rsidRDefault="00EF7ED1" w:rsidP="00624E56">
      <w:pPr>
        <w:jc w:val="both"/>
      </w:pPr>
      <w:r>
        <w:rPr>
          <w:b/>
          <w:bCs/>
        </w:rPr>
        <w:br w:type="page"/>
      </w:r>
    </w:p>
    <w:tbl>
      <w:tblPr>
        <w:tblStyle w:val="GridTable4-Accent51"/>
        <w:tblW w:w="0" w:type="auto"/>
        <w:tblLook w:val="04A0" w:firstRow="1" w:lastRow="0" w:firstColumn="1" w:lastColumn="0" w:noHBand="0" w:noVBand="1"/>
      </w:tblPr>
      <w:tblGrid>
        <w:gridCol w:w="2942"/>
        <w:gridCol w:w="2942"/>
        <w:gridCol w:w="2943"/>
      </w:tblGrid>
      <w:tr w:rsidR="00F04282" w:rsidRPr="00624E56" w14:paraId="3341D3E9"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4212944" w14:textId="77777777" w:rsidR="00F04282" w:rsidRPr="00EF7ED1" w:rsidRDefault="00863F8F" w:rsidP="00624E56">
            <w:pPr>
              <w:jc w:val="center"/>
              <w:rPr>
                <w:lang w:val="pl-PL"/>
              </w:rPr>
            </w:pPr>
            <w:r w:rsidRPr="00EF7ED1">
              <w:rPr>
                <w:lang w:val="pl-PL"/>
              </w:rPr>
              <w:lastRenderedPageBreak/>
              <w:t xml:space="preserve">Paliwo ciekłe rozpylone </w:t>
            </w:r>
            <w:r w:rsidRPr="00EF7ED1">
              <w:rPr>
                <w:lang w:val="pl-PL"/>
              </w:rPr>
              <w:br/>
              <w:t>na drobne krople</w:t>
            </w:r>
          </w:p>
        </w:tc>
        <w:tc>
          <w:tcPr>
            <w:tcW w:w="2942" w:type="dxa"/>
          </w:tcPr>
          <w:p w14:paraId="7738E353"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 xml:space="preserve">Paliwo ciekłe rozpylone </w:t>
            </w:r>
            <w:r w:rsidRPr="00EF7ED1">
              <w:rPr>
                <w:lang w:val="pl-PL"/>
              </w:rPr>
              <w:br/>
              <w:t>na większe krople</w:t>
            </w:r>
          </w:p>
        </w:tc>
        <w:tc>
          <w:tcPr>
            <w:tcW w:w="2943" w:type="dxa"/>
          </w:tcPr>
          <w:p w14:paraId="5C75EE3F"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Paliwo ciekłe o znacznej powierzchni</w:t>
            </w:r>
          </w:p>
        </w:tc>
      </w:tr>
      <w:tr w:rsidR="00F04282" w:rsidRPr="00624E56" w14:paraId="07842C1A"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F6B5022" w14:textId="77777777" w:rsidR="00863F8F" w:rsidRPr="00EF7ED1" w:rsidRDefault="00863F8F" w:rsidP="00624E56">
            <w:pPr>
              <w:pStyle w:val="ListParagraph"/>
              <w:numPr>
                <w:ilvl w:val="0"/>
                <w:numId w:val="20"/>
              </w:numPr>
              <w:ind w:left="420"/>
              <w:jc w:val="both"/>
              <w:rPr>
                <w:b w:val="0"/>
                <w:lang w:val="pl-PL"/>
              </w:rPr>
            </w:pPr>
            <w:r w:rsidRPr="00EF7ED1">
              <w:rPr>
                <w:b w:val="0"/>
                <w:lang w:val="pl-PL"/>
              </w:rPr>
              <w:t>Szybko parują;</w:t>
            </w:r>
          </w:p>
          <w:p w14:paraId="52EE14EC" w14:textId="77777777" w:rsidR="00863F8F" w:rsidRPr="00EF7ED1" w:rsidRDefault="00863F8F" w:rsidP="00624E56">
            <w:pPr>
              <w:pStyle w:val="ListParagraph"/>
              <w:numPr>
                <w:ilvl w:val="0"/>
                <w:numId w:val="20"/>
              </w:numPr>
              <w:ind w:left="420"/>
              <w:jc w:val="both"/>
              <w:rPr>
                <w:b w:val="0"/>
                <w:lang w:val="pl-PL"/>
              </w:rPr>
            </w:pPr>
            <w:r w:rsidRPr="00EF7ED1">
              <w:rPr>
                <w:b w:val="0"/>
                <w:lang w:val="pl-PL"/>
              </w:rPr>
              <w:t>Pary tworzą z powietrzem homogeniczną palną mieszaninę;</w:t>
            </w:r>
          </w:p>
          <w:p w14:paraId="12A58338" w14:textId="77777777" w:rsidR="00863F8F" w:rsidRPr="00EF7ED1" w:rsidRDefault="00863F8F" w:rsidP="00624E56">
            <w:pPr>
              <w:pStyle w:val="ListParagraph"/>
              <w:numPr>
                <w:ilvl w:val="0"/>
                <w:numId w:val="20"/>
              </w:numPr>
              <w:ind w:left="420"/>
              <w:jc w:val="both"/>
              <w:rPr>
                <w:b w:val="0"/>
                <w:lang w:val="pl-PL"/>
              </w:rPr>
            </w:pPr>
            <w:r w:rsidRPr="00EF7ED1">
              <w:rPr>
                <w:b w:val="0"/>
                <w:lang w:val="pl-PL"/>
              </w:rPr>
              <w:t>Płomień na charakter kinetyczny;</w:t>
            </w:r>
          </w:p>
          <w:p w14:paraId="72A7BAE1" w14:textId="77777777" w:rsidR="00863F8F" w:rsidRPr="00863F8F" w:rsidRDefault="00863F8F" w:rsidP="00624E56">
            <w:pPr>
              <w:pStyle w:val="ListParagraph"/>
              <w:numPr>
                <w:ilvl w:val="0"/>
                <w:numId w:val="20"/>
              </w:numPr>
              <w:ind w:left="420"/>
              <w:jc w:val="both"/>
              <w:rPr>
                <w:lang w:val="pl-PL"/>
              </w:rPr>
            </w:pPr>
            <w:r w:rsidRPr="00EF7ED1">
              <w:rPr>
                <w:b w:val="0"/>
                <w:lang w:val="pl-PL"/>
              </w:rPr>
              <w:t>Szybkość spalania zależy od propagacji płomienia;</w:t>
            </w:r>
          </w:p>
        </w:tc>
        <w:tc>
          <w:tcPr>
            <w:tcW w:w="2942" w:type="dxa"/>
          </w:tcPr>
          <w:p w14:paraId="27B94B24" w14:textId="77777777" w:rsidR="00F04282" w:rsidRDefault="00863F8F" w:rsidP="00624E56">
            <w:pPr>
              <w:pStyle w:val="ListParagraph"/>
              <w:numPr>
                <w:ilvl w:val="0"/>
                <w:numId w:val="20"/>
              </w:numPr>
              <w:ind w:left="45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Krople spalają się indywidualnie;</w:t>
            </w:r>
          </w:p>
          <w:p w14:paraId="0A84723B" w14:textId="77777777" w:rsidR="00863F8F" w:rsidRDefault="00863F8F" w:rsidP="00624E56">
            <w:pPr>
              <w:pStyle w:val="ListParagraph"/>
              <w:numPr>
                <w:ilvl w:val="0"/>
                <w:numId w:val="20"/>
              </w:numPr>
              <w:ind w:left="45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Tworzy się dyfuzyjny płomień, do którego tlen dopływa </w:t>
            </w:r>
            <w:r>
              <w:rPr>
                <w:lang w:val="pl-PL"/>
              </w:rPr>
              <w:br/>
              <w:t xml:space="preserve">z powietrza, a pary </w:t>
            </w:r>
            <w:r>
              <w:rPr>
                <w:lang w:val="pl-PL"/>
              </w:rPr>
              <w:br/>
              <w:t>docierają z kropli;</w:t>
            </w:r>
          </w:p>
          <w:p w14:paraId="161F0638" w14:textId="77777777" w:rsidR="00863F8F" w:rsidRPr="00863F8F" w:rsidRDefault="00863F8F" w:rsidP="00624E56">
            <w:pPr>
              <w:pStyle w:val="ListParagraph"/>
              <w:numPr>
                <w:ilvl w:val="0"/>
                <w:numId w:val="20"/>
              </w:numPr>
              <w:ind w:left="45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równa się szybkości parowania;</w:t>
            </w:r>
          </w:p>
        </w:tc>
        <w:tc>
          <w:tcPr>
            <w:tcW w:w="2943" w:type="dxa"/>
          </w:tcPr>
          <w:p w14:paraId="3F3E6271" w14:textId="77777777" w:rsidR="00F04282" w:rsidRDefault="00863F8F" w:rsidP="00624E56">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Spalanie ma charakter pożaru zbiornika;</w:t>
            </w:r>
          </w:p>
          <w:p w14:paraId="5753698F" w14:textId="77777777" w:rsidR="00863F8F" w:rsidRDefault="00863F8F" w:rsidP="00624E56">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Gorące produkty spalania powodują napływ chłodnego powietrza</w:t>
            </w:r>
            <w:r w:rsidR="00383949">
              <w:rPr>
                <w:lang w:val="pl-PL"/>
              </w:rPr>
              <w:t>;</w:t>
            </w:r>
          </w:p>
          <w:p w14:paraId="36056AFE" w14:textId="77777777" w:rsidR="00383949" w:rsidRDefault="00383949" w:rsidP="00624E56">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Dostęp do par jest utrudniony, dlatego płomień jest bogaty</w:t>
            </w:r>
            <w:r>
              <w:rPr>
                <w:lang w:val="pl-PL"/>
              </w:rPr>
              <w:br/>
              <w:t>i produkuje sadzę;</w:t>
            </w:r>
          </w:p>
          <w:p w14:paraId="08E6562A" w14:textId="77777777" w:rsidR="00383949" w:rsidRPr="00863F8F" w:rsidRDefault="00383949" w:rsidP="00624E56">
            <w:pPr>
              <w:pStyle w:val="ListParagraph"/>
              <w:numPr>
                <w:ilvl w:val="0"/>
                <w:numId w:val="20"/>
              </w:numPr>
              <w:ind w:left="391"/>
              <w:jc w:val="both"/>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jest zależna od ruchów powietrza</w:t>
            </w:r>
            <w:r w:rsidR="00F15CCD">
              <w:rPr>
                <w:lang w:val="pl-PL"/>
              </w:rPr>
              <w:t>;</w:t>
            </w:r>
          </w:p>
        </w:tc>
      </w:tr>
    </w:tbl>
    <w:p w14:paraId="749CA6AD" w14:textId="77777777" w:rsidR="00F04282" w:rsidRPr="00383949" w:rsidRDefault="00F04282" w:rsidP="00624E56">
      <w:pPr>
        <w:jc w:val="center"/>
        <w:rPr>
          <w:i/>
          <w:lang w:val="pl-PL"/>
        </w:rPr>
      </w:pPr>
      <w:r w:rsidRPr="00383949">
        <w:rPr>
          <w:i/>
          <w:lang w:val="pl-PL"/>
        </w:rPr>
        <w:t>Tab. 3.1. Porównanie procesu spalania dla różnych form paliw ciekłych</w:t>
      </w:r>
      <w:r w:rsidR="00383949">
        <w:rPr>
          <w:i/>
          <w:lang w:val="pl-PL"/>
        </w:rPr>
        <w:t xml:space="preserve"> [7]</w:t>
      </w:r>
    </w:p>
    <w:p w14:paraId="4DFBBE55" w14:textId="40DE2BE6" w:rsidR="005A7B36" w:rsidRDefault="00383949" w:rsidP="00624E56">
      <w:pPr>
        <w:jc w:val="both"/>
        <w:rPr>
          <w:lang w:val="pl-PL"/>
        </w:rPr>
      </w:pPr>
      <w:r>
        <w:rPr>
          <w:lang w:val="pl-PL"/>
        </w:rPr>
        <w:t>Spalanie paliw ciekłych zazwyczaj polega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[7].</w:t>
      </w:r>
      <w:r w:rsidR="00F15CCD">
        <w:rPr>
          <w:lang w:val="pl-PL"/>
        </w:rPr>
        <w:t xml:space="preserve"> </w:t>
      </w:r>
      <w:r w:rsidR="005A7B36">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14:paraId="4DC1A423" w14:textId="77777777" w:rsidR="005A7B36" w:rsidRDefault="005A7B36" w:rsidP="00624E56">
      <w:pPr>
        <w:jc w:val="both"/>
        <w:rPr>
          <w:lang w:val="pl-PL"/>
        </w:rPr>
      </w:pPr>
    </w:p>
    <w:p w14:paraId="18C2A3B7" w14:textId="77777777" w:rsidR="009A15D9" w:rsidRDefault="009A15D9" w:rsidP="00624E56">
      <w:pPr>
        <w:spacing w:line="259" w:lineRule="auto"/>
        <w:jc w:val="both"/>
        <w:rPr>
          <w:rFonts w:eastAsiaTheme="majorEastAsia" w:cstheme="majorBidi"/>
          <w:b/>
          <w:szCs w:val="24"/>
          <w:lang w:val="pl-PL"/>
        </w:rPr>
      </w:pPr>
      <w:r>
        <w:rPr>
          <w:lang w:val="pl-PL"/>
        </w:rPr>
        <w:br w:type="page"/>
      </w:r>
    </w:p>
    <w:p w14:paraId="7E0F6484" w14:textId="77777777" w:rsidR="005A7B36" w:rsidRDefault="005A7B36" w:rsidP="00624E56">
      <w:pPr>
        <w:pStyle w:val="Heading3"/>
        <w:jc w:val="both"/>
        <w:rPr>
          <w:lang w:val="pl-PL"/>
        </w:rPr>
      </w:pPr>
      <w:bookmarkStart w:id="24" w:name="_Toc522356962"/>
      <w:r>
        <w:rPr>
          <w:lang w:val="pl-PL"/>
        </w:rPr>
        <w:lastRenderedPageBreak/>
        <w:t>Spalanie paliw stałych</w:t>
      </w:r>
      <w:bookmarkEnd w:id="24"/>
    </w:p>
    <w:p w14:paraId="2F900F45" w14:textId="0D198199" w:rsidR="005A7B36" w:rsidRDefault="00260BAA" w:rsidP="00624E56">
      <w:pPr>
        <w:ind w:firstLine="576"/>
        <w:jc w:val="both"/>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w:t>
      </w:r>
      <w:r w:rsidR="00F15CCD">
        <w:rPr>
          <w:lang w:val="pl-PL"/>
        </w:rPr>
        <w:t xml:space="preserve"> Wszystkie</w:t>
      </w:r>
      <w:r>
        <w:rPr>
          <w:lang w:val="pl-PL"/>
        </w:rPr>
        <w:t xml:space="preserve"> </w:t>
      </w:r>
      <w:r w:rsidR="00F15CCD">
        <w:rPr>
          <w:lang w:val="pl-PL"/>
        </w:rPr>
        <w:t>s</w:t>
      </w:r>
      <w:r>
        <w:rPr>
          <w:lang w:val="pl-PL"/>
        </w:rPr>
        <w:t xml:space="preserve">tałe paliwa są pochodzenia organicznego, </w:t>
      </w:r>
      <w:r w:rsidR="00F15CCD">
        <w:rPr>
          <w:lang w:val="pl-PL"/>
        </w:rPr>
        <w:t xml:space="preserve">jednakże </w:t>
      </w:r>
      <w:r>
        <w:rPr>
          <w:lang w:val="pl-PL"/>
        </w:rPr>
        <w:t>różnice w ich strukturze i właściwościach wymagają różnych technologii spalania [7].</w:t>
      </w:r>
    </w:p>
    <w:p w14:paraId="44A69286" w14:textId="77777777" w:rsidR="009A15D9" w:rsidRDefault="009A15D9" w:rsidP="00624E56">
      <w:pPr>
        <w:spacing w:line="259" w:lineRule="auto"/>
        <w:jc w:val="both"/>
        <w:rPr>
          <w:rFonts w:eastAsiaTheme="majorEastAsia" w:cstheme="majorBidi"/>
          <w:b/>
          <w:sz w:val="28"/>
          <w:szCs w:val="26"/>
          <w:lang w:val="pl-PL"/>
        </w:rPr>
      </w:pPr>
    </w:p>
    <w:p w14:paraId="454FEAF5" w14:textId="77777777" w:rsidR="00E85EC5" w:rsidRPr="005A7B36" w:rsidRDefault="00E85EC5" w:rsidP="00624E56">
      <w:pPr>
        <w:pStyle w:val="Heading2"/>
        <w:jc w:val="both"/>
        <w:rPr>
          <w:lang w:val="pl-PL"/>
        </w:rPr>
      </w:pPr>
      <w:bookmarkStart w:id="25" w:name="_Toc522356963"/>
      <w:r>
        <w:rPr>
          <w:lang w:val="pl-PL"/>
        </w:rPr>
        <w:t>Spalanie węgla</w:t>
      </w:r>
      <w:bookmarkEnd w:id="25"/>
    </w:p>
    <w:p w14:paraId="25F58F66" w14:textId="77777777" w:rsidR="00D626D6" w:rsidRDefault="009A07FE" w:rsidP="00624E56">
      <w:pPr>
        <w:jc w:val="both"/>
        <w:rPr>
          <w:lang w:val="pl-PL"/>
        </w:rPr>
      </w:pPr>
      <w:r>
        <w:rPr>
          <w:lang w:val="pl-PL"/>
        </w:rPr>
        <w:t>Istnieją dwa główne sposoby spalania węgla. Zostały one zobrazowane w tabeli 3.2.</w:t>
      </w:r>
    </w:p>
    <w:tbl>
      <w:tblPr>
        <w:tblStyle w:val="GridTable4-Accent51"/>
        <w:tblW w:w="0" w:type="auto"/>
        <w:tblLook w:val="04A0" w:firstRow="1" w:lastRow="0" w:firstColumn="1" w:lastColumn="0" w:noHBand="0" w:noVBand="1"/>
      </w:tblPr>
      <w:tblGrid>
        <w:gridCol w:w="2942"/>
        <w:gridCol w:w="2942"/>
        <w:gridCol w:w="2943"/>
      </w:tblGrid>
      <w:tr w:rsidR="004C5A70" w14:paraId="41FF6611"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88B0017" w14:textId="77777777" w:rsidR="004C5A70" w:rsidRPr="00EF7ED1" w:rsidRDefault="004C5A70" w:rsidP="00624E56">
            <w:pPr>
              <w:jc w:val="center"/>
              <w:rPr>
                <w:lang w:val="pl-PL"/>
              </w:rPr>
            </w:pPr>
            <w:r w:rsidRPr="00EF7ED1">
              <w:rPr>
                <w:lang w:val="pl-PL"/>
              </w:rPr>
              <w:t>Palenisko rusztowe</w:t>
            </w:r>
          </w:p>
        </w:tc>
        <w:tc>
          <w:tcPr>
            <w:tcW w:w="2942" w:type="dxa"/>
          </w:tcPr>
          <w:p w14:paraId="678F497F"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Złoże fluidalne</w:t>
            </w:r>
          </w:p>
        </w:tc>
        <w:tc>
          <w:tcPr>
            <w:tcW w:w="2943" w:type="dxa"/>
          </w:tcPr>
          <w:p w14:paraId="7F03707D"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Płomień pyłowy</w:t>
            </w:r>
          </w:p>
        </w:tc>
      </w:tr>
      <w:tr w:rsidR="004C5A70" w14:paraId="5E2BD20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DFB8159"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stałym</w:t>
            </w:r>
          </w:p>
          <w:p w14:paraId="349E381B"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obrotowym</w:t>
            </w:r>
          </w:p>
        </w:tc>
        <w:tc>
          <w:tcPr>
            <w:tcW w:w="2942" w:type="dxa"/>
          </w:tcPr>
          <w:p w14:paraId="34DB388E" w14:textId="77777777" w:rsid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Pęcherzykowe</w:t>
            </w:r>
          </w:p>
          <w:p w14:paraId="591563C5" w14:textId="77777777" w:rsidR="004C5A70" w:rsidRP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Cyrkulujące</w:t>
            </w:r>
          </w:p>
        </w:tc>
        <w:tc>
          <w:tcPr>
            <w:tcW w:w="2943" w:type="dxa"/>
          </w:tcPr>
          <w:p w14:paraId="24A161A6" w14:textId="77777777" w:rsidR="004C5A70" w:rsidRDefault="004C5A70" w:rsidP="00624E56">
            <w:pPr>
              <w:pStyle w:val="ListParagraph"/>
              <w:numPr>
                <w:ilvl w:val="0"/>
                <w:numId w:val="21"/>
              </w:numPr>
              <w:ind w:left="34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Pozostałości na sicie</w:t>
            </w:r>
          </w:p>
        </w:tc>
      </w:tr>
    </w:tbl>
    <w:p w14:paraId="52263821" w14:textId="77777777" w:rsidR="004C5A70" w:rsidRPr="00EF7ED1" w:rsidRDefault="009A07FE" w:rsidP="00624E56">
      <w:pPr>
        <w:jc w:val="center"/>
        <w:rPr>
          <w:i/>
          <w:lang w:val="pl-PL"/>
        </w:rPr>
      </w:pPr>
      <w:r w:rsidRPr="009A07FE">
        <w:rPr>
          <w:i/>
          <w:lang w:val="pl-PL"/>
        </w:rPr>
        <w:t>Tab. 3.2. Sposoby</w:t>
      </w:r>
      <w:r w:rsidR="00EF7ED1">
        <w:rPr>
          <w:i/>
          <w:lang w:val="pl-PL"/>
        </w:rPr>
        <w:t xml:space="preserve"> organizacji spalania węgla [7]</w:t>
      </w:r>
    </w:p>
    <w:p w14:paraId="1F442A0C" w14:textId="77777777" w:rsidR="004C5A70" w:rsidRDefault="004C5A70" w:rsidP="00624E56">
      <w:pPr>
        <w:jc w:val="both"/>
        <w:rPr>
          <w:lang w:val="pl-PL"/>
        </w:rPr>
      </w:pPr>
      <w:r>
        <w:rPr>
          <w:lang w:val="pl-PL"/>
        </w:rPr>
        <w:t>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 warstwą węgla [7].</w:t>
      </w:r>
    </w:p>
    <w:p w14:paraId="150DE2F5" w14:textId="722498FE" w:rsidR="00B80635" w:rsidRDefault="00B80635" w:rsidP="00624E56">
      <w:pPr>
        <w:jc w:val="both"/>
        <w:rPr>
          <w:lang w:val="pl-PL"/>
        </w:rPr>
      </w:pPr>
      <w:r>
        <w:rPr>
          <w:lang w:val="pl-PL"/>
        </w:rPr>
        <w:t xml:space="preserve">W przypadku złoża fluidalnego, cząsteczki węgla znajdują się w ciągłym ruchu, w ciągłym kontakcie z gorącym materiałem złoża. Od spodu jest podawane powietrze fluidyzujące, które służy do spalania węgla, a ponad warstwą fluidalną podawane jest powietrze wtórne, </w:t>
      </w:r>
      <w:r w:rsidR="00F15CCD">
        <w:rPr>
          <w:lang w:val="pl-PL"/>
        </w:rPr>
        <w:t>służące</w:t>
      </w:r>
      <w:r>
        <w:rPr>
          <w:lang w:val="pl-PL"/>
        </w:rPr>
        <w:t xml:space="preserve"> do dopalania się tlenku węgla i części lotnych. W cyrkulującym złożu fluidalnym małe cząsteczki węgla są porywane z warstwy fluidalnej i zawracane do złoża miejscu separatora pyłu, co zwiększa intensywność i efektywność spalania [7].</w:t>
      </w:r>
    </w:p>
    <w:p w14:paraId="50C88740" w14:textId="77777777" w:rsidR="00B80635" w:rsidRDefault="00B80635" w:rsidP="00624E56">
      <w:pPr>
        <w:jc w:val="both"/>
        <w:rPr>
          <w:lang w:val="pl-PL"/>
        </w:rPr>
      </w:pPr>
      <w:r>
        <w:rPr>
          <w:lang w:val="pl-PL"/>
        </w:rPr>
        <w:t>Paleniska pyłowe wymagają największego rozdrobnienia węgla. Do paleniska jest podawana palnikami pyłowymi specjalna mieszanina pyłu i powietrza, która ulega spalaniu w płomieniu pyłowym.</w:t>
      </w:r>
    </w:p>
    <w:p w14:paraId="37F98F92" w14:textId="77777777" w:rsidR="009F5902" w:rsidRDefault="009F5902" w:rsidP="00624E56">
      <w:pPr>
        <w:jc w:val="both"/>
        <w:rPr>
          <w:lang w:val="pl-PL"/>
        </w:rPr>
      </w:pPr>
    </w:p>
    <w:p w14:paraId="7C05AE66" w14:textId="77777777" w:rsidR="009F5902" w:rsidRDefault="009F5902" w:rsidP="00624E56">
      <w:pPr>
        <w:pStyle w:val="Heading3"/>
        <w:jc w:val="both"/>
        <w:rPr>
          <w:lang w:val="pl-PL"/>
        </w:rPr>
      </w:pPr>
      <w:bookmarkStart w:id="26" w:name="_Toc522356964"/>
      <w:r>
        <w:rPr>
          <w:lang w:val="pl-PL"/>
        </w:rPr>
        <w:t>Etapy spalania węgla</w:t>
      </w:r>
      <w:bookmarkEnd w:id="26"/>
    </w:p>
    <w:p w14:paraId="01008182" w14:textId="77777777" w:rsidR="009F5902" w:rsidRDefault="009F5902" w:rsidP="00624E56">
      <w:pPr>
        <w:ind w:firstLine="360"/>
        <w:jc w:val="both"/>
        <w:rPr>
          <w:lang w:val="pl-PL"/>
        </w:rPr>
      </w:pPr>
      <w:r>
        <w:rPr>
          <w:lang w:val="pl-PL"/>
        </w:rPr>
        <w:t>Kiedy węgiel dostaje się do płomienia nagrzewa się i spala. Cały proces spalania dzieli się na konkretne etapy:</w:t>
      </w:r>
    </w:p>
    <w:p w14:paraId="0B7514D9" w14:textId="77777777" w:rsidR="009F5902" w:rsidRDefault="009F5902" w:rsidP="00624E56">
      <w:pPr>
        <w:pStyle w:val="ListParagraph"/>
        <w:numPr>
          <w:ilvl w:val="0"/>
          <w:numId w:val="22"/>
        </w:numPr>
        <w:jc w:val="both"/>
        <w:rPr>
          <w:lang w:val="pl-PL"/>
        </w:rPr>
      </w:pPr>
      <w:r>
        <w:rPr>
          <w:lang w:val="pl-PL"/>
        </w:rPr>
        <w:t>Nagrzewanie cząstki węgla w płomieniu</w:t>
      </w:r>
      <w:r w:rsidR="00F15CCD">
        <w:rPr>
          <w:lang w:val="pl-PL"/>
        </w:rPr>
        <w:t>,</w:t>
      </w:r>
    </w:p>
    <w:p w14:paraId="25AD7A4A" w14:textId="77777777" w:rsidR="009F5902" w:rsidRDefault="009F5902" w:rsidP="00624E56">
      <w:pPr>
        <w:pStyle w:val="ListParagraph"/>
        <w:numPr>
          <w:ilvl w:val="0"/>
          <w:numId w:val="22"/>
        </w:numPr>
        <w:jc w:val="both"/>
        <w:rPr>
          <w:lang w:val="pl-PL"/>
        </w:rPr>
      </w:pPr>
      <w:r>
        <w:rPr>
          <w:lang w:val="pl-PL"/>
        </w:rPr>
        <w:t>Zapłon cząstki węgla</w:t>
      </w:r>
      <w:r w:rsidR="00F15CCD">
        <w:rPr>
          <w:lang w:val="pl-PL"/>
        </w:rPr>
        <w:t>,</w:t>
      </w:r>
    </w:p>
    <w:p w14:paraId="0B39235E" w14:textId="77777777" w:rsidR="009F5902" w:rsidRDefault="009F5902" w:rsidP="00624E56">
      <w:pPr>
        <w:pStyle w:val="ListParagraph"/>
        <w:numPr>
          <w:ilvl w:val="0"/>
          <w:numId w:val="22"/>
        </w:numPr>
        <w:jc w:val="both"/>
        <w:rPr>
          <w:lang w:val="pl-PL"/>
        </w:rPr>
      </w:pPr>
      <w:r>
        <w:rPr>
          <w:lang w:val="pl-PL"/>
        </w:rPr>
        <w:t>Wydzielanie się i spalanie części lotnych</w:t>
      </w:r>
      <w:r w:rsidR="00F15CCD">
        <w:rPr>
          <w:lang w:val="pl-PL"/>
        </w:rPr>
        <w:t>,</w:t>
      </w:r>
    </w:p>
    <w:p w14:paraId="0AF769E4" w14:textId="7F790DC0" w:rsidR="009F5902" w:rsidRPr="00F15CCD" w:rsidRDefault="009F5902" w:rsidP="00624E56">
      <w:pPr>
        <w:pStyle w:val="ListParagraph"/>
        <w:numPr>
          <w:ilvl w:val="0"/>
          <w:numId w:val="22"/>
        </w:numPr>
        <w:jc w:val="both"/>
        <w:rPr>
          <w:lang w:val="pl-PL"/>
        </w:rPr>
      </w:pPr>
      <w:r>
        <w:rPr>
          <w:lang w:val="pl-PL"/>
        </w:rPr>
        <w:t>Spalanie pozostałości koksowej</w:t>
      </w:r>
      <w:r w:rsidR="00F15CCD">
        <w:rPr>
          <w:lang w:val="pl-PL"/>
        </w:rPr>
        <w:t>,</w:t>
      </w:r>
    </w:p>
    <w:p w14:paraId="50A5F45B" w14:textId="38CAB069" w:rsidR="005D01E6" w:rsidRDefault="009A15D9" w:rsidP="00624E56">
      <w:pPr>
        <w:jc w:val="both"/>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zapłonu całej cząsteczki jest nazywany jest czasem indukcji zapłonu [7].</w:t>
      </w:r>
      <w:r w:rsidR="005D01E6">
        <w:rPr>
          <w:lang w:val="pl-PL"/>
        </w:rPr>
        <w:br/>
        <w:t>Za</w:t>
      </w:r>
      <w:r w:rsidR="00DC0330">
        <w:rPr>
          <w:lang w:val="pl-PL"/>
        </w:rPr>
        <w:t xml:space="preserve">płon zależy </w:t>
      </w:r>
      <w:r w:rsidR="005D01E6">
        <w:rPr>
          <w:lang w:val="pl-PL"/>
        </w:rPr>
        <w:t>od takich parametrów jak: szybkość nagrzewania, temperatura zapłonu, zawartość wody w węglu i rodzaj węgla.</w:t>
      </w:r>
    </w:p>
    <w:p w14:paraId="7A75290F" w14:textId="77777777" w:rsidR="00306286" w:rsidRDefault="00306286" w:rsidP="00624E56">
      <w:pPr>
        <w:jc w:val="both"/>
        <w:rPr>
          <w:lang w:val="pl-PL"/>
        </w:rPr>
      </w:pPr>
    </w:p>
    <w:p w14:paraId="099C22D0" w14:textId="52FACC1C" w:rsidR="005D01E6" w:rsidRDefault="005D01E6" w:rsidP="00624E56">
      <w:pPr>
        <w:jc w:val="both"/>
        <w:rPr>
          <w:lang w:val="pl-PL"/>
        </w:rPr>
      </w:pPr>
      <w:r>
        <w:rPr>
          <w:lang w:val="pl-PL"/>
        </w:rPr>
        <w:t>Dla poszczególnych typów węgla temperatura zapłonu wynosi następująco:</w:t>
      </w:r>
    </w:p>
    <w:p w14:paraId="45F035F7" w14:textId="77777777" w:rsidR="005D01E6" w:rsidRDefault="005D01E6" w:rsidP="00624E56">
      <w:pPr>
        <w:pStyle w:val="ListParagraph"/>
        <w:numPr>
          <w:ilvl w:val="0"/>
          <w:numId w:val="23"/>
        </w:numPr>
        <w:jc w:val="both"/>
        <w:rPr>
          <w:lang w:val="pl-PL"/>
        </w:rPr>
      </w:pPr>
      <w:r>
        <w:rPr>
          <w:lang w:val="pl-PL"/>
        </w:rPr>
        <w:t>Węgiel brunatny:</w:t>
      </w:r>
      <w:r>
        <w:rPr>
          <w:lang w:val="pl-PL"/>
        </w:rPr>
        <w:tab/>
        <w:t>600-670 K</w:t>
      </w:r>
    </w:p>
    <w:p w14:paraId="2B532B9C" w14:textId="77777777" w:rsidR="005D01E6" w:rsidRDefault="005D01E6" w:rsidP="00624E56">
      <w:pPr>
        <w:pStyle w:val="ListParagraph"/>
        <w:numPr>
          <w:ilvl w:val="0"/>
          <w:numId w:val="23"/>
        </w:numPr>
        <w:jc w:val="both"/>
        <w:rPr>
          <w:lang w:val="pl-PL"/>
        </w:rPr>
      </w:pPr>
      <w:r>
        <w:rPr>
          <w:lang w:val="pl-PL"/>
        </w:rPr>
        <w:t>Węgiel kamienny:</w:t>
      </w:r>
      <w:r>
        <w:rPr>
          <w:lang w:val="pl-PL"/>
        </w:rPr>
        <w:tab/>
        <w:t>720-760 K</w:t>
      </w:r>
    </w:p>
    <w:p w14:paraId="30BCC236" w14:textId="77777777" w:rsidR="005D01E6" w:rsidRDefault="005D01E6" w:rsidP="00624E56">
      <w:pPr>
        <w:pStyle w:val="ListParagraph"/>
        <w:numPr>
          <w:ilvl w:val="0"/>
          <w:numId w:val="23"/>
        </w:numPr>
        <w:jc w:val="both"/>
        <w:rPr>
          <w:lang w:val="pl-PL"/>
        </w:rPr>
      </w:pPr>
      <w:r>
        <w:rPr>
          <w:lang w:val="pl-PL"/>
        </w:rPr>
        <w:t>Antracyt:</w:t>
      </w:r>
      <w:r>
        <w:rPr>
          <w:lang w:val="pl-PL"/>
        </w:rPr>
        <w:tab/>
      </w:r>
      <w:r>
        <w:rPr>
          <w:lang w:val="pl-PL"/>
        </w:rPr>
        <w:tab/>
        <w:t>&gt; 780 K</w:t>
      </w:r>
    </w:p>
    <w:p w14:paraId="66E367BB" w14:textId="77777777" w:rsidR="00413631" w:rsidRDefault="00413631" w:rsidP="00624E56">
      <w:pPr>
        <w:jc w:val="both"/>
        <w:rPr>
          <w:lang w:val="pl-PL"/>
        </w:rPr>
      </w:pPr>
      <w:r>
        <w:rPr>
          <w:lang w:val="pl-PL"/>
        </w:rPr>
        <w:t>Spalanie węgla przebiega w dwóch etapach. W pierwszym z nich z węgla wydzielają się substancje lotne i spalają się w płomieniu. Uzyskane przy tym ciepło przyspiesza pirolizę węgla. Czas spalania części lotnych zależy przede wszystkim od wielkości cząsteczek węgla temperatury, zawartości części lotnych w węglu oraz kinetyki ich wydzielania [7].</w:t>
      </w:r>
    </w:p>
    <w:p w14:paraId="3D0F6419" w14:textId="77777777" w:rsidR="00413631" w:rsidRPr="005D01E6" w:rsidRDefault="00413631" w:rsidP="00624E56">
      <w:pPr>
        <w:jc w:val="both"/>
        <w:rPr>
          <w:lang w:val="pl-PL"/>
        </w:rPr>
      </w:pPr>
      <w:r>
        <w:rPr>
          <w:lang w:val="pl-PL"/>
        </w:rPr>
        <w:t xml:space="preserve">Druga część spalania dotyczy pozostałości koksowej. W przeciwieństwie do substancji lotnych spala się ona powoli. Charakter reakcji z tlenem zawartym w powietrzu jest </w:t>
      </w:r>
      <w:r>
        <w:rPr>
          <w:lang w:val="pl-PL"/>
        </w:rPr>
        <w:lastRenderedPageBreak/>
        <w:t>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14:paraId="127FF3E4" w14:textId="77777777" w:rsidR="00B80635" w:rsidRDefault="00B80635" w:rsidP="00624E56">
      <w:pPr>
        <w:jc w:val="both"/>
        <w:rPr>
          <w:lang w:val="pl-PL"/>
        </w:rPr>
      </w:pPr>
    </w:p>
    <w:p w14:paraId="51BC3F61" w14:textId="77777777" w:rsidR="002010D7" w:rsidRDefault="002010D7" w:rsidP="00624E56">
      <w:pPr>
        <w:pStyle w:val="Heading3"/>
        <w:jc w:val="both"/>
        <w:rPr>
          <w:lang w:val="pl-PL"/>
        </w:rPr>
      </w:pPr>
      <w:bookmarkStart w:id="27" w:name="_Toc522356965"/>
      <w:r>
        <w:rPr>
          <w:lang w:val="pl-PL"/>
        </w:rPr>
        <w:t>Piroliza węgla</w:t>
      </w:r>
      <w:bookmarkEnd w:id="27"/>
    </w:p>
    <w:p w14:paraId="4F05ECB0" w14:textId="2ADED38B" w:rsidR="00651FF2" w:rsidRDefault="00A45CAE" w:rsidP="00624E56">
      <w:pPr>
        <w:jc w:val="both"/>
        <w:rPr>
          <w:lang w:val="pl-PL"/>
        </w:rPr>
      </w:pPr>
      <w:r>
        <w:rPr>
          <w:lang w:val="pl-PL"/>
        </w:rPr>
        <w:t xml:space="preserve">Piroliza to rozkład termiczny substancji bez udziału tlenu. Węgiel, który ulega pirolizie wydziela produkty gazowe – części lotne oraz ciekłe – smołę. </w:t>
      </w:r>
      <w:r w:rsidR="00651FF2">
        <w:rPr>
          <w:lang w:val="pl-PL"/>
        </w:rPr>
        <w:t>Pozostałość koksową, która nie ulega spalaniu nazywa się k</w:t>
      </w:r>
      <w:r>
        <w:rPr>
          <w:lang w:val="pl-PL"/>
        </w:rPr>
        <w:t xml:space="preserve">arbonizatem. </w:t>
      </w:r>
      <w:r w:rsidR="00651FF2">
        <w:rPr>
          <w:lang w:val="pl-PL"/>
        </w:rPr>
        <w:t>Proces pirolizy jest złożony i uzależniony od czynników jak temperatura, szybkość nagrzewania się, zawartość tlenu oraz rodzaj węgla [7].</w:t>
      </w:r>
      <w:r w:rsidR="00F15CCD">
        <w:rPr>
          <w:lang w:val="pl-PL"/>
        </w:rPr>
        <w:t xml:space="preserve"> Jej </w:t>
      </w:r>
      <w:r w:rsidR="00651FF2">
        <w:rPr>
          <w:lang w:val="pl-PL"/>
        </w:rPr>
        <w:t xml:space="preserve">Mechanizm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14:paraId="3155E9CA" w14:textId="77777777" w:rsidR="00651FF2" w:rsidRDefault="00651FF2" w:rsidP="00624E56">
      <w:pPr>
        <w:jc w:val="both"/>
        <w:rPr>
          <w:lang w:val="pl-PL"/>
        </w:rPr>
      </w:pPr>
      <w:r>
        <w:rPr>
          <w:lang w:val="pl-PL"/>
        </w:rPr>
        <w:t>Dla węgli o średnim stopniu uwęglenia można wyróżnić trzy fazy rozkładu:</w:t>
      </w:r>
    </w:p>
    <w:p w14:paraId="47F6B9A8" w14:textId="77777777" w:rsidR="00B80635" w:rsidRPr="00651FF2" w:rsidRDefault="00651FF2" w:rsidP="00624E56">
      <w:pPr>
        <w:pStyle w:val="ListParagraph"/>
        <w:numPr>
          <w:ilvl w:val="0"/>
          <w:numId w:val="25"/>
        </w:numPr>
        <w:jc w:val="both"/>
        <w:rPr>
          <w:lang w:val="pl-PL"/>
        </w:rPr>
      </w:pPr>
      <w:r>
        <w:rPr>
          <w:lang w:val="pl-PL"/>
        </w:rPr>
        <w:t xml:space="preserve">Węgiel </w:t>
      </w:r>
      <w:r>
        <w:rPr>
          <w:rFonts w:cs="Times New Roman"/>
          <w:lang w:val="pl-PL"/>
        </w:rPr>
        <w:t>→ metaplast</w:t>
      </w:r>
    </w:p>
    <w:p w14:paraId="5F3D429D" w14:textId="77777777" w:rsidR="00651FF2" w:rsidRPr="00651FF2" w:rsidRDefault="00651FF2" w:rsidP="00624E56">
      <w:pPr>
        <w:pStyle w:val="ListParagraph"/>
        <w:numPr>
          <w:ilvl w:val="0"/>
          <w:numId w:val="25"/>
        </w:numPr>
        <w:jc w:val="both"/>
        <w:rPr>
          <w:lang w:val="pl-PL"/>
        </w:rPr>
      </w:pPr>
      <w:r>
        <w:rPr>
          <w:rFonts w:cs="Times New Roman"/>
          <w:lang w:val="pl-PL"/>
        </w:rPr>
        <w:t>Metaplast → półkoks + smoła</w:t>
      </w:r>
      <w:r w:rsidR="00A27B3A">
        <w:rPr>
          <w:rFonts w:cs="Times New Roman"/>
          <w:lang w:val="pl-PL"/>
        </w:rPr>
        <w:t xml:space="preserve"> (odgazowanie pierwotne 350-500 </w:t>
      </w:r>
      <w:r w:rsidR="00A27B3A" w:rsidRPr="007D141D">
        <w:rPr>
          <w:lang w:val="pl-PL"/>
        </w:rPr>
        <w:t>°</w:t>
      </w:r>
      <w:r w:rsidR="00A27B3A">
        <w:rPr>
          <w:lang w:val="pl-PL"/>
        </w:rPr>
        <w:t>C</w:t>
      </w:r>
      <w:r w:rsidR="00A27B3A">
        <w:rPr>
          <w:rFonts w:cs="Times New Roman"/>
          <w:lang w:val="pl-PL"/>
        </w:rPr>
        <w:t>)</w:t>
      </w:r>
    </w:p>
    <w:p w14:paraId="4C31600B" w14:textId="77777777" w:rsidR="00651FF2" w:rsidRPr="00A27B3A" w:rsidRDefault="00651FF2" w:rsidP="00624E56">
      <w:pPr>
        <w:pStyle w:val="ListParagraph"/>
        <w:numPr>
          <w:ilvl w:val="0"/>
          <w:numId w:val="25"/>
        </w:numPr>
        <w:jc w:val="both"/>
        <w:rPr>
          <w:lang w:val="pl-PL"/>
        </w:rPr>
      </w:pPr>
      <w:r>
        <w:rPr>
          <w:rFonts w:cs="Times New Roman"/>
          <w:lang w:val="pl-PL"/>
        </w:rPr>
        <w:t xml:space="preserve">Półkoks → koks </w:t>
      </w:r>
      <w:r w:rsidR="00D172B8">
        <w:rPr>
          <w:rFonts w:cs="Times New Roman"/>
          <w:lang w:val="pl-PL"/>
        </w:rPr>
        <w:t xml:space="preserve">+sadza </w:t>
      </w:r>
      <w:r>
        <w:rPr>
          <w:rFonts w:cs="Times New Roman"/>
          <w:lang w:val="pl-PL"/>
        </w:rPr>
        <w:t>+ gaz</w:t>
      </w:r>
      <w:r w:rsidR="00A27B3A">
        <w:rPr>
          <w:rFonts w:cs="Times New Roman"/>
          <w:lang w:val="pl-PL"/>
        </w:rPr>
        <w:t xml:space="preserve"> (odgazowanie wtórne &gt; 500 </w:t>
      </w:r>
      <w:r w:rsidR="00A27B3A" w:rsidRPr="007D141D">
        <w:rPr>
          <w:lang w:val="pl-PL"/>
        </w:rPr>
        <w:t>°</w:t>
      </w:r>
      <w:r w:rsidR="00A27B3A">
        <w:rPr>
          <w:lang w:val="pl-PL"/>
        </w:rPr>
        <w:t>C</w:t>
      </w:r>
      <w:r w:rsidR="00A27B3A">
        <w:rPr>
          <w:rFonts w:cs="Times New Roman"/>
          <w:lang w:val="pl-PL"/>
        </w:rPr>
        <w:t>) [7]</w:t>
      </w:r>
    </w:p>
    <w:p w14:paraId="1D3E6C20" w14:textId="77777777" w:rsidR="00A27B3A" w:rsidRDefault="00A27B3A" w:rsidP="00624E56">
      <w:pPr>
        <w:jc w:val="both"/>
        <w:rPr>
          <w:lang w:val="pl-PL"/>
        </w:rPr>
      </w:pPr>
      <w:r>
        <w:rPr>
          <w:lang w:val="pl-PL"/>
        </w:rPr>
        <w:t>W pierwszym etapie wydziela się para wodna, dwutlenek węgla, siarkowodór oraz gazy palne. W drugiej części smoła wydziela się intensywnie i zwiększa się wydzielanie gazów. W końcowym etapie pirolizie ulega półkoks. Produktem stałym procesu termicznego rozpadu węgla jest koks.</w:t>
      </w:r>
    </w:p>
    <w:p w14:paraId="7EC6D133" w14:textId="77777777" w:rsidR="000E694C" w:rsidRDefault="000E694C" w:rsidP="00624E56">
      <w:pPr>
        <w:jc w:val="both"/>
        <w:rPr>
          <w:lang w:val="pl-PL"/>
        </w:rPr>
      </w:pPr>
      <w:r>
        <w:rPr>
          <w:lang w:val="pl-PL"/>
        </w:rPr>
        <w:t>Poszczególne etapy pirolizy zostały przedstawione na rysunku 3.1.</w:t>
      </w:r>
    </w:p>
    <w:p w14:paraId="2C549FF8" w14:textId="77777777" w:rsidR="000E694C" w:rsidRDefault="000E694C" w:rsidP="00624E56">
      <w:pPr>
        <w:jc w:val="both"/>
        <w:rPr>
          <w:lang w:val="pl-PL"/>
        </w:rPr>
      </w:pPr>
    </w:p>
    <w:p w14:paraId="4589AC1C" w14:textId="77777777" w:rsidR="000E694C" w:rsidRDefault="000E694C" w:rsidP="00624E56">
      <w:pPr>
        <w:jc w:val="center"/>
        <w:rPr>
          <w:lang w:val="pl-PL"/>
        </w:rPr>
      </w:pPr>
      <w:r w:rsidRPr="000E694C">
        <w:rPr>
          <w:noProof/>
        </w:rPr>
        <w:lastRenderedPageBreak/>
        <w:drawing>
          <wp:inline distT="0" distB="0" distL="0" distR="0" wp14:anchorId="165522B0" wp14:editId="5B208889">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14:paraId="4D9C7ECB" w14:textId="77777777" w:rsidR="000E694C" w:rsidRPr="000E694C" w:rsidRDefault="000E694C" w:rsidP="00624E56">
      <w:pPr>
        <w:jc w:val="center"/>
        <w:rPr>
          <w:i/>
          <w:lang w:val="pl-PL"/>
        </w:rPr>
      </w:pPr>
      <w:r w:rsidRPr="000E694C">
        <w:rPr>
          <w:i/>
          <w:lang w:val="pl-PL"/>
        </w:rPr>
        <w:t>Rys. 3.1. Etapy procesu pirolizy węgla</w:t>
      </w:r>
      <w:r>
        <w:rPr>
          <w:i/>
          <w:lang w:val="pl-PL"/>
        </w:rPr>
        <w:t xml:space="preserve"> [7]</w:t>
      </w:r>
    </w:p>
    <w:p w14:paraId="07B91CAC" w14:textId="77777777" w:rsidR="000E694C" w:rsidRDefault="000E694C" w:rsidP="00624E56">
      <w:pPr>
        <w:jc w:val="both"/>
        <w:rPr>
          <w:lang w:val="pl-PL"/>
        </w:rPr>
      </w:pPr>
    </w:p>
    <w:p w14:paraId="638DADAD" w14:textId="41664DFE" w:rsidR="00A27B3A" w:rsidRDefault="00D172B8" w:rsidP="00624E56">
      <w:pPr>
        <w:jc w:val="both"/>
        <w:rPr>
          <w:lang w:val="pl-PL"/>
        </w:rPr>
      </w:pPr>
      <w:r>
        <w:rPr>
          <w:lang w:val="pl-PL"/>
        </w:rPr>
        <w:t>Drugi etap jest widoczny tylko dla węgli średniouwęglonych, zwanych także koksującymi. Miękną one w tym etapie i stają się plastyczne. Z powodu równoczesnego wydzielania się gazowych substancji węgla, plastyczna masa wydyma się na zewnątrz.</w:t>
      </w:r>
      <w:r w:rsidR="00394C03">
        <w:rPr>
          <w:lang w:val="pl-PL"/>
        </w:rPr>
        <w:t xml:space="preserve"> </w:t>
      </w:r>
      <w:r>
        <w:rPr>
          <w:lang w:val="pl-PL"/>
        </w:rPr>
        <w:t xml:space="preserve">Węgle niskouwęglone zawierają bitumity, które ulegają rozkładowi w temperaturze </w:t>
      </w:r>
      <w:r>
        <w:rPr>
          <w:rFonts w:cs="Times New Roman"/>
          <w:lang w:val="pl-PL"/>
        </w:rPr>
        <w:t xml:space="preserve">350-500 </w:t>
      </w:r>
      <w:r w:rsidRPr="007D141D">
        <w:rPr>
          <w:lang w:val="pl-PL"/>
        </w:rPr>
        <w:t>°</w:t>
      </w:r>
      <w:r>
        <w:rPr>
          <w:lang w:val="pl-PL"/>
        </w:rPr>
        <w:t>C. Z tego powodu nie przechodzą one przez stan plastyczny. Węgle wysokouwęglone z kolei nie posiadają lub posiadają małe ilości bitumitów, co powoduje, że wydzielają małą ilość części lotnych [7].</w:t>
      </w:r>
    </w:p>
    <w:p w14:paraId="4D4CB2B8" w14:textId="77777777" w:rsidR="00651FF2" w:rsidRPr="00651FF2" w:rsidRDefault="00651FF2" w:rsidP="00624E56">
      <w:pPr>
        <w:jc w:val="both"/>
        <w:rPr>
          <w:lang w:val="pl-PL"/>
        </w:rPr>
      </w:pPr>
    </w:p>
    <w:p w14:paraId="127113C4" w14:textId="77777777" w:rsidR="00014069" w:rsidRDefault="00014069" w:rsidP="00624E56">
      <w:pPr>
        <w:spacing w:line="259" w:lineRule="auto"/>
        <w:jc w:val="both"/>
        <w:rPr>
          <w:rFonts w:eastAsiaTheme="majorEastAsia" w:cstheme="majorBidi"/>
          <w:b/>
          <w:sz w:val="28"/>
          <w:szCs w:val="26"/>
          <w:lang w:val="pl-PL"/>
        </w:rPr>
      </w:pPr>
      <w:r>
        <w:rPr>
          <w:lang w:val="pl-PL"/>
        </w:rPr>
        <w:br w:type="page"/>
      </w:r>
    </w:p>
    <w:p w14:paraId="170FEE4B" w14:textId="77777777" w:rsidR="00201FC8" w:rsidRDefault="00846980" w:rsidP="00624E56">
      <w:pPr>
        <w:pStyle w:val="Heading2"/>
        <w:jc w:val="both"/>
        <w:rPr>
          <w:lang w:val="pl-PL"/>
        </w:rPr>
      </w:pPr>
      <w:bookmarkStart w:id="28" w:name="_Toc522356966"/>
      <w:r w:rsidRPr="00846980">
        <w:rPr>
          <w:lang w:val="pl-PL"/>
        </w:rPr>
        <w:lastRenderedPageBreak/>
        <w:t>Spalanie biomasy</w:t>
      </w:r>
      <w:bookmarkEnd w:id="28"/>
    </w:p>
    <w:p w14:paraId="59356D8A" w14:textId="77777777" w:rsidR="00FE4320" w:rsidRDefault="000E694C" w:rsidP="00624E56">
      <w:pPr>
        <w:ind w:firstLine="576"/>
        <w:jc w:val="both"/>
        <w:rPr>
          <w:lang w:val="pl-PL"/>
        </w:rPr>
      </w:pPr>
      <w:r>
        <w:rPr>
          <w:lang w:val="pl-PL"/>
        </w:rPr>
        <w:t>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[7].</w:t>
      </w:r>
    </w:p>
    <w:p w14:paraId="71B82D1C" w14:textId="77777777" w:rsidR="00014069" w:rsidRDefault="00014069" w:rsidP="00624E56">
      <w:pPr>
        <w:jc w:val="both"/>
        <w:rPr>
          <w:lang w:val="pl-PL"/>
        </w:rPr>
      </w:pPr>
    </w:p>
    <w:p w14:paraId="41A76D2E" w14:textId="77777777" w:rsidR="000E694C" w:rsidRDefault="000E694C" w:rsidP="00624E56">
      <w:pPr>
        <w:pStyle w:val="Heading3"/>
        <w:jc w:val="both"/>
        <w:rPr>
          <w:lang w:val="pl-PL"/>
        </w:rPr>
      </w:pPr>
      <w:bookmarkStart w:id="29" w:name="_Toc522356967"/>
      <w:r>
        <w:rPr>
          <w:lang w:val="pl-PL"/>
        </w:rPr>
        <w:t>Spalanie drewna</w:t>
      </w:r>
      <w:bookmarkEnd w:id="29"/>
    </w:p>
    <w:p w14:paraId="4F1447AA" w14:textId="77777777" w:rsidR="000E694C" w:rsidRDefault="000E694C" w:rsidP="00624E56">
      <w:pPr>
        <w:ind w:firstLine="360"/>
        <w:jc w:val="both"/>
        <w:rPr>
          <w:lang w:val="pl-PL"/>
        </w:rPr>
      </w:pPr>
      <w:r>
        <w:rPr>
          <w:lang w:val="pl-PL"/>
        </w:rPr>
        <w:t>Ze względu na dużą zawartość wody i części lotnych w drewnie, posiada ono specyficzną charakterystykę spalania. Można w niej wyróżnić cztery fazy:</w:t>
      </w:r>
    </w:p>
    <w:p w14:paraId="580E294F" w14:textId="77777777" w:rsidR="000E694C" w:rsidRDefault="00014069" w:rsidP="00624E56">
      <w:pPr>
        <w:pStyle w:val="ListParagraph"/>
        <w:numPr>
          <w:ilvl w:val="0"/>
          <w:numId w:val="26"/>
        </w:numPr>
        <w:jc w:val="both"/>
        <w:rPr>
          <w:lang w:val="pl-PL"/>
        </w:rPr>
      </w:pPr>
      <w:r>
        <w:rPr>
          <w:lang w:val="pl-PL"/>
        </w:rPr>
        <w:t>Nagrzewanie i suszenie</w:t>
      </w:r>
      <w:r w:rsidR="00394C03">
        <w:rPr>
          <w:lang w:val="pl-PL"/>
        </w:rPr>
        <w:t>,</w:t>
      </w:r>
    </w:p>
    <w:p w14:paraId="3253B2C3" w14:textId="77777777" w:rsidR="00014069" w:rsidRDefault="00014069" w:rsidP="00624E56">
      <w:pPr>
        <w:pStyle w:val="ListParagraph"/>
        <w:numPr>
          <w:ilvl w:val="0"/>
          <w:numId w:val="26"/>
        </w:numPr>
        <w:jc w:val="both"/>
        <w:rPr>
          <w:lang w:val="pl-PL"/>
        </w:rPr>
      </w:pPr>
      <w:r>
        <w:rPr>
          <w:lang w:val="pl-PL"/>
        </w:rPr>
        <w:t>Rozkład termiczny (piroliza)</w:t>
      </w:r>
      <w:r w:rsidR="00394C03">
        <w:rPr>
          <w:lang w:val="pl-PL"/>
        </w:rPr>
        <w:t>,</w:t>
      </w:r>
    </w:p>
    <w:p w14:paraId="4FFDAE5E" w14:textId="77777777" w:rsidR="00014069" w:rsidRDefault="00014069" w:rsidP="00624E56">
      <w:pPr>
        <w:pStyle w:val="ListParagraph"/>
        <w:numPr>
          <w:ilvl w:val="0"/>
          <w:numId w:val="26"/>
        </w:numPr>
        <w:jc w:val="both"/>
        <w:rPr>
          <w:lang w:val="pl-PL"/>
        </w:rPr>
      </w:pPr>
      <w:r>
        <w:rPr>
          <w:lang w:val="pl-PL"/>
        </w:rPr>
        <w:t>Spalanie produktów pirolizy</w:t>
      </w:r>
      <w:r w:rsidR="00394C03">
        <w:rPr>
          <w:lang w:val="pl-PL"/>
        </w:rPr>
        <w:t>,</w:t>
      </w:r>
    </w:p>
    <w:p w14:paraId="52172995" w14:textId="77777777" w:rsidR="00014069" w:rsidRDefault="00014069" w:rsidP="00624E56">
      <w:pPr>
        <w:pStyle w:val="ListParagraph"/>
        <w:numPr>
          <w:ilvl w:val="0"/>
          <w:numId w:val="26"/>
        </w:numPr>
        <w:jc w:val="both"/>
        <w:rPr>
          <w:lang w:val="pl-PL"/>
        </w:rPr>
      </w:pPr>
      <w:r>
        <w:rPr>
          <w:lang w:val="pl-PL"/>
        </w:rPr>
        <w:t>Spalanie pozostałości koksowej</w:t>
      </w:r>
      <w:r w:rsidR="00394C03">
        <w:rPr>
          <w:lang w:val="pl-PL"/>
        </w:rPr>
        <w:t>,</w:t>
      </w:r>
    </w:p>
    <w:p w14:paraId="57040445" w14:textId="7A889787" w:rsidR="00014069" w:rsidRDefault="00014069" w:rsidP="00624E56">
      <w:pPr>
        <w:jc w:val="both"/>
        <w:rPr>
          <w:lang w:val="pl-PL"/>
        </w:rPr>
      </w:pPr>
      <w:r>
        <w:rPr>
          <w:lang w:val="pl-PL"/>
        </w:rPr>
        <w:t>Drewno w pierwszym etapie nagrzewa się i suszy bez reakcji chemicznych. Podczas pirolizy, w pierwszej kolejności spalają się produkty lotne, a na końcu karbonizat.</w:t>
      </w:r>
      <w:r w:rsidR="00394C03">
        <w:rPr>
          <w:lang w:val="pl-PL"/>
        </w:rPr>
        <w:t xml:space="preserve"> </w:t>
      </w:r>
      <w:r>
        <w:rPr>
          <w:lang w:val="pl-PL"/>
        </w:rPr>
        <w:t>Podczas analizy termicznego spalania drewna trzeba brać pod uwagę energię potrzebną do wysuszenia materiału, a podczas badania szybkości spalania należy pamiętać, że woda zwiększa przewodność temperaturową [7].</w:t>
      </w:r>
    </w:p>
    <w:p w14:paraId="5024AB46" w14:textId="77777777" w:rsidR="00014069" w:rsidRDefault="00014069" w:rsidP="00624E56">
      <w:pPr>
        <w:jc w:val="both"/>
        <w:rPr>
          <w:lang w:val="pl-PL"/>
        </w:rPr>
      </w:pPr>
      <w:r>
        <w:rPr>
          <w:lang w:val="pl-PL"/>
        </w:rPr>
        <w:t>Poszczególne fazy procesu spalania drewna zostały umieszczone na rysunku 3.2.</w:t>
      </w:r>
    </w:p>
    <w:p w14:paraId="29CB7EF6" w14:textId="77777777" w:rsidR="00014069" w:rsidRDefault="00014069" w:rsidP="00624E56">
      <w:pPr>
        <w:jc w:val="center"/>
        <w:rPr>
          <w:lang w:val="pl-PL"/>
        </w:rPr>
      </w:pPr>
      <w:r w:rsidRPr="00014069">
        <w:rPr>
          <w:noProof/>
        </w:rPr>
        <w:lastRenderedPageBreak/>
        <w:drawing>
          <wp:inline distT="0" distB="0" distL="0" distR="0" wp14:anchorId="0A22DE5E" wp14:editId="76B97384">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14:paraId="7ED277BC" w14:textId="77777777" w:rsidR="00014069" w:rsidRPr="00014069" w:rsidRDefault="00014069" w:rsidP="00624E56">
      <w:pPr>
        <w:jc w:val="center"/>
        <w:rPr>
          <w:i/>
          <w:lang w:val="pl-PL"/>
        </w:rPr>
      </w:pPr>
      <w:r w:rsidRPr="00014069">
        <w:rPr>
          <w:i/>
          <w:lang w:val="pl-PL"/>
        </w:rPr>
        <w:t>Rys. 3.2. Etapy procesu pirolizy drewna</w:t>
      </w:r>
      <w:r w:rsidR="00D33CC8">
        <w:rPr>
          <w:i/>
          <w:lang w:val="pl-PL"/>
        </w:rPr>
        <w:t xml:space="preserve"> [7]</w:t>
      </w:r>
    </w:p>
    <w:p w14:paraId="6B48555D" w14:textId="77777777" w:rsidR="00E85EC5" w:rsidRDefault="00E85EC5" w:rsidP="00624E56">
      <w:pPr>
        <w:jc w:val="both"/>
        <w:rPr>
          <w:lang w:val="pl-PL"/>
        </w:rPr>
      </w:pPr>
    </w:p>
    <w:p w14:paraId="50FFCA8B" w14:textId="77777777" w:rsidR="00014069" w:rsidRDefault="00D33CC8" w:rsidP="00624E56">
      <w:pPr>
        <w:jc w:val="both"/>
        <w:rPr>
          <w:lang w:val="pl-PL"/>
        </w:rPr>
      </w:pPr>
      <w:r>
        <w:rPr>
          <w:lang w:val="pl-PL"/>
        </w:rPr>
        <w:t>Proces spalania drewna jest podobny do spalania młodych węgli, zwłaszcza brunatnych. Duży udział części lotnych oznacza, że istotnym elementem procesu jest odgazowanie drewna i spalenie tych części. W procesie spalania wydziela się 60-70% wartości opałowej drewna [7].</w:t>
      </w:r>
    </w:p>
    <w:p w14:paraId="000A16C8" w14:textId="77777777" w:rsidR="00D33CC8" w:rsidRDefault="00D33CC8" w:rsidP="00624E56">
      <w:pPr>
        <w:jc w:val="both"/>
        <w:rPr>
          <w:lang w:val="pl-PL"/>
        </w:rPr>
      </w:pPr>
    </w:p>
    <w:p w14:paraId="1E18B9CB" w14:textId="77777777" w:rsidR="00D33CC8" w:rsidRDefault="00D33CC8" w:rsidP="00624E56">
      <w:pPr>
        <w:pStyle w:val="Heading3"/>
        <w:jc w:val="both"/>
        <w:rPr>
          <w:lang w:val="pl-PL"/>
        </w:rPr>
      </w:pPr>
      <w:bookmarkStart w:id="30" w:name="_Toc522356968"/>
      <w:r>
        <w:rPr>
          <w:lang w:val="pl-PL"/>
        </w:rPr>
        <w:lastRenderedPageBreak/>
        <w:t>Wykorzystanie drewna w przemyśle</w:t>
      </w:r>
      <w:bookmarkEnd w:id="30"/>
    </w:p>
    <w:p w14:paraId="36F1C11B" w14:textId="7B90B3D6" w:rsidR="00D64744" w:rsidRDefault="00D33CC8" w:rsidP="00624E56">
      <w:pPr>
        <w:jc w:val="both"/>
        <w:rPr>
          <w:lang w:val="pl-PL"/>
        </w:rPr>
      </w:pPr>
      <w:r>
        <w:rPr>
          <w:lang w:val="pl-PL"/>
        </w:rPr>
        <w:t>Wykorzystanie</w:t>
      </w:r>
      <w:r w:rsidR="00D64744">
        <w:rPr>
          <w:lang w:val="pl-PL"/>
        </w:rPr>
        <w:t xml:space="preserve"> drewna do celów energetycznych często wymaga więcej pracy niż wykorzystanie węgla. W przeciwieństwie do węgla, drewna nie pozyskuje się na zamówienie, ale najpierw trzeba je przygotować. Musi być ono rozdrobnione i posegregowane. Następnym problemem jest transport drewna i jego załadunek do kotła. Części drewna muszą być odpowiedniej wielkości i kształtu [7].</w:t>
      </w:r>
      <w:r w:rsidR="00394C03">
        <w:rPr>
          <w:lang w:val="pl-PL"/>
        </w:rPr>
        <w:t xml:space="preserve"> </w:t>
      </w:r>
      <w:r w:rsidR="00D64744">
        <w:rPr>
          <w:lang w:val="pl-PL"/>
        </w:rPr>
        <w:t xml:space="preserve">Zapotrzebowanie na biomasę spowodowało, że na rynku pojawiły się formy drewna, które wyszły naprzeciw wspomnianym utrudnieniom. </w:t>
      </w:r>
      <w:r w:rsidR="00DC0330">
        <w:rPr>
          <w:lang w:val="pl-PL"/>
        </w:rPr>
        <w:t>Drewno można obecnie nabyć w</w:t>
      </w:r>
      <w:r w:rsidR="00D64744">
        <w:rPr>
          <w:lang w:val="pl-PL"/>
        </w:rPr>
        <w:t xml:space="preserve"> różnej postaci. Występują między innymi krótkie i długie kawałki (zrębki i gałęzie), wiązki (chrust), odpady (ścinki), plastry, trociny, granulki, brykiety oraz kory. Jako formę wygodną do spalania stosuje się zrębki. Bardzo rozdrobnione elementy scala się </w:t>
      </w:r>
      <w:r w:rsidR="00394C03">
        <w:rPr>
          <w:lang w:val="pl-PL"/>
        </w:rPr>
        <w:t>n</w:t>
      </w:r>
      <w:r w:rsidR="00D64744">
        <w:rPr>
          <w:lang w:val="pl-PL"/>
        </w:rPr>
        <w:t>a brykiet [7].</w:t>
      </w:r>
    </w:p>
    <w:p w14:paraId="7389FEAC" w14:textId="77777777" w:rsidR="00DC0330" w:rsidRDefault="00DC0330" w:rsidP="00624E56">
      <w:pPr>
        <w:jc w:val="both"/>
        <w:rPr>
          <w:lang w:val="pl-PL"/>
        </w:rPr>
      </w:pPr>
    </w:p>
    <w:p w14:paraId="0FFC12D6" w14:textId="77777777" w:rsidR="00D64744" w:rsidRDefault="00D64744" w:rsidP="00624E56">
      <w:pPr>
        <w:pStyle w:val="Heading2"/>
        <w:jc w:val="both"/>
        <w:rPr>
          <w:lang w:val="pl-PL"/>
        </w:rPr>
      </w:pPr>
      <w:bookmarkStart w:id="31" w:name="_Toc522356969"/>
      <w:r>
        <w:rPr>
          <w:lang w:val="pl-PL"/>
        </w:rPr>
        <w:t>Zgazowanie drewna</w:t>
      </w:r>
      <w:bookmarkEnd w:id="31"/>
    </w:p>
    <w:p w14:paraId="41CB158E" w14:textId="16EFA7E7" w:rsidR="00D64744" w:rsidRPr="002D4862" w:rsidRDefault="00D64744" w:rsidP="00624E56">
      <w:pPr>
        <w:ind w:firstLine="576"/>
        <w:jc w:val="both"/>
        <w:rPr>
          <w:lang w:val="pl-PL"/>
        </w:rPr>
      </w:pPr>
      <w:r>
        <w:rPr>
          <w:lang w:val="pl-PL"/>
        </w:rPr>
        <w:t>Drewno posiada dużą zawartość części lotnych. Z tego powodu jest ono uważane za przyszłościowy surowiec, który może być wykorzystywany do pozyskiwania paliwa gazowego. Rozważa się także pozyskiwanie wodoru z procesu spalania drewna [7].</w:t>
      </w:r>
      <w:r w:rsidR="00394C03">
        <w:rPr>
          <w:lang w:val="pl-PL"/>
        </w:rPr>
        <w:t xml:space="preserve"> </w:t>
      </w:r>
      <w:r>
        <w:rPr>
          <w:lang w:val="pl-PL"/>
        </w:rPr>
        <w:t>Zgazowanie drewna polega na działaniu czynnika zgazowującego w podniesionej temperaturze przy niedoborze tlenu. W przypadku biomasy takim czynnikiem jest zazwyczaj powietrze.</w:t>
      </w:r>
      <w:r w:rsidR="00394C03">
        <w:rPr>
          <w:lang w:val="pl-PL"/>
        </w:rPr>
        <w:t xml:space="preserve"> </w:t>
      </w:r>
      <w:r>
        <w:rPr>
          <w:lang w:val="pl-PL"/>
        </w:rPr>
        <w:t>Po osiągnięciu odpowiedniej temperatury zachodzi proces rozkładu termicznego lignino-celulozy z wydzieleniem części lotnych, które stanowią ok 80-90% masy drewna.</w:t>
      </w:r>
      <w:r w:rsidR="00394C03">
        <w:rPr>
          <w:lang w:val="pl-PL"/>
        </w:rPr>
        <w:t xml:space="preserve"> </w:t>
      </w:r>
      <w:r>
        <w:rPr>
          <w:lang w:val="pl-PL"/>
        </w:rPr>
        <w:t>Niestety uzyskany w tym procesie gaz jest niskiej jakości i posiada wiele zanieczyszczeń. W większości składa się z części niepalnych, wśród których najwięcej jest azot (N</w:t>
      </w:r>
      <w:r>
        <w:rPr>
          <w:vertAlign w:val="subscript"/>
          <w:lang w:val="pl-PL"/>
        </w:rPr>
        <w:t>2</w:t>
      </w:r>
      <w:r>
        <w:rPr>
          <w:lang w:val="pl-PL"/>
        </w:rPr>
        <w:t>) i woda (H</w:t>
      </w:r>
      <w:r>
        <w:rPr>
          <w:vertAlign w:val="subscript"/>
          <w:lang w:val="pl-PL"/>
        </w:rPr>
        <w:t>2</w:t>
      </w:r>
      <w:r>
        <w:rPr>
          <w:lang w:val="pl-PL"/>
        </w:rPr>
        <w:t>O). Części palne to zazwyczaj tlenek węgla (CO), wodór (H</w:t>
      </w:r>
      <w:r>
        <w:rPr>
          <w:vertAlign w:val="subscript"/>
          <w:lang w:val="pl-PL"/>
        </w:rPr>
        <w:t>2</w:t>
      </w:r>
      <w:r>
        <w:rPr>
          <w:lang w:val="pl-PL"/>
        </w:rPr>
        <w:t>) i węglowodory.</w:t>
      </w:r>
      <w:r w:rsidR="00394C03">
        <w:rPr>
          <w:lang w:val="pl-PL"/>
        </w:rPr>
        <w:t xml:space="preserve"> </w:t>
      </w:r>
      <w:r>
        <w:rPr>
          <w:lang w:val="pl-PL"/>
        </w:rPr>
        <w:t>Najbardziej zanieczyszczonym produktem zgazowania biomasy jest smoła, która składa się z węglowodorów o skomplikowanych, wielopierścieniowych łańcuchach. Proces oczyszczania smoły jest kosztowny i trudny [7].</w:t>
      </w:r>
    </w:p>
    <w:p w14:paraId="2706C6D9" w14:textId="77777777" w:rsidR="00D33CC8" w:rsidRDefault="00D33CC8" w:rsidP="00624E56">
      <w:pPr>
        <w:jc w:val="both"/>
        <w:rPr>
          <w:lang w:val="pl-PL"/>
        </w:rPr>
      </w:pPr>
    </w:p>
    <w:p w14:paraId="4A0739A4" w14:textId="77777777" w:rsidR="00201FC8" w:rsidRDefault="00201FC8" w:rsidP="00624E56">
      <w:pPr>
        <w:pStyle w:val="Heading2"/>
        <w:jc w:val="both"/>
        <w:rPr>
          <w:lang w:val="pl-PL"/>
        </w:rPr>
      </w:pPr>
      <w:bookmarkStart w:id="32" w:name="_Toc522356970"/>
      <w:r>
        <w:rPr>
          <w:lang w:val="pl-PL"/>
        </w:rPr>
        <w:lastRenderedPageBreak/>
        <w:t>Spalanie odpadów</w:t>
      </w:r>
      <w:bookmarkEnd w:id="32"/>
    </w:p>
    <w:p w14:paraId="123B1502" w14:textId="77777777" w:rsidR="00F5691D" w:rsidRDefault="001E50F7" w:rsidP="00624E56">
      <w:pPr>
        <w:ind w:firstLine="360"/>
        <w:jc w:val="both"/>
        <w:rPr>
          <w:lang w:val="pl-PL"/>
        </w:rPr>
      </w:pPr>
      <w:commentRangeStart w:id="33"/>
      <w:r>
        <w:rPr>
          <w:lang w:val="pl-PL"/>
        </w:rPr>
        <w:t>Społeczeństwo</w:t>
      </w:r>
      <w:r w:rsidR="009E6C46">
        <w:rPr>
          <w:lang w:val="pl-PL"/>
        </w:rPr>
        <w:t xml:space="preserve"> XXI w. produkuje wiele odpadów</w:t>
      </w:r>
      <w:commentRangeEnd w:id="33"/>
      <w:r w:rsidR="00394C03">
        <w:rPr>
          <w:rStyle w:val="CommentReference"/>
        </w:rPr>
        <w:commentReference w:id="33"/>
      </w:r>
      <w:r>
        <w:rPr>
          <w:lang w:val="pl-PL"/>
        </w:rPr>
        <w:t>. W Unii Europejskiej obowiązuje podział na dwadzieścia grup odpadów, które z kolei dzieli się na podgrupy i rodzaje.</w:t>
      </w:r>
      <w:r>
        <w:rPr>
          <w:lang w:val="pl-PL"/>
        </w:rPr>
        <w:br/>
        <w:t>Ze względu na pochodzenie można podzielić odpady na:</w:t>
      </w:r>
    </w:p>
    <w:p w14:paraId="7FA1ABB0" w14:textId="77777777" w:rsidR="001E50F7" w:rsidRDefault="001E50F7" w:rsidP="00624E56">
      <w:pPr>
        <w:pStyle w:val="ListParagraph"/>
        <w:numPr>
          <w:ilvl w:val="0"/>
          <w:numId w:val="27"/>
        </w:numPr>
        <w:jc w:val="both"/>
        <w:rPr>
          <w:lang w:val="pl-PL"/>
        </w:rPr>
      </w:pPr>
      <w:r>
        <w:rPr>
          <w:lang w:val="pl-PL"/>
        </w:rPr>
        <w:t>Odpady komunalne;</w:t>
      </w:r>
    </w:p>
    <w:p w14:paraId="78448774" w14:textId="77777777" w:rsidR="001E50F7" w:rsidRDefault="001E50F7" w:rsidP="00624E56">
      <w:pPr>
        <w:pStyle w:val="ListParagraph"/>
        <w:numPr>
          <w:ilvl w:val="0"/>
          <w:numId w:val="27"/>
        </w:numPr>
        <w:jc w:val="both"/>
        <w:rPr>
          <w:lang w:val="pl-PL"/>
        </w:rPr>
      </w:pPr>
      <w:r>
        <w:rPr>
          <w:lang w:val="pl-PL"/>
        </w:rPr>
        <w:t>Odpady medyczne;</w:t>
      </w:r>
    </w:p>
    <w:p w14:paraId="780D6B8B" w14:textId="77777777" w:rsidR="001E50F7" w:rsidRDefault="001E50F7" w:rsidP="00624E56">
      <w:pPr>
        <w:pStyle w:val="ListParagraph"/>
        <w:numPr>
          <w:ilvl w:val="0"/>
          <w:numId w:val="27"/>
        </w:numPr>
        <w:jc w:val="both"/>
        <w:rPr>
          <w:lang w:val="pl-PL"/>
        </w:rPr>
      </w:pPr>
      <w:r>
        <w:rPr>
          <w:lang w:val="pl-PL"/>
        </w:rPr>
        <w:t>Odpady niebezpieczne;</w:t>
      </w:r>
    </w:p>
    <w:p w14:paraId="35E39DD2" w14:textId="77777777" w:rsidR="001E50F7" w:rsidRDefault="001E50F7" w:rsidP="00624E56">
      <w:pPr>
        <w:pStyle w:val="ListParagraph"/>
        <w:numPr>
          <w:ilvl w:val="0"/>
          <w:numId w:val="27"/>
        </w:numPr>
        <w:jc w:val="both"/>
        <w:rPr>
          <w:lang w:val="pl-PL"/>
        </w:rPr>
      </w:pPr>
      <w:r>
        <w:rPr>
          <w:lang w:val="pl-PL"/>
        </w:rPr>
        <w:t>Drewno poużytkowe;</w:t>
      </w:r>
    </w:p>
    <w:p w14:paraId="782A5189" w14:textId="77777777" w:rsidR="001E50F7" w:rsidRPr="001E50F7" w:rsidRDefault="001E50F7" w:rsidP="00624E56">
      <w:pPr>
        <w:pStyle w:val="ListParagraph"/>
        <w:numPr>
          <w:ilvl w:val="0"/>
          <w:numId w:val="27"/>
        </w:numPr>
        <w:jc w:val="both"/>
        <w:rPr>
          <w:lang w:val="pl-PL"/>
        </w:rPr>
      </w:pPr>
      <w:r>
        <w:rPr>
          <w:lang w:val="pl-PL"/>
        </w:rPr>
        <w:t>Osady ściekowe;</w:t>
      </w:r>
    </w:p>
    <w:p w14:paraId="0A86E338" w14:textId="77777777" w:rsidR="00F5691D" w:rsidRDefault="00F5691D" w:rsidP="00624E56">
      <w:pPr>
        <w:jc w:val="both"/>
        <w:rPr>
          <w:lang w:val="pl-PL"/>
        </w:rPr>
      </w:pPr>
    </w:p>
    <w:p w14:paraId="73C784ED" w14:textId="77777777" w:rsidR="001E50F7" w:rsidRDefault="001E50F7" w:rsidP="00624E56">
      <w:pPr>
        <w:pStyle w:val="Heading3"/>
        <w:jc w:val="both"/>
        <w:rPr>
          <w:lang w:val="pl-PL"/>
        </w:rPr>
      </w:pPr>
      <w:bookmarkStart w:id="34" w:name="_Toc522356971"/>
      <w:r>
        <w:rPr>
          <w:lang w:val="pl-PL"/>
        </w:rPr>
        <w:t>Odpady komunalne</w:t>
      </w:r>
      <w:bookmarkEnd w:id="34"/>
    </w:p>
    <w:p w14:paraId="48437108" w14:textId="52EB7B9F" w:rsidR="001E50F7" w:rsidRDefault="001E50F7" w:rsidP="00624E56">
      <w:pPr>
        <w:ind w:firstLine="720"/>
        <w:jc w:val="both"/>
        <w:rPr>
          <w:lang w:val="pl-PL"/>
        </w:rPr>
      </w:pPr>
      <w:r>
        <w:rPr>
          <w:lang w:val="pl-PL"/>
        </w:rPr>
        <w:t>Do odpadów komunalnych zaliczamy te, które powstają w gospodarstwach domowych, obiektach publicznych i miejscach obsługi ludności. Dodatkowo, do tej kategorii nalezą także odpady uliczne oraz wraki pojazdów mechanicznych.</w:t>
      </w:r>
      <w:r w:rsidR="00CF7C56">
        <w:rPr>
          <w:lang w:val="pl-PL"/>
        </w:rPr>
        <w:t xml:space="preserve"> Głównym kryterium podziału odpadów komunalnych jest palność, stąd dzielimy je na palne </w:t>
      </w:r>
      <w:r w:rsidR="00DC0330">
        <w:rPr>
          <w:lang w:val="pl-PL"/>
        </w:rPr>
        <w:br/>
      </w:r>
      <w:r w:rsidR="00CF7C56">
        <w:rPr>
          <w:lang w:val="pl-PL"/>
        </w:rPr>
        <w:t>i niepalne [7].</w:t>
      </w:r>
    </w:p>
    <w:p w14:paraId="5E542056" w14:textId="77777777" w:rsidR="001E50F7" w:rsidRPr="001E50F7" w:rsidRDefault="001E50F7" w:rsidP="00624E56">
      <w:pPr>
        <w:jc w:val="both"/>
        <w:rPr>
          <w:lang w:val="pl-PL"/>
        </w:rPr>
      </w:pPr>
    </w:p>
    <w:p w14:paraId="5C697AAD" w14:textId="77777777" w:rsidR="001E50F7" w:rsidRDefault="001E50F7" w:rsidP="00624E56">
      <w:pPr>
        <w:pStyle w:val="Heading3"/>
        <w:jc w:val="both"/>
        <w:rPr>
          <w:lang w:val="pl-PL"/>
        </w:rPr>
      </w:pPr>
      <w:bookmarkStart w:id="35" w:name="_Toc522356972"/>
      <w:r>
        <w:rPr>
          <w:lang w:val="pl-PL"/>
        </w:rPr>
        <w:t>Odpady medyczne</w:t>
      </w:r>
      <w:bookmarkEnd w:id="35"/>
    </w:p>
    <w:p w14:paraId="3097862D" w14:textId="495F35A7" w:rsidR="00CF7C56" w:rsidRDefault="00CF7C56" w:rsidP="00624E56">
      <w:pPr>
        <w:ind w:firstLine="720"/>
        <w:jc w:val="both"/>
        <w:rPr>
          <w:lang w:val="pl-PL"/>
        </w:rPr>
      </w:pPr>
      <w:r>
        <w:rPr>
          <w:lang w:val="pl-PL"/>
        </w:rPr>
        <w:t xml:space="preserve">Odpady </w:t>
      </w:r>
      <w:r w:rsidR="00394C03">
        <w:rPr>
          <w:lang w:val="pl-PL"/>
        </w:rPr>
        <w:t xml:space="preserve">medyczne </w:t>
      </w:r>
      <w:r>
        <w:rPr>
          <w:lang w:val="pl-PL"/>
        </w:rPr>
        <w:t>pochodzą z ośrodków opieki, takich jak szpitale, przychodnie, kliniki medyczne i weterynaryjne.</w:t>
      </w:r>
      <w:r w:rsidR="00394C03">
        <w:rPr>
          <w:lang w:val="pl-PL"/>
        </w:rPr>
        <w:t xml:space="preserve"> </w:t>
      </w:r>
      <w:r>
        <w:rPr>
          <w:lang w:val="pl-PL"/>
        </w:rPr>
        <w:t>Ważnym zagadnieniem jest</w:t>
      </w:r>
      <w:r w:rsidR="00394C03">
        <w:rPr>
          <w:lang w:val="pl-PL"/>
        </w:rPr>
        <w:t xml:space="preserve"> ich</w:t>
      </w:r>
      <w:r>
        <w:rPr>
          <w:lang w:val="pl-PL"/>
        </w:rPr>
        <w:t xml:space="preserve"> bezpieczne magazynowanie</w:t>
      </w:r>
      <w:r w:rsidR="00394C03">
        <w:rPr>
          <w:lang w:val="pl-PL"/>
        </w:rPr>
        <w:t>, gdyż</w:t>
      </w:r>
      <w:r>
        <w:rPr>
          <w:lang w:val="pl-PL"/>
        </w:rPr>
        <w:t xml:space="preserve"> </w:t>
      </w:r>
      <w:r w:rsidR="00394C03">
        <w:rPr>
          <w:lang w:val="pl-PL"/>
        </w:rPr>
        <w:t>m</w:t>
      </w:r>
      <w:r>
        <w:rPr>
          <w:lang w:val="pl-PL"/>
        </w:rPr>
        <w:t>ogą one zawierać czynniki chorobotwórcze,</w:t>
      </w:r>
      <w:r w:rsidR="00394C03">
        <w:rPr>
          <w:lang w:val="pl-PL"/>
        </w:rPr>
        <w:t xml:space="preserve"> takie</w:t>
      </w:r>
      <w:r>
        <w:rPr>
          <w:lang w:val="pl-PL"/>
        </w:rPr>
        <w:t xml:space="preserve"> jak np. wirusy, bakterie, grzyby, pasożyty.</w:t>
      </w:r>
      <w:r w:rsidR="00394C03">
        <w:rPr>
          <w:lang w:val="pl-PL"/>
        </w:rPr>
        <w:t xml:space="preserve"> Dlatego też</w:t>
      </w:r>
      <w:r>
        <w:rPr>
          <w:lang w:val="pl-PL"/>
        </w:rPr>
        <w:t xml:space="preserve"> </w:t>
      </w:r>
      <w:r w:rsidR="00394C03">
        <w:rPr>
          <w:lang w:val="pl-PL"/>
        </w:rPr>
        <w:t>p</w:t>
      </w:r>
      <w:r>
        <w:rPr>
          <w:lang w:val="pl-PL"/>
        </w:rPr>
        <w:t>owinny być one przechowywane w specjalnych pojemnikach. Głównymi operacjami przetwarzania odpadów szpitalnych jest rozdrabnianie i sanitacja, czyli wyjaławianie materiałów. Odbywa się ono zazwyczaj przez dezynfekcję środkami chemicznymi lub wyjaławianie parowe.</w:t>
      </w:r>
    </w:p>
    <w:p w14:paraId="4003351A" w14:textId="77777777" w:rsidR="001E50F7" w:rsidRPr="001E50F7" w:rsidRDefault="001E50F7" w:rsidP="00624E56">
      <w:pPr>
        <w:jc w:val="both"/>
        <w:rPr>
          <w:lang w:val="pl-PL"/>
        </w:rPr>
      </w:pPr>
    </w:p>
    <w:p w14:paraId="56190E98" w14:textId="77777777" w:rsidR="00CF7C56" w:rsidRDefault="00CF7C56" w:rsidP="00624E56">
      <w:pPr>
        <w:spacing w:line="259" w:lineRule="auto"/>
        <w:jc w:val="both"/>
        <w:rPr>
          <w:rFonts w:eastAsiaTheme="majorEastAsia" w:cstheme="majorBidi"/>
          <w:b/>
          <w:szCs w:val="24"/>
          <w:lang w:val="pl-PL"/>
        </w:rPr>
      </w:pPr>
      <w:r>
        <w:rPr>
          <w:lang w:val="pl-PL"/>
        </w:rPr>
        <w:br w:type="page"/>
      </w:r>
    </w:p>
    <w:p w14:paraId="1A51C97E" w14:textId="77777777" w:rsidR="001E50F7" w:rsidRDefault="001E50F7" w:rsidP="00624E56">
      <w:pPr>
        <w:pStyle w:val="Heading3"/>
        <w:jc w:val="both"/>
        <w:rPr>
          <w:lang w:val="pl-PL"/>
        </w:rPr>
      </w:pPr>
      <w:bookmarkStart w:id="36" w:name="_Toc522356973"/>
      <w:r>
        <w:rPr>
          <w:lang w:val="pl-PL"/>
        </w:rPr>
        <w:lastRenderedPageBreak/>
        <w:t>Odpady niebezpieczne</w:t>
      </w:r>
      <w:bookmarkEnd w:id="36"/>
    </w:p>
    <w:p w14:paraId="2AFE1BC2" w14:textId="12E42D95" w:rsidR="000F2D75" w:rsidRPr="000F2D75" w:rsidRDefault="000F2D75" w:rsidP="00624E56">
      <w:pPr>
        <w:ind w:firstLine="720"/>
        <w:jc w:val="both"/>
        <w:rPr>
          <w:lang w:val="pl-PL"/>
        </w:rPr>
      </w:pPr>
      <w:r>
        <w:rPr>
          <w:lang w:val="pl-PL"/>
        </w:rPr>
        <w:t>Odpady niebezpieczne łączą w sobie bardzo dużą grupę odpadów. Pochodzą one zazwyczaj z laboratoriów badawczych, szpitali, gospodarstw domowych i rolnych. Wśród najbardziej niebezpiecznych substancji można wymienić rozpuszczalniki, konserwanty, kwasy, związki metali ciężkich i chlorowcopochodne.</w:t>
      </w:r>
      <w:r w:rsidR="00394C03">
        <w:rPr>
          <w:lang w:val="pl-PL"/>
        </w:rPr>
        <w:t xml:space="preserve"> </w:t>
      </w:r>
      <w:r>
        <w:rPr>
          <w:lang w:val="pl-PL"/>
        </w:rPr>
        <w:t>Jedną z podgrup odpadów niebezpiecznych są odpady zwierzęce. Dzieli się je na dwie kategorie: wysokiego i niskiego ryzyka. Do pierwszej grupy należy padlina, a do drugiej odpady poubojowe.</w:t>
      </w:r>
      <w:r w:rsidRPr="000F2D75">
        <w:rPr>
          <w:lang w:val="pl-PL"/>
        </w:rPr>
        <w:t xml:space="preserve"> </w:t>
      </w:r>
    </w:p>
    <w:p w14:paraId="717B98C5" w14:textId="77777777" w:rsidR="001E50F7" w:rsidRPr="001E50F7" w:rsidRDefault="001E50F7" w:rsidP="00624E56">
      <w:pPr>
        <w:jc w:val="both"/>
        <w:rPr>
          <w:lang w:val="pl-PL"/>
        </w:rPr>
      </w:pPr>
    </w:p>
    <w:p w14:paraId="2DA0BFB8" w14:textId="77777777" w:rsidR="001E50F7" w:rsidRDefault="001E50F7" w:rsidP="00624E56">
      <w:pPr>
        <w:pStyle w:val="Heading3"/>
        <w:jc w:val="both"/>
        <w:rPr>
          <w:lang w:val="pl-PL"/>
        </w:rPr>
      </w:pPr>
      <w:bookmarkStart w:id="37" w:name="_Toc522356974"/>
      <w:r>
        <w:rPr>
          <w:lang w:val="pl-PL"/>
        </w:rPr>
        <w:t>Drewno poużytkowe</w:t>
      </w:r>
      <w:bookmarkEnd w:id="37"/>
    </w:p>
    <w:p w14:paraId="0AE7BCF4" w14:textId="77777777" w:rsidR="001E50F7" w:rsidRDefault="00E2314F" w:rsidP="00624E56">
      <w:pPr>
        <w:ind w:firstLine="720"/>
        <w:jc w:val="both"/>
        <w:rPr>
          <w:lang w:val="pl-PL"/>
        </w:rPr>
      </w:pPr>
      <w:r>
        <w:rPr>
          <w:lang w:val="pl-PL"/>
        </w:rPr>
        <w:t>Do tej grupy należą wszelkie elementy wykonane z drewna jak meble, elementy konstrukcyjne, opakowania i inne. W Polsce produkuje się bardzo dużo drewna poużytkowego, stąd wymagana jest odpowiednia utylizacja tych odpadów.</w:t>
      </w:r>
      <w:r w:rsidR="000F2D75">
        <w:rPr>
          <w:lang w:val="pl-PL"/>
        </w:rPr>
        <w:t xml:space="preserve"> Wykorzystuje się je głownie do procesów spalania i zgazowania. Bezpośrednie wykorzystane drewna poużytkowego do spalania niesie za sobą ryzyko emisji toksycznych substancji, które pochodzą z materiałów uzdatniających drewniane elementy.</w:t>
      </w:r>
    </w:p>
    <w:p w14:paraId="77489E93" w14:textId="77777777" w:rsidR="001E50F7" w:rsidRPr="001E50F7" w:rsidRDefault="001E50F7" w:rsidP="00624E56">
      <w:pPr>
        <w:jc w:val="both"/>
        <w:rPr>
          <w:lang w:val="pl-PL"/>
        </w:rPr>
      </w:pPr>
    </w:p>
    <w:p w14:paraId="37F8679C" w14:textId="77777777" w:rsidR="001E50F7" w:rsidRPr="001E50F7" w:rsidRDefault="001E50F7" w:rsidP="00624E56">
      <w:pPr>
        <w:pStyle w:val="Heading3"/>
        <w:jc w:val="both"/>
        <w:rPr>
          <w:lang w:val="pl-PL"/>
        </w:rPr>
      </w:pPr>
      <w:bookmarkStart w:id="38" w:name="_Toc522356975"/>
      <w:r>
        <w:rPr>
          <w:lang w:val="pl-PL"/>
        </w:rPr>
        <w:t>Osady ściekowe</w:t>
      </w:r>
      <w:bookmarkEnd w:id="38"/>
    </w:p>
    <w:p w14:paraId="04D6D14D" w14:textId="39414BE9" w:rsidR="00E2314F" w:rsidRDefault="00CF7C56" w:rsidP="00624E56">
      <w:pPr>
        <w:ind w:firstLine="720"/>
        <w:jc w:val="both"/>
        <w:rPr>
          <w:lang w:val="pl-PL"/>
        </w:rPr>
      </w:pPr>
      <w:r>
        <w:rPr>
          <w:lang w:val="pl-PL"/>
        </w:rPr>
        <w:t xml:space="preserve">Jednym z trudniejszych problemów gospodarki odpadów jest temat osadów z oczyszczalni ścieków. Osady ściekowe to „organiczno-mineralna faza stała, </w:t>
      </w:r>
      <w:r w:rsidR="00E2314F">
        <w:rPr>
          <w:lang w:val="pl-PL"/>
        </w:rPr>
        <w:t>wyodrębniona ze ścieków komunalnych w procesie sedymentacji” [7].</w:t>
      </w:r>
      <w:r w:rsidR="00394C03">
        <w:rPr>
          <w:lang w:val="pl-PL"/>
        </w:rPr>
        <w:t xml:space="preserve"> S</w:t>
      </w:r>
      <w:r w:rsidR="00E2314F">
        <w:rPr>
          <w:lang w:val="pl-PL"/>
        </w:rPr>
        <w:t>kładają się</w:t>
      </w:r>
      <w:r w:rsidR="00394C03">
        <w:rPr>
          <w:lang w:val="pl-PL"/>
        </w:rPr>
        <w:t xml:space="preserve"> one</w:t>
      </w:r>
      <w:r w:rsidR="00E2314F">
        <w:rPr>
          <w:lang w:val="pl-PL"/>
        </w:rPr>
        <w:t xml:space="preserve"> z substancji ciekłych i stałych różnego pochodzenia. W większości są to proteiny, węglowodany, tłuszcze i oleje. Mogą one zawierać niebezpieczne substancje organiczne, nieorganiczne, toksyczne, a nawet chorobotwórcze mikroorganizmy.</w:t>
      </w:r>
      <w:r w:rsidR="00394C03">
        <w:rPr>
          <w:lang w:val="pl-PL"/>
        </w:rPr>
        <w:t xml:space="preserve"> </w:t>
      </w:r>
      <w:r w:rsidR="00E2314F">
        <w:rPr>
          <w:lang w:val="pl-PL"/>
        </w:rPr>
        <w:t>Transport osadów ściekowych odbywa po uprzednim odwadnianiu. Jest to proces obejmujący zagęszczanie, odwadnianie właściwe oraz suszenie. Istnieją trzy metody stabilizacji odpadów ściekowych. Nale</w:t>
      </w:r>
      <w:r w:rsidR="00394C03">
        <w:rPr>
          <w:lang w:val="pl-PL"/>
        </w:rPr>
        <w:t>ż</w:t>
      </w:r>
      <w:r w:rsidR="00E2314F">
        <w:rPr>
          <w:lang w:val="pl-PL"/>
        </w:rPr>
        <w:t>ą do nich fermentacja beztlenowa, wapnowanie oraz obróbka termiczna [7].</w:t>
      </w:r>
    </w:p>
    <w:p w14:paraId="402829ED" w14:textId="77777777" w:rsidR="000F2D75" w:rsidRDefault="000F2D75" w:rsidP="00624E56">
      <w:pPr>
        <w:jc w:val="both"/>
        <w:rPr>
          <w:lang w:val="pl-PL"/>
        </w:rPr>
      </w:pPr>
    </w:p>
    <w:p w14:paraId="5FDD305A" w14:textId="77777777" w:rsidR="000F2D75" w:rsidRDefault="000F2D75" w:rsidP="00624E56">
      <w:pPr>
        <w:pStyle w:val="Heading3"/>
        <w:jc w:val="both"/>
        <w:rPr>
          <w:lang w:val="pl-PL"/>
        </w:rPr>
      </w:pPr>
      <w:bookmarkStart w:id="39" w:name="_Toc522356976"/>
      <w:r>
        <w:rPr>
          <w:lang w:val="pl-PL"/>
        </w:rPr>
        <w:lastRenderedPageBreak/>
        <w:t>Metody spalania odpadów</w:t>
      </w:r>
      <w:bookmarkEnd w:id="39"/>
    </w:p>
    <w:p w14:paraId="4394E2EF" w14:textId="77777777" w:rsidR="000F2D75" w:rsidRDefault="000F2D75" w:rsidP="00624E56">
      <w:pPr>
        <w:ind w:firstLine="720"/>
        <w:jc w:val="both"/>
        <w:rPr>
          <w:lang w:val="pl-PL"/>
        </w:rPr>
      </w:pPr>
      <w:r>
        <w:rPr>
          <w:lang w:val="pl-PL"/>
        </w:rPr>
        <w:t>Spalanie jest jedną z głównych metod termicznego przekształcania odpadów.</w:t>
      </w:r>
      <w:r w:rsidR="006B3889">
        <w:rPr>
          <w:lang w:val="pl-PL"/>
        </w:rPr>
        <w:t xml:space="preserve"> Proces spalania jest pojmowany jak proces rozkładu składników organicznych w temperaturze powyżej 600 </w:t>
      </w:r>
      <w:r w:rsidR="006B3889" w:rsidRPr="007D141D">
        <w:rPr>
          <w:lang w:val="pl-PL"/>
        </w:rPr>
        <w:t>°</w:t>
      </w:r>
      <w:r w:rsidR="006B3889">
        <w:rPr>
          <w:lang w:val="pl-PL"/>
        </w:rPr>
        <w:t>C.</w:t>
      </w:r>
    </w:p>
    <w:p w14:paraId="41D2B66D" w14:textId="77777777" w:rsidR="006B3889" w:rsidRDefault="006B3889" w:rsidP="00624E56">
      <w:pPr>
        <w:jc w:val="both"/>
        <w:rPr>
          <w:lang w:val="pl-PL"/>
        </w:rPr>
      </w:pPr>
      <w:r>
        <w:rPr>
          <w:lang w:val="pl-PL"/>
        </w:rPr>
        <w:t>Metody termicznego przekształcania odpadów niebezpiecznych, mają osobną specyfikę, ponieważ ich najważniejszym celem jest zmniejszenie objętości i detoksyfikacja. Uzyskanie energii staje się drugorzędne. Do najbardziej rozpowszechnionych metod utylizacji niebezpiecznych odpadów należą:</w:t>
      </w:r>
    </w:p>
    <w:p w14:paraId="4BAD5800" w14:textId="77777777" w:rsidR="006B3889" w:rsidRDefault="006B3889" w:rsidP="00624E56">
      <w:pPr>
        <w:pStyle w:val="ListParagraph"/>
        <w:numPr>
          <w:ilvl w:val="0"/>
          <w:numId w:val="29"/>
        </w:numPr>
        <w:jc w:val="both"/>
        <w:rPr>
          <w:lang w:val="pl-PL"/>
        </w:rPr>
      </w:pPr>
      <w:r w:rsidRPr="006B3889">
        <w:rPr>
          <w:lang w:val="pl-PL"/>
        </w:rPr>
        <w:t>Spopielenie</w:t>
      </w:r>
      <w:r>
        <w:rPr>
          <w:lang w:val="pl-PL"/>
        </w:rPr>
        <w:t>;</w:t>
      </w:r>
    </w:p>
    <w:p w14:paraId="5415E120" w14:textId="77777777" w:rsidR="006B3889" w:rsidRDefault="006B3889" w:rsidP="00624E56">
      <w:pPr>
        <w:pStyle w:val="ListParagraph"/>
        <w:numPr>
          <w:ilvl w:val="0"/>
          <w:numId w:val="29"/>
        </w:numPr>
        <w:jc w:val="both"/>
        <w:rPr>
          <w:lang w:val="pl-PL"/>
        </w:rPr>
      </w:pPr>
      <w:r>
        <w:rPr>
          <w:lang w:val="pl-PL"/>
        </w:rPr>
        <w:t>Piroliza;</w:t>
      </w:r>
    </w:p>
    <w:p w14:paraId="666A5C65" w14:textId="77777777" w:rsidR="006B3889" w:rsidRDefault="006B3889" w:rsidP="00624E56">
      <w:pPr>
        <w:pStyle w:val="ListParagraph"/>
        <w:numPr>
          <w:ilvl w:val="0"/>
          <w:numId w:val="29"/>
        </w:numPr>
        <w:jc w:val="both"/>
        <w:rPr>
          <w:lang w:val="pl-PL"/>
        </w:rPr>
      </w:pPr>
      <w:r>
        <w:rPr>
          <w:lang w:val="pl-PL"/>
        </w:rPr>
        <w:t>Zeszklenie;</w:t>
      </w:r>
    </w:p>
    <w:p w14:paraId="19676B61" w14:textId="77777777" w:rsidR="006B3889" w:rsidRDefault="006B3889" w:rsidP="00624E56">
      <w:pPr>
        <w:pStyle w:val="ListParagraph"/>
        <w:numPr>
          <w:ilvl w:val="0"/>
          <w:numId w:val="29"/>
        </w:numPr>
        <w:jc w:val="both"/>
        <w:rPr>
          <w:lang w:val="pl-PL"/>
        </w:rPr>
      </w:pPr>
      <w:r>
        <w:rPr>
          <w:lang w:val="pl-PL"/>
        </w:rPr>
        <w:t>Spalanie płomieniowe</w:t>
      </w:r>
    </w:p>
    <w:p w14:paraId="2F8F362A" w14:textId="77777777" w:rsidR="006B3889" w:rsidRPr="006B3889" w:rsidRDefault="006B3889" w:rsidP="00624E56">
      <w:pPr>
        <w:pStyle w:val="ListParagraph"/>
        <w:numPr>
          <w:ilvl w:val="0"/>
          <w:numId w:val="29"/>
        </w:numPr>
        <w:jc w:val="both"/>
        <w:rPr>
          <w:lang w:val="pl-PL"/>
        </w:rPr>
      </w:pPr>
      <w:r>
        <w:rPr>
          <w:lang w:val="pl-PL"/>
        </w:rPr>
        <w:t>Detonacja</w:t>
      </w:r>
    </w:p>
    <w:p w14:paraId="241DBF81" w14:textId="77777777" w:rsidR="00F5691D" w:rsidRPr="00F5691D" w:rsidRDefault="00F5691D" w:rsidP="00624E56">
      <w:pPr>
        <w:jc w:val="both"/>
        <w:rPr>
          <w:lang w:val="pl-PL"/>
        </w:rPr>
      </w:pPr>
    </w:p>
    <w:p w14:paraId="24486DF7" w14:textId="77777777" w:rsidR="00793EA2" w:rsidRDefault="00846980" w:rsidP="00624E56">
      <w:pPr>
        <w:pStyle w:val="Heading2"/>
        <w:jc w:val="both"/>
        <w:rPr>
          <w:lang w:val="pl-PL"/>
        </w:rPr>
      </w:pPr>
      <w:bookmarkStart w:id="40" w:name="_Toc522356977"/>
      <w:r w:rsidRPr="00846980">
        <w:rPr>
          <w:lang w:val="pl-PL"/>
        </w:rPr>
        <w:t>Ekologia w spalaniu</w:t>
      </w:r>
      <w:bookmarkEnd w:id="40"/>
    </w:p>
    <w:p w14:paraId="09AF55C1" w14:textId="77777777" w:rsidR="00793EA2" w:rsidRPr="00624E56" w:rsidRDefault="006B3889" w:rsidP="00624E56">
      <w:pPr>
        <w:spacing w:line="259" w:lineRule="auto"/>
        <w:jc w:val="center"/>
        <w:rPr>
          <w:rFonts w:eastAsiaTheme="majorEastAsia" w:cstheme="majorBidi"/>
          <w:b/>
          <w:i/>
          <w:sz w:val="32"/>
          <w:szCs w:val="32"/>
          <w:lang w:val="pl-PL"/>
        </w:rPr>
      </w:pPr>
      <w:r w:rsidRPr="00624E56">
        <w:rPr>
          <w:i/>
          <w:lang w:val="pl-PL"/>
        </w:rPr>
        <w:t>Potrzebne? Niepotrzebne?</w:t>
      </w:r>
    </w:p>
    <w:p w14:paraId="2679895C" w14:textId="77777777" w:rsidR="006B3889" w:rsidRDefault="006B3889" w:rsidP="00624E56">
      <w:pPr>
        <w:spacing w:line="259" w:lineRule="auto"/>
        <w:jc w:val="both"/>
        <w:rPr>
          <w:rFonts w:eastAsiaTheme="majorEastAsia" w:cstheme="majorBidi"/>
          <w:b/>
          <w:sz w:val="32"/>
          <w:szCs w:val="32"/>
          <w:lang w:val="pl-PL"/>
        </w:rPr>
      </w:pPr>
      <w:r>
        <w:rPr>
          <w:lang w:val="pl-PL"/>
        </w:rPr>
        <w:br w:type="page"/>
      </w:r>
    </w:p>
    <w:p w14:paraId="1F974366" w14:textId="77777777" w:rsidR="00EF0F3D" w:rsidRDefault="00EF0F3D" w:rsidP="00624E56">
      <w:pPr>
        <w:pStyle w:val="Heading1"/>
        <w:jc w:val="both"/>
        <w:rPr>
          <w:lang w:val="pl-PL"/>
        </w:rPr>
      </w:pPr>
      <w:bookmarkStart w:id="41" w:name="_Toc522356978"/>
      <w:r>
        <w:rPr>
          <w:lang w:val="pl-PL"/>
        </w:rPr>
        <w:lastRenderedPageBreak/>
        <w:t>System regulacji</w:t>
      </w:r>
      <w:bookmarkEnd w:id="41"/>
    </w:p>
    <w:p w14:paraId="15585E47" w14:textId="0EF94304" w:rsidR="00EF0F3D" w:rsidRDefault="00EF0F3D" w:rsidP="00624E56">
      <w:pPr>
        <w:ind w:firstLine="360"/>
        <w:jc w:val="both"/>
        <w:rPr>
          <w:lang w:val="pl-PL"/>
        </w:rPr>
      </w:pPr>
      <w:r>
        <w:rPr>
          <w:lang w:val="pl-PL"/>
        </w:rPr>
        <w:t>System w automatyce jest rozumiany jako zbiór elementów, połączonych między sobą i „stanowiący całość o określonym przeznaczeniu i scharakteryzowany pewną liczbą wielk</w:t>
      </w:r>
      <w:r w:rsidR="002A49CE">
        <w:rPr>
          <w:lang w:val="pl-PL"/>
        </w:rPr>
        <w:t>ości zwanych zmiennymi stanu” [9</w:t>
      </w:r>
      <w:r>
        <w:rPr>
          <w:lang w:val="pl-PL"/>
        </w:rPr>
        <w:t>].</w:t>
      </w:r>
      <w:r w:rsidR="00394C03">
        <w:rPr>
          <w:lang w:val="pl-PL"/>
        </w:rPr>
        <w:t xml:space="preserve"> </w:t>
      </w:r>
      <w:r>
        <w:rPr>
          <w:lang w:val="pl-PL"/>
        </w:rPr>
        <w:t xml:space="preserve">System składa się z dwóch części. Jedna dotyczy obiektu sterowania, którym jest urządzenie, którego działanie jest sercem działania systemu sterowania. Drugim elementem jest system sterujący. Jeżeli stany systemu sterującego nie </w:t>
      </w:r>
      <w:r w:rsidR="00394C03">
        <w:rPr>
          <w:lang w:val="pl-PL"/>
        </w:rPr>
        <w:t xml:space="preserve">zależą </w:t>
      </w:r>
      <w:r>
        <w:rPr>
          <w:lang w:val="pl-PL"/>
        </w:rPr>
        <w:t>od stanu obiektu, to mamy do czynienia z torem otwartym. W przeciwnym razie, kiedy występuje sprzężenie zwrotne, mówimy o układzie zamkniętym lub regulacji.</w:t>
      </w:r>
    </w:p>
    <w:p w14:paraId="7A257925" w14:textId="77777777" w:rsidR="002010D7" w:rsidRDefault="002010D7" w:rsidP="00624E56">
      <w:pPr>
        <w:jc w:val="both"/>
        <w:rPr>
          <w:lang w:val="pl-PL"/>
        </w:rPr>
      </w:pPr>
    </w:p>
    <w:p w14:paraId="0AA578DB" w14:textId="77777777" w:rsidR="00EF0F3D" w:rsidRDefault="001F7C24" w:rsidP="00624E56">
      <w:pPr>
        <w:pStyle w:val="Heading2"/>
        <w:jc w:val="both"/>
        <w:rPr>
          <w:lang w:val="pl-PL"/>
        </w:rPr>
      </w:pPr>
      <w:bookmarkStart w:id="42" w:name="_Toc522356979"/>
      <w:r>
        <w:rPr>
          <w:lang w:val="pl-PL"/>
        </w:rPr>
        <w:t>Układ regulacji</w:t>
      </w:r>
      <w:bookmarkEnd w:id="42"/>
    </w:p>
    <w:p w14:paraId="091A1924" w14:textId="77777777" w:rsidR="001F7C24" w:rsidRDefault="001F7C24" w:rsidP="00624E56">
      <w:pPr>
        <w:jc w:val="both"/>
        <w:rPr>
          <w:lang w:val="pl-PL"/>
        </w:rPr>
      </w:pPr>
      <w:r>
        <w:rPr>
          <w:lang w:val="pl-PL"/>
        </w:rPr>
        <w:t>W automatyce wyróżnia się dwa podstawowe sposoby sterowania. Należą do nich:</w:t>
      </w:r>
    </w:p>
    <w:p w14:paraId="49433AAB" w14:textId="77777777" w:rsidR="001F7C24" w:rsidRDefault="001F7C24" w:rsidP="00624E56">
      <w:pPr>
        <w:pStyle w:val="ListParagraph"/>
        <w:numPr>
          <w:ilvl w:val="0"/>
          <w:numId w:val="6"/>
        </w:numPr>
        <w:jc w:val="both"/>
        <w:rPr>
          <w:lang w:val="pl-PL"/>
        </w:rPr>
      </w:pPr>
      <w:r>
        <w:rPr>
          <w:lang w:val="pl-PL"/>
        </w:rPr>
        <w:t>Układ otwarty;</w:t>
      </w:r>
    </w:p>
    <w:p w14:paraId="332E7BA0" w14:textId="77777777" w:rsidR="001F7C24" w:rsidRDefault="001F7C24" w:rsidP="00624E56">
      <w:pPr>
        <w:pStyle w:val="ListParagraph"/>
        <w:numPr>
          <w:ilvl w:val="0"/>
          <w:numId w:val="6"/>
        </w:numPr>
        <w:jc w:val="both"/>
        <w:rPr>
          <w:lang w:val="pl-PL"/>
        </w:rPr>
      </w:pPr>
      <w:r>
        <w:rPr>
          <w:lang w:val="pl-PL"/>
        </w:rPr>
        <w:t>Układ zamknięty, czyli ze sprzężeniem zwrotnym;</w:t>
      </w:r>
    </w:p>
    <w:p w14:paraId="19498A3C" w14:textId="77777777" w:rsidR="001F7C24" w:rsidRDefault="001F7C24" w:rsidP="00624E56">
      <w:pPr>
        <w:jc w:val="both"/>
        <w:rPr>
          <w:lang w:val="pl-PL"/>
        </w:rPr>
      </w:pPr>
      <w:r>
        <w:rPr>
          <w:lang w:val="pl-PL"/>
        </w:rPr>
        <w:t>Działanie poszczególnych rodzajów układów zostało zobrazowane na rysunkach poniżej.</w:t>
      </w:r>
    </w:p>
    <w:p w14:paraId="3548E2DC" w14:textId="77777777" w:rsidR="001F7C24" w:rsidRDefault="001F7C24" w:rsidP="00624E56">
      <w:pPr>
        <w:jc w:val="center"/>
        <w:rPr>
          <w:lang w:val="pl-PL"/>
        </w:rPr>
      </w:pPr>
      <w:r>
        <w:rPr>
          <w:noProof/>
        </w:rPr>
        <w:drawing>
          <wp:inline distT="0" distB="0" distL="0" distR="0" wp14:anchorId="43919812" wp14:editId="4383D3F7">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14:paraId="4833DB34" w14:textId="77777777" w:rsidR="001F7C24" w:rsidRPr="001F7C24" w:rsidRDefault="001F7C24" w:rsidP="00624E56">
      <w:pPr>
        <w:jc w:val="center"/>
        <w:rPr>
          <w:i/>
          <w:lang w:val="pl-PL"/>
        </w:rPr>
      </w:pPr>
      <w:r w:rsidRPr="001F7C24">
        <w:rPr>
          <w:i/>
          <w:lang w:val="pl-PL"/>
        </w:rPr>
        <w:t>Rys 4.</w:t>
      </w:r>
      <w:r w:rsidR="002820F0">
        <w:rPr>
          <w:i/>
          <w:lang w:val="pl-PL"/>
        </w:rPr>
        <w:t>1.</w:t>
      </w:r>
      <w:r w:rsidRPr="001F7C24">
        <w:rPr>
          <w:i/>
          <w:lang w:val="pl-PL"/>
        </w:rPr>
        <w:t>1. Układ otwarty</w:t>
      </w:r>
    </w:p>
    <w:p w14:paraId="086D2619" w14:textId="77777777" w:rsidR="001F7C24" w:rsidRDefault="001F7C24" w:rsidP="00624E56">
      <w:pPr>
        <w:jc w:val="both"/>
        <w:rPr>
          <w:lang w:val="pl-PL"/>
        </w:rPr>
      </w:pPr>
    </w:p>
    <w:p w14:paraId="5E5B3624" w14:textId="77777777" w:rsidR="001F7C24" w:rsidRDefault="00B10544" w:rsidP="00624E56">
      <w:pPr>
        <w:jc w:val="both"/>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14:paraId="6C38F198" w14:textId="77777777" w:rsidR="00B10544" w:rsidRDefault="00B10544" w:rsidP="00624E56">
      <w:pPr>
        <w:jc w:val="center"/>
        <w:rPr>
          <w:lang w:val="pl-PL"/>
        </w:rPr>
      </w:pPr>
      <w:r>
        <w:rPr>
          <w:noProof/>
        </w:rPr>
        <w:lastRenderedPageBreak/>
        <w:drawing>
          <wp:inline distT="0" distB="0" distL="0" distR="0" wp14:anchorId="33677403" wp14:editId="22DA634B">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14:paraId="5F995159" w14:textId="77777777" w:rsidR="00B10544" w:rsidRPr="00B10544" w:rsidRDefault="00B10544" w:rsidP="00624E56">
      <w:pPr>
        <w:jc w:val="center"/>
        <w:rPr>
          <w:i/>
          <w:lang w:val="pl-PL"/>
        </w:rPr>
      </w:pPr>
      <w:r w:rsidRPr="00B10544">
        <w:rPr>
          <w:i/>
          <w:lang w:val="pl-PL"/>
        </w:rPr>
        <w:t>Rys. 4.</w:t>
      </w:r>
      <w:r w:rsidR="002820F0">
        <w:rPr>
          <w:i/>
          <w:lang w:val="pl-PL"/>
        </w:rPr>
        <w:t>1.</w:t>
      </w:r>
      <w:r w:rsidRPr="00B10544">
        <w:rPr>
          <w:i/>
          <w:lang w:val="pl-PL"/>
        </w:rPr>
        <w:t>2. Układ zamknięty</w:t>
      </w:r>
    </w:p>
    <w:p w14:paraId="78783D2D" w14:textId="19DD8FA6" w:rsidR="002820F0" w:rsidRDefault="00B10544" w:rsidP="00624E56">
      <w:pPr>
        <w:jc w:val="both"/>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r w:rsidR="001675B2">
        <w:rPr>
          <w:lang w:val="pl-PL"/>
        </w:rPr>
        <w:t xml:space="preserve"> </w:t>
      </w:r>
      <w:r w:rsidR="000D3CE9">
        <w:rPr>
          <w:lang w:val="pl-PL"/>
        </w:rPr>
        <w:t>Na zakłóce</w:t>
      </w:r>
      <w:r w:rsidR="002820F0">
        <w:rPr>
          <w:lang w:val="pl-PL"/>
        </w:rPr>
        <w:t xml:space="preserve">nia wpływa eksploatacja układu, starzenie się elementów, warunki pracy oraz klimatyczne. Doprowadzają one </w:t>
      </w:r>
      <w:r w:rsidR="000D3CE9">
        <w:rPr>
          <w:lang w:val="pl-PL"/>
        </w:rPr>
        <w:t>do zmian parametrów, takich jak sprężystość, tłumienie czy przewodność cieplna i elektryczna</w:t>
      </w:r>
      <w:r w:rsidR="002820F0">
        <w:rPr>
          <w:lang w:val="pl-PL"/>
        </w:rPr>
        <w:t>, co skutkuj</w:t>
      </w:r>
      <w:r w:rsidR="002A49CE">
        <w:rPr>
          <w:lang w:val="pl-PL"/>
        </w:rPr>
        <w:t>e zmianą pracy całego systemu [9</w:t>
      </w:r>
      <w:r w:rsidR="002820F0">
        <w:rPr>
          <w:lang w:val="pl-PL"/>
        </w:rPr>
        <w:t>].</w:t>
      </w:r>
      <w:r w:rsidR="001675B2">
        <w:rPr>
          <w:lang w:val="pl-PL"/>
        </w:rPr>
        <w:t xml:space="preserve"> </w:t>
      </w:r>
      <w:r w:rsidR="002820F0">
        <w:rPr>
          <w:lang w:val="pl-PL"/>
        </w:rPr>
        <w:t>Podstawowym zadaniem układu regulacji jest osiągnięcie zadanego celu, pomimo występujących zakłóceń. Istnieją różne typy układów regulacji, które różnią się algorytmem pracy. Wśród nich wyróżniamy:</w:t>
      </w:r>
    </w:p>
    <w:p w14:paraId="37CFD126" w14:textId="77777777" w:rsidR="002820F0" w:rsidRDefault="002820F0" w:rsidP="00624E56">
      <w:pPr>
        <w:pStyle w:val="ListParagraph"/>
        <w:numPr>
          <w:ilvl w:val="0"/>
          <w:numId w:val="7"/>
        </w:numPr>
        <w:jc w:val="both"/>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14:paraId="3A976490" w14:textId="77777777" w:rsidR="002820F0" w:rsidRDefault="002820F0" w:rsidP="00624E56">
      <w:pPr>
        <w:pStyle w:val="ListParagraph"/>
        <w:numPr>
          <w:ilvl w:val="0"/>
          <w:numId w:val="7"/>
        </w:numPr>
        <w:jc w:val="both"/>
        <w:rPr>
          <w:lang w:val="pl-PL"/>
        </w:rPr>
      </w:pPr>
      <w:r>
        <w:rPr>
          <w:lang w:val="pl-PL"/>
        </w:rPr>
        <w:t>Układy nadążne – gdzie sygnał wyjściowy podąża za w</w:t>
      </w:r>
      <w:r w:rsidR="005D0AC2">
        <w:rPr>
          <w:lang w:val="pl-PL"/>
        </w:rPr>
        <w:t>yznaczoną wcześniej trajektorią. Ten typ można spotkać np. w lotnictwie.</w:t>
      </w:r>
    </w:p>
    <w:p w14:paraId="5CF9C645" w14:textId="77777777" w:rsidR="002820F0" w:rsidRDefault="002820F0" w:rsidP="00624E56">
      <w:pPr>
        <w:pStyle w:val="ListParagraph"/>
        <w:numPr>
          <w:ilvl w:val="0"/>
          <w:numId w:val="7"/>
        </w:numPr>
        <w:jc w:val="both"/>
        <w:rPr>
          <w:lang w:val="pl-PL"/>
        </w:rPr>
      </w:pPr>
      <w:r>
        <w:rPr>
          <w:lang w:val="pl-PL"/>
        </w:rPr>
        <w:t xml:space="preserve">Układy programowane – sygnał </w:t>
      </w:r>
      <w:r w:rsidR="005D0AC2">
        <w:rPr>
          <w:lang w:val="pl-PL"/>
        </w:rPr>
        <w:t>wyjściowy zależy od algorytmu. Przykładem użycia teg</w:t>
      </w:r>
      <w:r w:rsidR="002A49CE">
        <w:rPr>
          <w:lang w:val="pl-PL"/>
        </w:rPr>
        <w:t>o rodzaju jest obrabiarka CNC [9</w:t>
      </w:r>
      <w:r w:rsidR="005D0AC2">
        <w:rPr>
          <w:lang w:val="pl-PL"/>
        </w:rPr>
        <w:t>].</w:t>
      </w:r>
    </w:p>
    <w:p w14:paraId="75383CB9" w14:textId="77777777" w:rsidR="005D0AC2" w:rsidRPr="005D0AC2" w:rsidRDefault="005D0AC2" w:rsidP="00624E56">
      <w:pPr>
        <w:jc w:val="both"/>
        <w:rPr>
          <w:lang w:val="pl-PL"/>
        </w:rPr>
      </w:pPr>
    </w:p>
    <w:p w14:paraId="097E887C" w14:textId="77777777" w:rsidR="00874FA8" w:rsidRDefault="00874FA8" w:rsidP="00624E56">
      <w:pPr>
        <w:spacing w:line="259" w:lineRule="auto"/>
        <w:jc w:val="both"/>
        <w:rPr>
          <w:rFonts w:eastAsiaTheme="majorEastAsia" w:cstheme="majorBidi"/>
          <w:b/>
          <w:sz w:val="28"/>
          <w:szCs w:val="26"/>
          <w:lang w:val="pl-PL"/>
        </w:rPr>
      </w:pPr>
      <w:r>
        <w:rPr>
          <w:lang w:val="pl-PL"/>
        </w:rPr>
        <w:br w:type="page"/>
      </w:r>
    </w:p>
    <w:p w14:paraId="5646B983" w14:textId="77777777" w:rsidR="00EF0F3D" w:rsidRDefault="002A49CE" w:rsidP="00624E56">
      <w:pPr>
        <w:pStyle w:val="Heading2"/>
        <w:jc w:val="both"/>
        <w:rPr>
          <w:lang w:val="pl-PL"/>
        </w:rPr>
      </w:pPr>
      <w:bookmarkStart w:id="43" w:name="_Toc522356980"/>
      <w:r>
        <w:rPr>
          <w:lang w:val="pl-PL"/>
        </w:rPr>
        <w:lastRenderedPageBreak/>
        <w:t>Projektowanie układów regulacji</w:t>
      </w:r>
      <w:bookmarkEnd w:id="43"/>
    </w:p>
    <w:p w14:paraId="7247C6D4" w14:textId="77777777" w:rsidR="002A49CE" w:rsidRDefault="002A49CE" w:rsidP="00624E56">
      <w:pPr>
        <w:ind w:firstLine="360"/>
        <w:jc w:val="both"/>
        <w:rPr>
          <w:lang w:val="pl-PL"/>
        </w:rPr>
      </w:pPr>
      <w:r>
        <w:rPr>
          <w:lang w:val="pl-PL"/>
        </w:rPr>
        <w:t xml:space="preserve">Układy regulacji </w:t>
      </w:r>
      <w:r w:rsidR="00462298">
        <w:rPr>
          <w:lang w:val="pl-PL"/>
        </w:rPr>
        <w:t>są projektowane według określonych kryteriów. Na cały proces składają się takie elementy, jak:</w:t>
      </w:r>
    </w:p>
    <w:p w14:paraId="46A3B6F7" w14:textId="77777777" w:rsidR="00462298" w:rsidRDefault="00462298" w:rsidP="00624E56">
      <w:pPr>
        <w:pStyle w:val="ListParagraph"/>
        <w:numPr>
          <w:ilvl w:val="0"/>
          <w:numId w:val="12"/>
        </w:numPr>
        <w:jc w:val="both"/>
        <w:rPr>
          <w:lang w:val="pl-PL"/>
        </w:rPr>
      </w:pPr>
      <w:r>
        <w:rPr>
          <w:lang w:val="pl-PL"/>
        </w:rPr>
        <w:t>Analiza zadania;</w:t>
      </w:r>
    </w:p>
    <w:p w14:paraId="11AEF6A1" w14:textId="77777777" w:rsidR="00462298" w:rsidRDefault="00462298" w:rsidP="00624E56">
      <w:pPr>
        <w:pStyle w:val="ListParagraph"/>
        <w:numPr>
          <w:ilvl w:val="0"/>
          <w:numId w:val="12"/>
        </w:numPr>
        <w:jc w:val="both"/>
        <w:rPr>
          <w:lang w:val="pl-PL"/>
        </w:rPr>
      </w:pPr>
      <w:r>
        <w:rPr>
          <w:lang w:val="pl-PL"/>
        </w:rPr>
        <w:t>Projekt wstępny;</w:t>
      </w:r>
    </w:p>
    <w:p w14:paraId="00382A40" w14:textId="77777777" w:rsidR="00462298" w:rsidRDefault="00462298" w:rsidP="00624E56">
      <w:pPr>
        <w:pStyle w:val="ListParagraph"/>
        <w:numPr>
          <w:ilvl w:val="0"/>
          <w:numId w:val="12"/>
        </w:numPr>
        <w:jc w:val="both"/>
        <w:rPr>
          <w:lang w:val="pl-PL"/>
        </w:rPr>
      </w:pPr>
      <w:r>
        <w:rPr>
          <w:lang w:val="pl-PL"/>
        </w:rPr>
        <w:t>Identyfikacja modelu układu regulacji;</w:t>
      </w:r>
    </w:p>
    <w:p w14:paraId="05B98FBA" w14:textId="77777777" w:rsidR="00462298" w:rsidRDefault="00462298" w:rsidP="00624E56">
      <w:pPr>
        <w:pStyle w:val="ListParagraph"/>
        <w:numPr>
          <w:ilvl w:val="0"/>
          <w:numId w:val="12"/>
        </w:numPr>
        <w:jc w:val="both"/>
        <w:rPr>
          <w:lang w:val="pl-PL"/>
        </w:rPr>
      </w:pPr>
      <w:r>
        <w:rPr>
          <w:lang w:val="pl-PL"/>
        </w:rPr>
        <w:t>Analiza właściwości układu oryginalnego (niekorygowanego);</w:t>
      </w:r>
    </w:p>
    <w:p w14:paraId="3ACB8812" w14:textId="77777777" w:rsidR="00462298" w:rsidRDefault="00462298" w:rsidP="00624E56">
      <w:pPr>
        <w:pStyle w:val="ListParagraph"/>
        <w:numPr>
          <w:ilvl w:val="0"/>
          <w:numId w:val="12"/>
        </w:numPr>
        <w:jc w:val="both"/>
        <w:rPr>
          <w:lang w:val="pl-PL"/>
        </w:rPr>
      </w:pPr>
      <w:r>
        <w:rPr>
          <w:lang w:val="pl-PL"/>
        </w:rPr>
        <w:t>Korekcja właściwości układu;</w:t>
      </w:r>
    </w:p>
    <w:p w14:paraId="2D2FF6EA" w14:textId="77777777" w:rsidR="00462298" w:rsidRDefault="00462298" w:rsidP="00624E56">
      <w:pPr>
        <w:pStyle w:val="ListParagraph"/>
        <w:numPr>
          <w:ilvl w:val="0"/>
          <w:numId w:val="12"/>
        </w:numPr>
        <w:jc w:val="both"/>
        <w:rPr>
          <w:lang w:val="pl-PL"/>
        </w:rPr>
      </w:pPr>
      <w:r>
        <w:rPr>
          <w:lang w:val="pl-PL"/>
        </w:rPr>
        <w:t>Analiza właściwości układu skorygowanego [5].</w:t>
      </w:r>
    </w:p>
    <w:p w14:paraId="24203092" w14:textId="77777777" w:rsidR="00462298" w:rsidRDefault="00462298" w:rsidP="00624E56">
      <w:pPr>
        <w:jc w:val="both"/>
        <w:rPr>
          <w:lang w:val="pl-PL"/>
        </w:rPr>
      </w:pPr>
    </w:p>
    <w:p w14:paraId="01F42869" w14:textId="77777777" w:rsidR="00462298" w:rsidRDefault="00462298" w:rsidP="00624E56">
      <w:pPr>
        <w:ind w:firstLine="360"/>
        <w:jc w:val="both"/>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rzeregulowanie i czas regulacji [5].</w:t>
      </w:r>
    </w:p>
    <w:p w14:paraId="0EBEEFAE" w14:textId="74F75D20" w:rsidR="00A66272" w:rsidRDefault="00462298" w:rsidP="00624E56">
      <w:pPr>
        <w:ind w:firstLine="360"/>
        <w:jc w:val="both"/>
        <w:rPr>
          <w:lang w:val="pl-PL"/>
        </w:rPr>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14:paraId="180E9A4F" w14:textId="50BC9BCC" w:rsidR="00E467BB" w:rsidRDefault="00E467BB" w:rsidP="00624E56">
      <w:pPr>
        <w:ind w:firstLine="360"/>
        <w:jc w:val="both"/>
        <w:rPr>
          <w:lang w:val="pl-PL"/>
        </w:rPr>
      </w:pPr>
      <w:r>
        <w:rPr>
          <w:lang w:val="pl-PL"/>
        </w:rPr>
        <w:t>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[5].</w:t>
      </w:r>
      <w:r w:rsidR="001675B2">
        <w:rPr>
          <w:lang w:val="pl-PL"/>
        </w:rPr>
        <w:t xml:space="preserve"> </w:t>
      </w:r>
      <w:r>
        <w:rPr>
          <w:lang w:val="pl-PL"/>
        </w:rPr>
        <w:t>Jeżeli rezultaty nie spełniają założeń projektowych należy dostroić układ. Celem korekcji może być likwidacja uchybu ustalonego, zmniejszenie lub likwidacja przeregulowania lub skrócenie czasu regulacji.</w:t>
      </w:r>
    </w:p>
    <w:p w14:paraId="03428C83" w14:textId="77777777" w:rsidR="00E467BB" w:rsidRDefault="00E467BB" w:rsidP="00624E56">
      <w:pPr>
        <w:ind w:firstLine="360"/>
        <w:jc w:val="both"/>
        <w:rPr>
          <w:lang w:val="pl-PL"/>
        </w:rPr>
      </w:pPr>
      <w:r>
        <w:rPr>
          <w:lang w:val="pl-PL"/>
        </w:rPr>
        <w:lastRenderedPageBreak/>
        <w:t>Kolejnym etapem jest dobór odpowiedniego regulatora, którego praca umożliwi osiągnięcie zadanych wartości. Projektant powinien dobrać odpowiednie parametry regulatora, takie jak wzmocnienie i stałe czasowe.</w:t>
      </w:r>
    </w:p>
    <w:p w14:paraId="2B153FD4" w14:textId="77777777" w:rsidR="00E467BB" w:rsidRDefault="00E467BB" w:rsidP="00624E56">
      <w:pPr>
        <w:ind w:firstLine="360"/>
        <w:jc w:val="both"/>
        <w:rPr>
          <w:lang w:val="pl-PL"/>
        </w:rPr>
      </w:pPr>
      <w:r>
        <w:rPr>
          <w:lang w:val="pl-PL"/>
        </w:rPr>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14:paraId="693E715F" w14:textId="77777777" w:rsidR="005A26DD" w:rsidRPr="005A26DD" w:rsidRDefault="005A26DD" w:rsidP="00624E56">
      <w:pPr>
        <w:jc w:val="both"/>
        <w:rPr>
          <w:lang w:val="pl-PL"/>
        </w:rPr>
      </w:pPr>
    </w:p>
    <w:p w14:paraId="1B9033B0" w14:textId="77777777" w:rsidR="003C3AA5" w:rsidRDefault="003C3AA5" w:rsidP="00624E56">
      <w:pPr>
        <w:pStyle w:val="Heading2"/>
        <w:jc w:val="both"/>
        <w:rPr>
          <w:lang w:val="pl-PL"/>
        </w:rPr>
      </w:pPr>
      <w:bookmarkStart w:id="44" w:name="_Toc522356981"/>
      <w:r>
        <w:rPr>
          <w:lang w:val="pl-PL"/>
        </w:rPr>
        <w:t>Regulatory</w:t>
      </w:r>
      <w:bookmarkEnd w:id="44"/>
    </w:p>
    <w:p w14:paraId="061BA92E" w14:textId="641A6E35" w:rsidR="003C3AA5" w:rsidRDefault="00C95D79" w:rsidP="00624E56">
      <w:pPr>
        <w:ind w:firstLine="360"/>
        <w:jc w:val="both"/>
        <w:rPr>
          <w:lang w:val="pl-PL"/>
        </w:rPr>
      </w:pPr>
      <w:r>
        <w:rPr>
          <w:lang w:val="pl-PL"/>
        </w:rPr>
        <w:t>Według definicji</w:t>
      </w:r>
      <w:ins w:id="45" w:author="Sciga, Jakub" w:date="2018-08-18T12:33:00Z">
        <w:r w:rsidR="00624E56">
          <w:rPr>
            <w:lang w:val="pl-PL"/>
          </w:rPr>
          <w:t xml:space="preserve"> prof. Oprzędkiewicz</w:t>
        </w:r>
      </w:ins>
      <w:r>
        <w:rPr>
          <w:lang w:val="pl-PL"/>
        </w:rPr>
        <w:t xml:space="preserve">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[5]. Są one wykorzystywane przede wszystkim do takich zastosowań, jak:</w:t>
      </w:r>
    </w:p>
    <w:p w14:paraId="6E35ECB3" w14:textId="77777777" w:rsidR="00C95D79" w:rsidRDefault="00524F80" w:rsidP="00624E56">
      <w:pPr>
        <w:pStyle w:val="ListParagraph"/>
        <w:numPr>
          <w:ilvl w:val="0"/>
          <w:numId w:val="10"/>
        </w:numPr>
        <w:jc w:val="both"/>
        <w:rPr>
          <w:lang w:val="pl-PL"/>
        </w:rPr>
      </w:pPr>
      <w:r>
        <w:rPr>
          <w:lang w:val="pl-PL"/>
        </w:rPr>
        <w:t>Utrzymanie sygnału wyjściowego na stałym poziomie;</w:t>
      </w:r>
    </w:p>
    <w:p w14:paraId="25C68890" w14:textId="77777777" w:rsidR="00524F80" w:rsidRDefault="00524F80" w:rsidP="00624E56">
      <w:pPr>
        <w:pStyle w:val="ListParagraph"/>
        <w:numPr>
          <w:ilvl w:val="0"/>
          <w:numId w:val="10"/>
        </w:numPr>
        <w:jc w:val="both"/>
        <w:rPr>
          <w:lang w:val="pl-PL"/>
        </w:rPr>
      </w:pPr>
      <w:r>
        <w:rPr>
          <w:lang w:val="pl-PL"/>
        </w:rPr>
        <w:t>Minimalizacja uchybu statycznego oraz ukształtowanie charakterystyk dynamicznych układu;</w:t>
      </w:r>
    </w:p>
    <w:p w14:paraId="4C71C7C4" w14:textId="2F9CA660" w:rsidR="00524F80" w:rsidRDefault="00524F80" w:rsidP="00624E56">
      <w:pPr>
        <w:pStyle w:val="ListParagraph"/>
        <w:numPr>
          <w:ilvl w:val="0"/>
          <w:numId w:val="10"/>
        </w:numPr>
        <w:jc w:val="both"/>
        <w:rPr>
          <w:ins w:id="46" w:author="Sciga, Jakub" w:date="2018-08-18T12:34:00Z"/>
          <w:lang w:val="pl-PL"/>
        </w:rPr>
      </w:pPr>
      <w:r>
        <w:rPr>
          <w:lang w:val="pl-PL"/>
        </w:rPr>
        <w:t>Zmniejszenie wpływu zakłóceń;</w:t>
      </w:r>
    </w:p>
    <w:p w14:paraId="27A78B51" w14:textId="0A3939C3" w:rsidR="00624E56" w:rsidRDefault="00624E56" w:rsidP="00624E56">
      <w:pPr>
        <w:pStyle w:val="ListParagraph"/>
        <w:numPr>
          <w:ilvl w:val="0"/>
          <w:numId w:val="10"/>
        </w:numPr>
        <w:jc w:val="both"/>
        <w:rPr>
          <w:ins w:id="47" w:author="Sciga, Jakub" w:date="2018-08-18T12:34:00Z"/>
          <w:lang w:val="pl-PL"/>
        </w:rPr>
      </w:pPr>
      <w:ins w:id="48" w:author="Sciga, Jakub" w:date="2018-08-18T12:34:00Z">
        <w:r>
          <w:rPr>
            <w:lang w:val="pl-PL"/>
          </w:rPr>
          <w:t>Utrzymywanie sygnału wyjściowego na stałym poziomie w układach stałowartościowych;</w:t>
        </w:r>
      </w:ins>
    </w:p>
    <w:p w14:paraId="50699361" w14:textId="6982284E" w:rsidR="00624E56" w:rsidRDefault="00624E56" w:rsidP="00624E56">
      <w:pPr>
        <w:pStyle w:val="ListParagraph"/>
        <w:numPr>
          <w:ilvl w:val="0"/>
          <w:numId w:val="10"/>
        </w:numPr>
        <w:jc w:val="both"/>
        <w:rPr>
          <w:ins w:id="49" w:author="Sciga, Jakub" w:date="2018-08-18T12:34:00Z"/>
          <w:lang w:val="pl-PL"/>
        </w:rPr>
      </w:pPr>
      <w:ins w:id="50" w:author="Sciga, Jakub" w:date="2018-08-18T12:34:00Z">
        <w:r>
          <w:rPr>
            <w:lang w:val="pl-PL"/>
          </w:rPr>
          <w:t>Poprawa nadążności sygnału wyjściowego na sygnałem wejściowym w układach nadążnych [3].</w:t>
        </w:r>
      </w:ins>
    </w:p>
    <w:p w14:paraId="71B591B1" w14:textId="2F2E8B70" w:rsidR="00624E56" w:rsidRDefault="00624E56" w:rsidP="00624E56">
      <w:pPr>
        <w:jc w:val="both"/>
        <w:rPr>
          <w:ins w:id="51" w:author="Sciga, Jakub" w:date="2018-08-18T12:35:00Z"/>
          <w:lang w:val="pl-PL"/>
        </w:rPr>
        <w:pPrChange w:id="52" w:author="Sciga, Jakub" w:date="2018-08-18T12:35:00Z">
          <w:pPr>
            <w:pStyle w:val="ListParagraph"/>
            <w:numPr>
              <w:numId w:val="10"/>
            </w:numPr>
            <w:ind w:hanging="360"/>
            <w:jc w:val="both"/>
          </w:pPr>
        </w:pPrChange>
      </w:pPr>
    </w:p>
    <w:p w14:paraId="27A80D73" w14:textId="3BCE029E" w:rsidR="00624E56" w:rsidRPr="00624E56" w:rsidRDefault="00624E56" w:rsidP="00624E56">
      <w:pPr>
        <w:jc w:val="both"/>
        <w:rPr>
          <w:lang w:val="pl-PL"/>
          <w:rPrChange w:id="53" w:author="Sciga, Jakub" w:date="2018-08-18T12:35:00Z">
            <w:rPr>
              <w:lang w:val="pl-PL"/>
            </w:rPr>
          </w:rPrChange>
        </w:rPr>
        <w:pPrChange w:id="54" w:author="Sciga, Jakub" w:date="2018-08-18T12:35:00Z">
          <w:pPr>
            <w:pStyle w:val="ListParagraph"/>
            <w:numPr>
              <w:numId w:val="10"/>
            </w:numPr>
            <w:ind w:hanging="360"/>
            <w:jc w:val="both"/>
          </w:pPr>
        </w:pPrChange>
      </w:pPr>
      <w:ins w:id="55" w:author="Sciga, Jakub" w:date="2018-08-18T12:35:00Z">
        <w:r>
          <w:rPr>
            <w:lang w:val="pl-PL"/>
          </w:rPr>
          <w:t>Konwencjonalne regulatory m</w:t>
        </w:r>
      </w:ins>
      <w:ins w:id="56" w:author="Sciga, Jakub" w:date="2018-08-18T12:36:00Z">
        <w:r>
          <w:rPr>
            <w:lang w:val="pl-PL"/>
          </w:rPr>
          <w:t xml:space="preserve">ożna podzielić ze względu na </w:t>
        </w:r>
      </w:ins>
    </w:p>
    <w:p w14:paraId="440980AC" w14:textId="77777777" w:rsidR="00524F80" w:rsidRPr="00524F80" w:rsidRDefault="00524F80" w:rsidP="00624E56">
      <w:pPr>
        <w:jc w:val="both"/>
        <w:rPr>
          <w:lang w:val="pl-PL"/>
        </w:rPr>
      </w:pPr>
    </w:p>
    <w:p w14:paraId="3B9A117D" w14:textId="77777777" w:rsidR="003C3AA5" w:rsidRPr="003C3AA5" w:rsidRDefault="005A26DD" w:rsidP="00624E56">
      <w:pPr>
        <w:pStyle w:val="Heading2"/>
        <w:jc w:val="both"/>
        <w:rPr>
          <w:lang w:val="pl-PL"/>
        </w:rPr>
      </w:pPr>
      <w:bookmarkStart w:id="57" w:name="_Toc522356982"/>
      <w:r>
        <w:rPr>
          <w:lang w:val="pl-PL"/>
        </w:rPr>
        <w:t>Regulator PID</w:t>
      </w:r>
      <w:bookmarkEnd w:id="57"/>
    </w:p>
    <w:p w14:paraId="209DBB6F" w14:textId="77777777" w:rsidR="00E5426A" w:rsidRDefault="00E5426A" w:rsidP="00624E56">
      <w:pPr>
        <w:ind w:firstLine="576"/>
        <w:jc w:val="both"/>
        <w:rPr>
          <w:lang w:val="pl-PL"/>
        </w:rPr>
      </w:pPr>
      <w:r>
        <w:rPr>
          <w:lang w:val="pl-PL"/>
        </w:rPr>
        <w:t>Istnieje wiele rodzajów regulatorów, stosowanych w automatyce. Najbardziej popularnym z nich jest regulator PID (ang. P - , I - , D - ). Składa się on z części proporcjonalnej, całkującej i różniczkującej, co przedstawia rysunek poniżej.</w:t>
      </w:r>
    </w:p>
    <w:p w14:paraId="5E2C4EB0" w14:textId="77777777" w:rsidR="00E5426A" w:rsidRDefault="00E5426A" w:rsidP="00624E56">
      <w:pPr>
        <w:jc w:val="both"/>
        <w:rPr>
          <w:lang w:val="pl-PL"/>
        </w:rPr>
      </w:pPr>
      <w:r>
        <w:rPr>
          <w:noProof/>
        </w:rPr>
        <w:lastRenderedPageBreak/>
        <w:drawing>
          <wp:inline distT="0" distB="0" distL="0" distR="0" wp14:anchorId="2F2003AC" wp14:editId="7A39A5A3">
            <wp:extent cx="3048000" cy="1666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8000" cy="1666875"/>
                    </a:xfrm>
                    <a:prstGeom prst="rect">
                      <a:avLst/>
                    </a:prstGeom>
                    <a:noFill/>
                    <a:ln>
                      <a:noFill/>
                    </a:ln>
                  </pic:spPr>
                </pic:pic>
              </a:graphicData>
            </a:graphic>
          </wp:inline>
        </w:drawing>
      </w:r>
    </w:p>
    <w:p w14:paraId="64D3AD12" w14:textId="77777777" w:rsidR="00E5426A" w:rsidRPr="00E5426A" w:rsidRDefault="00E5426A" w:rsidP="00624E56">
      <w:pPr>
        <w:jc w:val="both"/>
        <w:rPr>
          <w:i/>
          <w:lang w:val="pl-PL"/>
        </w:rPr>
      </w:pPr>
      <w:r w:rsidRPr="00E5426A">
        <w:rPr>
          <w:i/>
          <w:lang w:val="pl-PL"/>
        </w:rPr>
        <w:t>Rys. 4.3.1. Regulator PID</w:t>
      </w:r>
    </w:p>
    <w:p w14:paraId="27A38466" w14:textId="77777777" w:rsidR="00E5426A" w:rsidRDefault="00E5426A" w:rsidP="00624E56">
      <w:pPr>
        <w:jc w:val="both"/>
        <w:rPr>
          <w:lang w:val="pl-PL"/>
        </w:rPr>
      </w:pPr>
    </w:p>
    <w:p w14:paraId="471B165E" w14:textId="77777777" w:rsidR="00E5426A" w:rsidRDefault="00E5426A" w:rsidP="00624E56">
      <w:pPr>
        <w:jc w:val="both"/>
        <w:rPr>
          <w:lang w:val="pl-PL"/>
        </w:rPr>
      </w:pPr>
      <w:r>
        <w:rPr>
          <w:lang w:val="pl-PL"/>
        </w:rPr>
        <w:t xml:space="preserve">Każda gałąź spełnia określoną funkcję. </w:t>
      </w:r>
    </w:p>
    <w:p w14:paraId="753601C4" w14:textId="77777777" w:rsidR="00E5426A" w:rsidRPr="00E5426A" w:rsidRDefault="00E5426A" w:rsidP="00624E56">
      <w:pPr>
        <w:jc w:val="both"/>
        <w:rPr>
          <w:lang w:val="pl-PL"/>
        </w:rPr>
      </w:pPr>
    </w:p>
    <w:p w14:paraId="33EEB271" w14:textId="77777777" w:rsidR="005A26DD" w:rsidRDefault="005A26DD" w:rsidP="00624E56">
      <w:pPr>
        <w:pStyle w:val="Heading2"/>
        <w:jc w:val="both"/>
        <w:rPr>
          <w:lang w:val="pl-PL"/>
        </w:rPr>
      </w:pPr>
      <w:bookmarkStart w:id="58" w:name="_Toc522356983"/>
      <w:r>
        <w:rPr>
          <w:lang w:val="pl-PL"/>
        </w:rPr>
        <w:t>Metody regulacji</w:t>
      </w:r>
      <w:bookmarkEnd w:id="58"/>
      <w:r>
        <w:rPr>
          <w:lang w:val="pl-PL"/>
        </w:rPr>
        <w:t xml:space="preserve"> </w:t>
      </w:r>
    </w:p>
    <w:p w14:paraId="674064CD" w14:textId="77777777" w:rsidR="00AC2324" w:rsidRDefault="00A507C7" w:rsidP="00624E56">
      <w:pPr>
        <w:ind w:firstLine="360"/>
        <w:jc w:val="both"/>
        <w:rPr>
          <w:lang w:val="pl-PL"/>
        </w:rPr>
      </w:pPr>
      <w:r>
        <w:rPr>
          <w:lang w:val="pl-PL"/>
        </w:rPr>
        <w:t>Istnieje wiele metod wyznaczania wzmocnienia i pozostałych parametrów regulatora. Należą do nich między innymi:</w:t>
      </w:r>
    </w:p>
    <w:p w14:paraId="2C67FED1" w14:textId="77777777" w:rsidR="00A507C7" w:rsidRDefault="00A507C7" w:rsidP="00624E56">
      <w:pPr>
        <w:pStyle w:val="ListParagraph"/>
        <w:numPr>
          <w:ilvl w:val="0"/>
          <w:numId w:val="13"/>
        </w:numPr>
        <w:jc w:val="both"/>
        <w:rPr>
          <w:lang w:val="pl-PL"/>
        </w:rPr>
      </w:pPr>
      <w:r>
        <w:rPr>
          <w:lang w:val="pl-PL"/>
        </w:rPr>
        <w:t>Metoda Zieglera-Nicholsa,</w:t>
      </w:r>
    </w:p>
    <w:p w14:paraId="2CA75272" w14:textId="77777777" w:rsidR="00A507C7" w:rsidRDefault="00A507C7" w:rsidP="00624E56">
      <w:pPr>
        <w:pStyle w:val="ListParagraph"/>
        <w:numPr>
          <w:ilvl w:val="0"/>
          <w:numId w:val="13"/>
        </w:numPr>
        <w:jc w:val="both"/>
        <w:rPr>
          <w:lang w:val="pl-PL"/>
        </w:rPr>
      </w:pPr>
      <w:r>
        <w:rPr>
          <w:lang w:val="pl-PL"/>
        </w:rPr>
        <w:t>Kryterium stabilności aperiodycznej,</w:t>
      </w:r>
    </w:p>
    <w:p w14:paraId="2A12B3EF" w14:textId="77777777" w:rsidR="00A507C7" w:rsidRDefault="00A507C7" w:rsidP="00624E56">
      <w:pPr>
        <w:pStyle w:val="ListParagraph"/>
        <w:numPr>
          <w:ilvl w:val="0"/>
          <w:numId w:val="13"/>
        </w:numPr>
        <w:jc w:val="both"/>
        <w:rPr>
          <w:lang w:val="pl-PL"/>
        </w:rPr>
      </w:pPr>
      <w:r>
        <w:rPr>
          <w:lang w:val="pl-PL"/>
        </w:rPr>
        <w:t>Kryterium miejsca geometrycznego pierwiastków,</w:t>
      </w:r>
    </w:p>
    <w:p w14:paraId="2A8DAD78" w14:textId="77777777" w:rsidR="00A507C7" w:rsidRDefault="00A507C7" w:rsidP="00624E56">
      <w:pPr>
        <w:pStyle w:val="ListParagraph"/>
        <w:numPr>
          <w:ilvl w:val="0"/>
          <w:numId w:val="13"/>
        </w:numPr>
        <w:jc w:val="both"/>
        <w:rPr>
          <w:lang w:val="pl-PL"/>
        </w:rPr>
      </w:pPr>
      <w:r>
        <w:rPr>
          <w:lang w:val="pl-PL"/>
        </w:rPr>
        <w:t>Kryterium zapasu fazy,</w:t>
      </w:r>
    </w:p>
    <w:p w14:paraId="18449FAD" w14:textId="77777777" w:rsidR="00A507C7" w:rsidRDefault="00A507C7" w:rsidP="00624E56">
      <w:pPr>
        <w:pStyle w:val="ListParagraph"/>
        <w:numPr>
          <w:ilvl w:val="0"/>
          <w:numId w:val="13"/>
        </w:numPr>
        <w:jc w:val="both"/>
        <w:rPr>
          <w:lang w:val="pl-PL"/>
        </w:rPr>
      </w:pPr>
      <w:r>
        <w:rPr>
          <w:lang w:val="pl-PL"/>
        </w:rPr>
        <w:t>Kryterium amplitudy rezonansowej,</w:t>
      </w:r>
    </w:p>
    <w:p w14:paraId="1BAE637A" w14:textId="77777777" w:rsidR="00A507C7" w:rsidRDefault="00A507C7" w:rsidP="00624E56">
      <w:pPr>
        <w:pStyle w:val="ListParagraph"/>
        <w:numPr>
          <w:ilvl w:val="0"/>
          <w:numId w:val="13"/>
        </w:numPr>
        <w:jc w:val="both"/>
        <w:rPr>
          <w:lang w:val="pl-PL"/>
        </w:rPr>
      </w:pPr>
      <w:r>
        <w:rPr>
          <w:lang w:val="pl-PL"/>
        </w:rPr>
        <w:t>Całkowe wskaźniki jakości [3].</w:t>
      </w:r>
    </w:p>
    <w:p w14:paraId="0C2AF892" w14:textId="77777777" w:rsidR="00A507C7" w:rsidRDefault="00A507C7" w:rsidP="00624E56">
      <w:pPr>
        <w:jc w:val="both"/>
        <w:rPr>
          <w:lang w:val="pl-PL"/>
        </w:rPr>
      </w:pPr>
    </w:p>
    <w:p w14:paraId="678EA3D2" w14:textId="77777777" w:rsidR="00A507C7" w:rsidRDefault="00A507C7" w:rsidP="00624E56">
      <w:pPr>
        <w:pStyle w:val="Heading3"/>
        <w:jc w:val="both"/>
        <w:rPr>
          <w:lang w:val="pl-PL"/>
        </w:rPr>
      </w:pPr>
      <w:bookmarkStart w:id="59" w:name="_Toc522356984"/>
      <w:r>
        <w:rPr>
          <w:lang w:val="pl-PL"/>
        </w:rPr>
        <w:t>Metoda Zieglera-Nicholsa</w:t>
      </w:r>
      <w:bookmarkEnd w:id="59"/>
    </w:p>
    <w:p w14:paraId="662FA4A0" w14:textId="77777777" w:rsidR="0031548E" w:rsidRDefault="0031548E" w:rsidP="00624E56">
      <w:pPr>
        <w:ind w:firstLine="720"/>
        <w:jc w:val="both"/>
        <w:rPr>
          <w:lang w:val="pl-PL"/>
        </w:rPr>
      </w:pPr>
      <w:r>
        <w:rPr>
          <w:lang w:val="pl-PL"/>
        </w:rPr>
        <w:t xml:space="preserve">Metoda Zieglera-Nicholsa jest jedną z najbardziej rozpowszechnionych metod regulacji. Umożliwia ona dobór parametrów regulatora PID. </w:t>
      </w:r>
      <w:r>
        <w:rPr>
          <w:lang w:val="pl-PL"/>
        </w:rPr>
        <w:br/>
        <w:t>W przemyśle występuje w dwóch wariantach.</w:t>
      </w:r>
    </w:p>
    <w:p w14:paraId="4CCB7932" w14:textId="77777777" w:rsidR="0031548E" w:rsidRDefault="0031548E" w:rsidP="00624E56">
      <w:pPr>
        <w:jc w:val="both"/>
        <w:rPr>
          <w:lang w:val="pl-PL"/>
        </w:rPr>
      </w:pPr>
      <w:r>
        <w:rPr>
          <w:lang w:val="pl-PL"/>
        </w:rPr>
        <w:t xml:space="preserve">Pierwszy sposób polega na odłączeniu działania stałych czasowych przy elementach całkującym i różniczkującym. Następnie, poprzez zwiększanie wartości wzmocnienia K </w:t>
      </w:r>
      <w:r>
        <w:rPr>
          <w:lang w:val="pl-PL"/>
        </w:rPr>
        <w:lastRenderedPageBreak/>
        <w:t xml:space="preserve">należy doprowadzić układ do granicy stabilności, co na wykresie objawia się niegasnącymi oscylacjami o stałej amplitudzie. </w:t>
      </w:r>
      <w:r w:rsidR="001105F7">
        <w:rPr>
          <w:lang w:val="pl-PL"/>
        </w:rPr>
        <w:t>Na podstawie tych wyników mierzy się wzmocnienie krytyczne K</w:t>
      </w:r>
      <w:r w:rsidR="001105F7">
        <w:rPr>
          <w:vertAlign w:val="subscript"/>
          <w:lang w:val="pl-PL"/>
        </w:rPr>
        <w:t>kr</w:t>
      </w:r>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14:paraId="34F562A9" w14:textId="77777777" w:rsidR="001105F7" w:rsidRDefault="001105F7" w:rsidP="00624E56">
      <w:pPr>
        <w:jc w:val="both"/>
        <w:rPr>
          <w:lang w:val="pl-PL"/>
        </w:rPr>
      </w:pPr>
      <w:r>
        <w:rPr>
          <w:lang w:val="pl-PL"/>
        </w:rPr>
        <w:t>W tabeli 4.5.1. przedstawiono zależności między wartościami parametrów a rodzajem regulatora.</w:t>
      </w:r>
    </w:p>
    <w:p w14:paraId="44D6ABA9" w14:textId="77777777" w:rsidR="00FE754F" w:rsidRDefault="00FE754F" w:rsidP="00624E56">
      <w:pPr>
        <w:jc w:val="both"/>
        <w:rPr>
          <w:lang w:val="pl-PL"/>
        </w:rPr>
      </w:pPr>
    </w:p>
    <w:tbl>
      <w:tblPr>
        <w:tblStyle w:val="GridTable5Dark-Accent51"/>
        <w:tblW w:w="0" w:type="auto"/>
        <w:tblLook w:val="04A0" w:firstRow="1" w:lastRow="0" w:firstColumn="1" w:lastColumn="0" w:noHBand="0" w:noVBand="1"/>
      </w:tblPr>
      <w:tblGrid>
        <w:gridCol w:w="2206"/>
        <w:gridCol w:w="2207"/>
        <w:gridCol w:w="2207"/>
        <w:gridCol w:w="2207"/>
      </w:tblGrid>
      <w:tr w:rsidR="001105F7" w14:paraId="5490B3DF"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7A844A0F" w14:textId="77777777" w:rsidR="001105F7" w:rsidRPr="00EF7ED1" w:rsidRDefault="001105F7" w:rsidP="00624E56">
            <w:pPr>
              <w:jc w:val="both"/>
              <w:rPr>
                <w:lang w:val="pl-PL"/>
              </w:rPr>
            </w:pPr>
            <w:r w:rsidRPr="00EF7ED1">
              <w:rPr>
                <w:lang w:val="pl-PL"/>
              </w:rPr>
              <w:t>Regulator</w:t>
            </w:r>
          </w:p>
        </w:tc>
        <w:tc>
          <w:tcPr>
            <w:tcW w:w="2207" w:type="dxa"/>
          </w:tcPr>
          <w:p w14:paraId="401A0F38" w14:textId="77777777" w:rsidR="001105F7" w:rsidRPr="00EF7ED1" w:rsidRDefault="001105F7" w:rsidP="00624E56">
            <w:pPr>
              <w:jc w:val="both"/>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K</w:t>
            </w:r>
            <w:r w:rsidRPr="00EF7ED1">
              <w:rPr>
                <w:vertAlign w:val="subscript"/>
                <w:lang w:val="pl-PL"/>
              </w:rPr>
              <w:t>p</w:t>
            </w:r>
          </w:p>
        </w:tc>
        <w:tc>
          <w:tcPr>
            <w:tcW w:w="2207" w:type="dxa"/>
          </w:tcPr>
          <w:p w14:paraId="42C6B53B" w14:textId="77777777" w:rsidR="001105F7" w:rsidRPr="00EF7ED1" w:rsidRDefault="001105F7" w:rsidP="00624E56">
            <w:pPr>
              <w:jc w:val="both"/>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i</w:t>
            </w:r>
          </w:p>
        </w:tc>
        <w:tc>
          <w:tcPr>
            <w:tcW w:w="2207" w:type="dxa"/>
          </w:tcPr>
          <w:p w14:paraId="5C2362C3" w14:textId="77777777" w:rsidR="001105F7" w:rsidRPr="00EF7ED1" w:rsidRDefault="001105F7" w:rsidP="00624E56">
            <w:pPr>
              <w:jc w:val="both"/>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d</w:t>
            </w:r>
          </w:p>
        </w:tc>
      </w:tr>
      <w:tr w:rsidR="001105F7" w14:paraId="18B8B11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4E515478" w14:textId="77777777" w:rsidR="001105F7" w:rsidRDefault="001105F7" w:rsidP="00624E56">
            <w:pPr>
              <w:jc w:val="both"/>
              <w:rPr>
                <w:lang w:val="pl-PL"/>
              </w:rPr>
            </w:pPr>
            <w:r>
              <w:rPr>
                <w:lang w:val="pl-PL"/>
              </w:rPr>
              <w:t>P</w:t>
            </w:r>
          </w:p>
        </w:tc>
        <w:tc>
          <w:tcPr>
            <w:tcW w:w="2207" w:type="dxa"/>
          </w:tcPr>
          <w:p w14:paraId="21224CFF" w14:textId="77777777" w:rsidR="001105F7" w:rsidRDefault="001105F7" w:rsidP="00624E56">
            <w:pPr>
              <w:jc w:val="both"/>
              <w:cnfStyle w:val="000000100000" w:firstRow="0" w:lastRow="0" w:firstColumn="0" w:lastColumn="0" w:oddVBand="0" w:evenVBand="0" w:oddHBand="1" w:evenHBand="0" w:firstRowFirstColumn="0" w:firstRowLastColumn="0" w:lastRowFirstColumn="0" w:lastRowLastColumn="0"/>
              <w:rPr>
                <w:lang w:val="pl-PL"/>
              </w:rPr>
            </w:pPr>
            <w:r>
              <w:rPr>
                <w:lang w:val="pl-PL"/>
              </w:rPr>
              <w:t>0.50 K</w:t>
            </w:r>
            <w:r>
              <w:rPr>
                <w:vertAlign w:val="subscript"/>
                <w:lang w:val="pl-PL"/>
              </w:rPr>
              <w:t>kr</w:t>
            </w:r>
          </w:p>
        </w:tc>
        <w:tc>
          <w:tcPr>
            <w:tcW w:w="2207" w:type="dxa"/>
          </w:tcPr>
          <w:p w14:paraId="3BF09E77" w14:textId="77777777" w:rsidR="001105F7" w:rsidRDefault="001105F7" w:rsidP="00624E56">
            <w:pPr>
              <w:jc w:val="both"/>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c>
          <w:tcPr>
            <w:tcW w:w="2207" w:type="dxa"/>
          </w:tcPr>
          <w:p w14:paraId="18FC0E2E" w14:textId="77777777" w:rsidR="001105F7" w:rsidRDefault="001105F7" w:rsidP="00624E56">
            <w:pPr>
              <w:jc w:val="both"/>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r>
      <w:tr w:rsidR="001105F7" w14:paraId="7E2C7514" w14:textId="77777777" w:rsidTr="00EF7ED1">
        <w:tc>
          <w:tcPr>
            <w:cnfStyle w:val="001000000000" w:firstRow="0" w:lastRow="0" w:firstColumn="1" w:lastColumn="0" w:oddVBand="0" w:evenVBand="0" w:oddHBand="0" w:evenHBand="0" w:firstRowFirstColumn="0" w:firstRowLastColumn="0" w:lastRowFirstColumn="0" w:lastRowLastColumn="0"/>
            <w:tcW w:w="2206" w:type="dxa"/>
          </w:tcPr>
          <w:p w14:paraId="006F5412" w14:textId="77777777" w:rsidR="001105F7" w:rsidRDefault="001105F7" w:rsidP="00624E56">
            <w:pPr>
              <w:jc w:val="both"/>
              <w:rPr>
                <w:lang w:val="pl-PL"/>
              </w:rPr>
            </w:pPr>
            <w:r>
              <w:rPr>
                <w:lang w:val="pl-PL"/>
              </w:rPr>
              <w:t>PI</w:t>
            </w:r>
          </w:p>
        </w:tc>
        <w:tc>
          <w:tcPr>
            <w:tcW w:w="2207" w:type="dxa"/>
          </w:tcPr>
          <w:p w14:paraId="49F8E24C" w14:textId="77777777" w:rsidR="001105F7" w:rsidRDefault="001105F7" w:rsidP="00624E56">
            <w:pPr>
              <w:jc w:val="both"/>
              <w:cnfStyle w:val="000000000000" w:firstRow="0" w:lastRow="0" w:firstColumn="0" w:lastColumn="0" w:oddVBand="0" w:evenVBand="0" w:oddHBand="0" w:evenHBand="0" w:firstRowFirstColumn="0" w:firstRowLastColumn="0" w:lastRowFirstColumn="0" w:lastRowLastColumn="0"/>
              <w:rPr>
                <w:lang w:val="pl-PL"/>
              </w:rPr>
            </w:pPr>
            <w:r>
              <w:rPr>
                <w:lang w:val="pl-PL"/>
              </w:rPr>
              <w:t>0.45 K</w:t>
            </w:r>
            <w:r>
              <w:rPr>
                <w:vertAlign w:val="subscript"/>
                <w:lang w:val="pl-PL"/>
              </w:rPr>
              <w:t>kr</w:t>
            </w:r>
          </w:p>
        </w:tc>
        <w:tc>
          <w:tcPr>
            <w:tcW w:w="2207" w:type="dxa"/>
          </w:tcPr>
          <w:p w14:paraId="6C0E5A72" w14:textId="77777777" w:rsidR="001105F7" w:rsidRDefault="001105F7" w:rsidP="00624E56">
            <w:pPr>
              <w:jc w:val="both"/>
              <w:cnfStyle w:val="000000000000" w:firstRow="0" w:lastRow="0" w:firstColumn="0" w:lastColumn="0" w:oddVBand="0" w:evenVBand="0" w:oddHBand="0" w:evenHBand="0" w:firstRowFirstColumn="0" w:firstRowLastColumn="0" w:lastRowFirstColumn="0" w:lastRowLastColumn="0"/>
              <w:rPr>
                <w:lang w:val="pl-PL"/>
              </w:rPr>
            </w:pPr>
            <w:r>
              <w:rPr>
                <w:lang w:val="pl-PL"/>
              </w:rPr>
              <w:t>0.83 T</w:t>
            </w:r>
            <w:r>
              <w:rPr>
                <w:vertAlign w:val="subscript"/>
                <w:lang w:val="pl-PL"/>
              </w:rPr>
              <w:t>osc</w:t>
            </w:r>
          </w:p>
        </w:tc>
        <w:tc>
          <w:tcPr>
            <w:tcW w:w="2207" w:type="dxa"/>
          </w:tcPr>
          <w:p w14:paraId="7DB0AEBD" w14:textId="77777777" w:rsidR="001105F7" w:rsidRDefault="001105F7" w:rsidP="00624E56">
            <w:pPr>
              <w:jc w:val="both"/>
              <w:cnfStyle w:val="000000000000" w:firstRow="0" w:lastRow="0" w:firstColumn="0" w:lastColumn="0" w:oddVBand="0" w:evenVBand="0" w:oddHBand="0" w:evenHBand="0" w:firstRowFirstColumn="0" w:firstRowLastColumn="0" w:lastRowFirstColumn="0" w:lastRowLastColumn="0"/>
              <w:rPr>
                <w:lang w:val="pl-PL"/>
              </w:rPr>
            </w:pPr>
            <w:r>
              <w:rPr>
                <w:lang w:val="pl-PL"/>
              </w:rPr>
              <w:t>-</w:t>
            </w:r>
          </w:p>
        </w:tc>
      </w:tr>
      <w:tr w:rsidR="001105F7" w14:paraId="64CCDD9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0A947A2D" w14:textId="77777777" w:rsidR="001105F7" w:rsidRDefault="001105F7" w:rsidP="00624E56">
            <w:pPr>
              <w:jc w:val="both"/>
              <w:rPr>
                <w:lang w:val="pl-PL"/>
              </w:rPr>
            </w:pPr>
            <w:r>
              <w:rPr>
                <w:lang w:val="pl-PL"/>
              </w:rPr>
              <w:t>PID</w:t>
            </w:r>
          </w:p>
        </w:tc>
        <w:tc>
          <w:tcPr>
            <w:tcW w:w="2207" w:type="dxa"/>
          </w:tcPr>
          <w:p w14:paraId="7D1FD833" w14:textId="77777777" w:rsidR="001105F7" w:rsidRDefault="001105F7" w:rsidP="00624E56">
            <w:pPr>
              <w:jc w:val="both"/>
              <w:cnfStyle w:val="000000100000" w:firstRow="0" w:lastRow="0" w:firstColumn="0" w:lastColumn="0" w:oddVBand="0" w:evenVBand="0" w:oddHBand="1" w:evenHBand="0" w:firstRowFirstColumn="0" w:firstRowLastColumn="0" w:lastRowFirstColumn="0" w:lastRowLastColumn="0"/>
              <w:rPr>
                <w:lang w:val="pl-PL"/>
              </w:rPr>
            </w:pPr>
            <w:r>
              <w:rPr>
                <w:lang w:val="pl-PL"/>
              </w:rPr>
              <w:t>0.60 K</w:t>
            </w:r>
            <w:r>
              <w:rPr>
                <w:vertAlign w:val="subscript"/>
                <w:lang w:val="pl-PL"/>
              </w:rPr>
              <w:t>kr</w:t>
            </w:r>
          </w:p>
        </w:tc>
        <w:tc>
          <w:tcPr>
            <w:tcW w:w="2207" w:type="dxa"/>
          </w:tcPr>
          <w:p w14:paraId="49B62426" w14:textId="77777777" w:rsidR="001105F7" w:rsidRDefault="001105F7" w:rsidP="00624E56">
            <w:pPr>
              <w:jc w:val="both"/>
              <w:cnfStyle w:val="000000100000" w:firstRow="0" w:lastRow="0" w:firstColumn="0" w:lastColumn="0" w:oddVBand="0" w:evenVBand="0" w:oddHBand="1" w:evenHBand="0" w:firstRowFirstColumn="0" w:firstRowLastColumn="0" w:lastRowFirstColumn="0" w:lastRowLastColumn="0"/>
              <w:rPr>
                <w:lang w:val="pl-PL"/>
              </w:rPr>
            </w:pPr>
            <w:r>
              <w:rPr>
                <w:lang w:val="pl-PL"/>
              </w:rPr>
              <w:t>0.50 T</w:t>
            </w:r>
            <w:r>
              <w:rPr>
                <w:vertAlign w:val="subscript"/>
                <w:lang w:val="pl-PL"/>
              </w:rPr>
              <w:t>osc</w:t>
            </w:r>
          </w:p>
        </w:tc>
        <w:tc>
          <w:tcPr>
            <w:tcW w:w="2207" w:type="dxa"/>
          </w:tcPr>
          <w:p w14:paraId="6B9596F3" w14:textId="77777777" w:rsidR="001105F7" w:rsidRDefault="001105F7" w:rsidP="00624E56">
            <w:pPr>
              <w:jc w:val="both"/>
              <w:cnfStyle w:val="000000100000" w:firstRow="0" w:lastRow="0" w:firstColumn="0" w:lastColumn="0" w:oddVBand="0" w:evenVBand="0" w:oddHBand="1" w:evenHBand="0" w:firstRowFirstColumn="0" w:firstRowLastColumn="0" w:lastRowFirstColumn="0" w:lastRowLastColumn="0"/>
              <w:rPr>
                <w:lang w:val="pl-PL"/>
              </w:rPr>
            </w:pPr>
            <w:r>
              <w:rPr>
                <w:lang w:val="pl-PL"/>
              </w:rPr>
              <w:t>0.125 T</w:t>
            </w:r>
            <w:r>
              <w:rPr>
                <w:vertAlign w:val="subscript"/>
                <w:lang w:val="pl-PL"/>
              </w:rPr>
              <w:t>osc</w:t>
            </w:r>
          </w:p>
        </w:tc>
      </w:tr>
    </w:tbl>
    <w:p w14:paraId="225EBB42" w14:textId="77777777" w:rsidR="001105F7" w:rsidRPr="001105F7" w:rsidRDefault="001105F7" w:rsidP="00624E56">
      <w:pPr>
        <w:jc w:val="both"/>
        <w:rPr>
          <w:i/>
          <w:lang w:val="pl-PL"/>
        </w:rPr>
      </w:pPr>
      <w:r w:rsidRPr="001105F7">
        <w:rPr>
          <w:i/>
          <w:lang w:val="pl-PL"/>
        </w:rPr>
        <w:t>Tab. 4.5.1. Parametry regulatora PID wg metody Zieglera-Nicholsa</w:t>
      </w:r>
      <w:r w:rsidR="00FE754F">
        <w:rPr>
          <w:i/>
          <w:lang w:val="pl-PL"/>
        </w:rPr>
        <w:t xml:space="preserve"> [3]</w:t>
      </w:r>
    </w:p>
    <w:p w14:paraId="2742AA0C" w14:textId="77777777" w:rsidR="001105F7" w:rsidRDefault="001105F7" w:rsidP="00624E56">
      <w:pPr>
        <w:jc w:val="both"/>
        <w:rPr>
          <w:lang w:val="pl-PL"/>
        </w:rPr>
      </w:pPr>
    </w:p>
    <w:p w14:paraId="43824462" w14:textId="7C2EE87D" w:rsidR="00FE754F" w:rsidRDefault="00FE754F" w:rsidP="00624E56">
      <w:pPr>
        <w:jc w:val="both"/>
        <w:rPr>
          <w:lang w:val="pl-PL"/>
        </w:rPr>
      </w:pPr>
      <w:r>
        <w:rPr>
          <w:lang w:val="pl-PL"/>
        </w:rPr>
        <w:t>Drugi wariant metody Zieglera-Nicholsa jest wykorzystywany, kiedy osiągnięcie granicy stabilności jest niemożliwe lub niewskazane z powodów technicznych, konstrukcyjnych lub bezpieczeństwa. Symulacja polega na analizie charakterystyki skokowej obiektu w układzie otwartym.</w:t>
      </w:r>
      <w:r w:rsidR="002440CA">
        <w:rPr>
          <w:lang w:val="pl-PL"/>
        </w:rPr>
        <w:t xml:space="preserve"> </w:t>
      </w:r>
      <w:r>
        <w:rPr>
          <w:lang w:val="pl-PL"/>
        </w:rP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p>
    <w:p w14:paraId="77863C04" w14:textId="77777777" w:rsidR="00FE754F" w:rsidRDefault="00FE754F" w:rsidP="00624E56">
      <w:pPr>
        <w:jc w:val="both"/>
        <w:rPr>
          <w:lang w:val="pl-PL"/>
        </w:rPr>
      </w:pPr>
      <w:r w:rsidRPr="00FE754F">
        <w:rPr>
          <w:noProof/>
        </w:rPr>
        <w:lastRenderedPageBreak/>
        <w:drawing>
          <wp:inline distT="0" distB="0" distL="0" distR="0" wp14:anchorId="10945B59" wp14:editId="268125FF">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14:paraId="73B94C2D" w14:textId="77777777" w:rsidR="00FE754F" w:rsidRDefault="00D604B7" w:rsidP="00624E56">
      <w:pPr>
        <w:jc w:val="both"/>
        <w:rPr>
          <w:i/>
          <w:lang w:val="pl-PL"/>
        </w:rPr>
      </w:pPr>
      <w:r w:rsidRPr="00D604B7">
        <w:rPr>
          <w:i/>
          <w:lang w:val="pl-PL"/>
        </w:rPr>
        <w:t>Rys. 4.5.1. Parametry regulatora PID uzyskane z analizy odpowiedzi skokowej obiektu</w:t>
      </w:r>
    </w:p>
    <w:p w14:paraId="26AC5BC0" w14:textId="77777777" w:rsidR="00DF54FE" w:rsidRPr="00DF54FE" w:rsidRDefault="00DF54FE" w:rsidP="00624E56">
      <w:pPr>
        <w:jc w:val="both"/>
        <w:rPr>
          <w:lang w:val="pl-PL"/>
        </w:rPr>
      </w:pPr>
    </w:p>
    <w:p w14:paraId="3D48A2E7" w14:textId="77777777" w:rsidR="009A15D9" w:rsidRDefault="009A15D9" w:rsidP="00624E56">
      <w:pPr>
        <w:spacing w:line="259" w:lineRule="auto"/>
        <w:jc w:val="both"/>
        <w:rPr>
          <w:rFonts w:eastAsiaTheme="majorEastAsia" w:cstheme="majorBidi"/>
          <w:b/>
          <w:sz w:val="32"/>
          <w:szCs w:val="32"/>
          <w:lang w:val="pl-PL"/>
        </w:rPr>
      </w:pPr>
      <w:r>
        <w:rPr>
          <w:lang w:val="pl-PL"/>
        </w:rPr>
        <w:br w:type="page"/>
      </w:r>
    </w:p>
    <w:p w14:paraId="269E3CB4" w14:textId="77777777" w:rsidR="00793EA2" w:rsidRDefault="00793EA2" w:rsidP="00624E56">
      <w:pPr>
        <w:pStyle w:val="Heading1"/>
        <w:jc w:val="both"/>
        <w:rPr>
          <w:lang w:val="pl-PL"/>
        </w:rPr>
      </w:pPr>
      <w:bookmarkStart w:id="60" w:name="_Toc522356985"/>
      <w:r>
        <w:rPr>
          <w:lang w:val="pl-PL"/>
        </w:rPr>
        <w:lastRenderedPageBreak/>
        <w:t>Sterowniki PLC</w:t>
      </w:r>
      <w:bookmarkEnd w:id="60"/>
    </w:p>
    <w:p w14:paraId="23465B6A" w14:textId="50D9A6EC" w:rsidR="00DC0330" w:rsidRDefault="00793EA2" w:rsidP="00624E56">
      <w:pPr>
        <w:ind w:firstLine="360"/>
        <w:jc w:val="both"/>
        <w:rPr>
          <w:lang w:val="pl-PL"/>
        </w:rPr>
      </w:pPr>
      <w:r>
        <w:rPr>
          <w:lang w:val="pl-PL"/>
        </w:rPr>
        <w:t xml:space="preserve">Programowalne sterowniki przemysłowe (ang. PLC – Programmable Logic Controllers)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r w:rsidR="009D3E63">
        <w:rPr>
          <w:lang w:val="pl-PL"/>
        </w:rPr>
        <w:t>Głównym przeznaczeniem sterownika PLC jest komunikacja urządzeń wejść i wyjść, które łączą sterownik z systemem sterowanym</w:t>
      </w:r>
      <w:r w:rsidR="00C42A92">
        <w:rPr>
          <w:lang w:val="pl-PL"/>
        </w:rPr>
        <w:t xml:space="preserve"> oraz sterowanie procesem przemysłowym</w:t>
      </w:r>
      <w:r w:rsidR="009D3E63">
        <w:rPr>
          <w:lang w:val="pl-PL"/>
        </w:rPr>
        <w:t>. Urządzenia wejścia dostarczają informacji o stanie badanego obiektu i pozwalają na wprowadzenie wartości zadanych. Natomiast urządzenia wyjściowe s</w:t>
      </w:r>
      <w:r w:rsidR="00C42A92">
        <w:rPr>
          <w:lang w:val="pl-PL"/>
        </w:rPr>
        <w:t>łużą do sterowania procesem.</w:t>
      </w:r>
      <w:r w:rsidR="002440CA">
        <w:rPr>
          <w:lang w:val="pl-PL"/>
        </w:rPr>
        <w:t xml:space="preserve"> </w:t>
      </w:r>
      <w:r w:rsidR="009D3E63">
        <w:rPr>
          <w:lang w:val="pl-PL"/>
        </w:rPr>
        <w:t>Informacje, które są przekazywane do sterownika przez czujniki</w:t>
      </w:r>
      <w:r w:rsidR="00C42A92">
        <w:rPr>
          <w:lang w:val="pl-PL"/>
        </w:rPr>
        <w:t>, docierają do PLC przez odpowiednie karty pomiarowe lub specjalne moduły. Takie połączenie n</w:t>
      </w:r>
      <w:r w:rsidR="002A49CE">
        <w:rPr>
          <w:lang w:val="pl-PL"/>
        </w:rPr>
        <w:t>azywane jest torem pomiarowym [8</w:t>
      </w:r>
      <w:r w:rsidR="00C42A92">
        <w:rPr>
          <w:lang w:val="pl-PL"/>
        </w:rPr>
        <w:t>].</w:t>
      </w:r>
      <w:r w:rsidR="002440CA">
        <w:rPr>
          <w:lang w:val="pl-PL"/>
        </w:rPr>
        <w:t xml:space="preserve"> </w:t>
      </w:r>
      <w:r w:rsidR="00C42A92">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p>
    <w:p w14:paraId="5D2DB564" w14:textId="77777777" w:rsidR="00C42A92" w:rsidRPr="00793EA2" w:rsidRDefault="00C42A92" w:rsidP="00624E56">
      <w:pPr>
        <w:ind w:firstLine="360"/>
        <w:jc w:val="both"/>
        <w:rPr>
          <w:lang w:val="pl-PL"/>
        </w:rPr>
      </w:pPr>
      <w:r>
        <w:rPr>
          <w:lang w:val="pl-PL"/>
        </w:rPr>
        <w:br/>
      </w:r>
    </w:p>
    <w:p w14:paraId="3D94ACE6" w14:textId="77777777" w:rsidR="00793EA2" w:rsidRDefault="00793EA2" w:rsidP="00624E56">
      <w:pPr>
        <w:spacing w:line="259" w:lineRule="auto"/>
        <w:jc w:val="both"/>
        <w:rPr>
          <w:rFonts w:eastAsiaTheme="majorEastAsia" w:cstheme="majorBidi"/>
          <w:b/>
          <w:sz w:val="32"/>
          <w:szCs w:val="32"/>
          <w:lang w:val="pl-PL"/>
        </w:rPr>
      </w:pPr>
      <w:r>
        <w:rPr>
          <w:lang w:val="pl-PL"/>
        </w:rPr>
        <w:br w:type="page"/>
      </w:r>
    </w:p>
    <w:p w14:paraId="0BB9B8CB" w14:textId="77777777" w:rsidR="00C16782" w:rsidRDefault="00846980" w:rsidP="00624E56">
      <w:pPr>
        <w:pStyle w:val="Heading1"/>
        <w:jc w:val="both"/>
        <w:rPr>
          <w:lang w:val="pl-PL"/>
        </w:rPr>
      </w:pPr>
      <w:bookmarkStart w:id="61" w:name="_Toc522356986"/>
      <w:r w:rsidRPr="00846980">
        <w:rPr>
          <w:lang w:val="pl-PL"/>
        </w:rPr>
        <w:lastRenderedPageBreak/>
        <w:t>Budowa stanowiska</w:t>
      </w:r>
      <w:bookmarkEnd w:id="61"/>
    </w:p>
    <w:p w14:paraId="6EF2F0ED" w14:textId="77777777" w:rsidR="006D6321" w:rsidRDefault="006D6321" w:rsidP="00624E56">
      <w:pPr>
        <w:ind w:firstLine="360"/>
        <w:jc w:val="both"/>
        <w:rPr>
          <w:lang w:val="pl-PL"/>
        </w:rPr>
      </w:pPr>
      <w:r>
        <w:rPr>
          <w:lang w:val="pl-PL"/>
        </w:rPr>
        <w:t>Projekt układu sterowania rozporoszonego był realizowany na stanowisku badawczym, które mieściło się w budynku Wydziału Odlewnictwa AGH.</w:t>
      </w:r>
    </w:p>
    <w:p w14:paraId="7911A23D" w14:textId="77777777" w:rsidR="006D6321" w:rsidRDefault="006D6321" w:rsidP="00624E56">
      <w:pPr>
        <w:jc w:val="both"/>
        <w:rPr>
          <w:lang w:val="pl-PL"/>
        </w:rPr>
      </w:pPr>
      <w:r>
        <w:rPr>
          <w:lang w:val="pl-PL"/>
        </w:rPr>
        <w:t>Całość mieści się na rysunku poniżej:</w:t>
      </w:r>
    </w:p>
    <w:p w14:paraId="3489FEF7" w14:textId="77777777" w:rsidR="006D6321" w:rsidRDefault="005A6A89" w:rsidP="00624E56">
      <w:pPr>
        <w:jc w:val="center"/>
        <w:rPr>
          <w:lang w:val="pl-PL"/>
        </w:rPr>
      </w:pPr>
      <w:r w:rsidRPr="005A6A89">
        <w:rPr>
          <w:noProof/>
        </w:rPr>
        <w:drawing>
          <wp:inline distT="0" distB="0" distL="0" distR="0" wp14:anchorId="439B781C" wp14:editId="3E5BA729">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14:paraId="2D070680" w14:textId="77777777" w:rsidR="006D6321" w:rsidRPr="005A6A89" w:rsidRDefault="006D6321" w:rsidP="00624E56">
      <w:pPr>
        <w:jc w:val="center"/>
        <w:rPr>
          <w:i/>
          <w:lang w:val="pl-PL"/>
        </w:rPr>
      </w:pPr>
      <w:r w:rsidRPr="005A6A89">
        <w:rPr>
          <w:i/>
          <w:lang w:val="pl-PL"/>
        </w:rPr>
        <w:t xml:space="preserve">Rys </w:t>
      </w:r>
      <w:r w:rsidR="005A6A89" w:rsidRPr="005A6A89">
        <w:rPr>
          <w:i/>
          <w:lang w:val="pl-PL"/>
        </w:rPr>
        <w:t>6.1</w:t>
      </w:r>
      <w:r w:rsidRPr="005A6A89">
        <w:rPr>
          <w:i/>
          <w:lang w:val="pl-PL"/>
        </w:rPr>
        <w:t>. Budowa stanowiska</w:t>
      </w:r>
      <w:r w:rsidR="002A49CE">
        <w:rPr>
          <w:i/>
          <w:lang w:val="pl-PL"/>
        </w:rPr>
        <w:t xml:space="preserve"> [10</w:t>
      </w:r>
      <w:r w:rsidR="005A6A89" w:rsidRPr="005A6A89">
        <w:rPr>
          <w:i/>
          <w:lang w:val="pl-PL"/>
        </w:rPr>
        <w:t>]</w:t>
      </w:r>
    </w:p>
    <w:p w14:paraId="01911BE5" w14:textId="77777777" w:rsidR="006D6321" w:rsidRDefault="006D6321" w:rsidP="00624E56">
      <w:pPr>
        <w:jc w:val="both"/>
        <w:rPr>
          <w:lang w:val="pl-PL"/>
        </w:rPr>
      </w:pPr>
    </w:p>
    <w:p w14:paraId="36E7C6EE" w14:textId="77777777" w:rsidR="005A6A89" w:rsidRDefault="006D6321" w:rsidP="00624E56">
      <w:pPr>
        <w:jc w:val="both"/>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[8].</w:t>
      </w:r>
    </w:p>
    <w:p w14:paraId="74C76EC7" w14:textId="77777777" w:rsidR="005A6A89" w:rsidRDefault="005A6A89" w:rsidP="00624E56">
      <w:pPr>
        <w:jc w:val="both"/>
        <w:rPr>
          <w:lang w:val="pl-PL"/>
        </w:rPr>
      </w:pPr>
      <w:r>
        <w:rPr>
          <w:lang w:val="pl-PL"/>
        </w:rPr>
        <w:lastRenderedPageBreak/>
        <w:t>Wewnątrz pieca znajduje się termopara o pięciu czujnikach temperatury, która umożliwia pomiar temperatury w kolejnych przedziałach pieca.</w:t>
      </w:r>
    </w:p>
    <w:p w14:paraId="21F1B730" w14:textId="77777777" w:rsidR="005A6A89" w:rsidRDefault="005A6A89" w:rsidP="00624E56">
      <w:pPr>
        <w:jc w:val="both"/>
        <w:rPr>
          <w:lang w:val="pl-PL"/>
        </w:rPr>
      </w:pPr>
    </w:p>
    <w:p w14:paraId="510D7FAF" w14:textId="77777777" w:rsidR="005A6A89" w:rsidRDefault="005A6A89" w:rsidP="00624E56">
      <w:pPr>
        <w:jc w:val="center"/>
        <w:rPr>
          <w:lang w:val="pl-PL"/>
        </w:rPr>
      </w:pPr>
      <w:r w:rsidRPr="005A6A89">
        <w:rPr>
          <w:noProof/>
        </w:rPr>
        <w:drawing>
          <wp:inline distT="0" distB="0" distL="0" distR="0" wp14:anchorId="5D289354" wp14:editId="78A8E9A2">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14:paraId="0DE82ED9" w14:textId="252D92C7" w:rsidR="005A6A89" w:rsidRPr="005A6A89" w:rsidRDefault="00D31ABC" w:rsidP="00624E56">
      <w:pPr>
        <w:jc w:val="center"/>
        <w:rPr>
          <w:i/>
          <w:lang w:val="pl-PL"/>
        </w:rPr>
      </w:pPr>
      <w:r>
        <w:rPr>
          <w:i/>
          <w:lang w:val="pl-PL"/>
        </w:rPr>
        <w:t>Rys. 6.2</w:t>
      </w:r>
      <w:r w:rsidR="005A6A89" w:rsidRPr="005A6A89">
        <w:rPr>
          <w:i/>
          <w:lang w:val="pl-PL"/>
        </w:rPr>
        <w:t>. Roz</w:t>
      </w:r>
      <w:r w:rsidR="002440CA">
        <w:rPr>
          <w:i/>
          <w:lang w:val="pl-PL"/>
        </w:rPr>
        <w:t>m</w:t>
      </w:r>
      <w:r w:rsidR="005A6A89" w:rsidRPr="005A6A89">
        <w:rPr>
          <w:i/>
          <w:lang w:val="pl-PL"/>
        </w:rPr>
        <w:t>ieszczenie czujników na wewnętrznej termoparze [</w:t>
      </w:r>
      <w:r w:rsidR="002A49CE">
        <w:rPr>
          <w:i/>
          <w:lang w:val="pl-PL"/>
        </w:rPr>
        <w:t>10</w:t>
      </w:r>
      <w:r w:rsidR="005A6A89" w:rsidRPr="005A6A89">
        <w:rPr>
          <w:i/>
          <w:lang w:val="pl-PL"/>
        </w:rPr>
        <w:t>]</w:t>
      </w:r>
    </w:p>
    <w:p w14:paraId="1F59FF3E" w14:textId="77777777" w:rsidR="005A6A89" w:rsidRDefault="005A6A89" w:rsidP="00624E56">
      <w:pPr>
        <w:jc w:val="both"/>
        <w:rPr>
          <w:lang w:val="pl-PL"/>
        </w:rPr>
      </w:pPr>
    </w:p>
    <w:p w14:paraId="5AA1C124" w14:textId="77777777" w:rsidR="00A436E8" w:rsidRDefault="00A436E8" w:rsidP="00624E56">
      <w:pPr>
        <w:jc w:val="both"/>
        <w:rPr>
          <w:lang w:val="pl-PL"/>
        </w:rPr>
      </w:pPr>
      <w:r>
        <w:rPr>
          <w:lang w:val="pl-PL"/>
        </w:rPr>
        <w:t>Ponad panelem operatorskim znajduje się skrzynka elektryczna. Jej elementy zostały wyszczególnione na rysunku 6.3.</w:t>
      </w:r>
    </w:p>
    <w:p w14:paraId="0A7B7732" w14:textId="77777777" w:rsidR="00A436E8" w:rsidRDefault="00A436E8" w:rsidP="00624E56">
      <w:pPr>
        <w:jc w:val="both"/>
        <w:rPr>
          <w:lang w:val="pl-PL"/>
        </w:rPr>
      </w:pPr>
    </w:p>
    <w:p w14:paraId="3D9868F8" w14:textId="77777777" w:rsidR="00A436E8" w:rsidRDefault="00A436E8" w:rsidP="00624E56">
      <w:pPr>
        <w:jc w:val="center"/>
        <w:rPr>
          <w:lang w:val="pl-PL"/>
        </w:rPr>
      </w:pPr>
      <w:r w:rsidRPr="00A436E8">
        <w:rPr>
          <w:noProof/>
        </w:rPr>
        <w:lastRenderedPageBreak/>
        <w:drawing>
          <wp:inline distT="0" distB="0" distL="0" distR="0" wp14:anchorId="0317F02E" wp14:editId="4865BFCB">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14:paraId="1AFFC797" w14:textId="77777777" w:rsidR="00A436E8" w:rsidRPr="00A436E8" w:rsidRDefault="00A436E8" w:rsidP="00624E56">
      <w:pPr>
        <w:jc w:val="center"/>
        <w:rPr>
          <w:i/>
          <w:lang w:val="pl-PL"/>
        </w:rPr>
      </w:pPr>
      <w:r w:rsidRPr="00A436E8">
        <w:rPr>
          <w:i/>
          <w:lang w:val="pl-PL"/>
        </w:rPr>
        <w:t>Rys. 6.3. Skrzynka elektryczna</w:t>
      </w:r>
      <w:r w:rsidR="002A49CE">
        <w:rPr>
          <w:i/>
          <w:lang w:val="pl-PL"/>
        </w:rPr>
        <w:t xml:space="preserve"> [10</w:t>
      </w:r>
      <w:r>
        <w:rPr>
          <w:i/>
          <w:lang w:val="pl-PL"/>
        </w:rPr>
        <w:t>]</w:t>
      </w:r>
    </w:p>
    <w:p w14:paraId="6198A8FF" w14:textId="77777777" w:rsidR="00A436E8" w:rsidRDefault="00A436E8" w:rsidP="00624E56">
      <w:pPr>
        <w:jc w:val="both"/>
        <w:rPr>
          <w:lang w:val="pl-PL"/>
        </w:rPr>
      </w:pPr>
    </w:p>
    <w:p w14:paraId="389820DE" w14:textId="77777777" w:rsidR="00A436E8" w:rsidRDefault="00A436E8" w:rsidP="00624E56">
      <w:pPr>
        <w:jc w:val="both"/>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14:paraId="3F31C382" w14:textId="77777777" w:rsidR="00A436E8" w:rsidRDefault="00A436E8" w:rsidP="00624E56">
      <w:pPr>
        <w:jc w:val="both"/>
        <w:rPr>
          <w:lang w:val="pl-PL"/>
        </w:rPr>
      </w:pPr>
    </w:p>
    <w:p w14:paraId="73262A6A" w14:textId="77777777" w:rsidR="00A436E8" w:rsidRDefault="00A436E8" w:rsidP="00624E56">
      <w:pPr>
        <w:jc w:val="both"/>
        <w:rPr>
          <w:lang w:val="pl-PL"/>
        </w:rPr>
      </w:pPr>
    </w:p>
    <w:p w14:paraId="1A361CB2" w14:textId="77777777" w:rsidR="00A436E8" w:rsidRPr="006D6321" w:rsidRDefault="00A436E8" w:rsidP="00624E56">
      <w:pPr>
        <w:jc w:val="both"/>
        <w:rPr>
          <w:lang w:val="pl-PL"/>
        </w:rPr>
      </w:pPr>
    </w:p>
    <w:p w14:paraId="28F799A1" w14:textId="77777777" w:rsidR="00846980" w:rsidRDefault="00DC54B9" w:rsidP="00624E56">
      <w:pPr>
        <w:pStyle w:val="Heading2"/>
        <w:jc w:val="both"/>
        <w:rPr>
          <w:lang w:val="pl-PL"/>
        </w:rPr>
      </w:pPr>
      <w:bookmarkStart w:id="62" w:name="_Toc522356987"/>
      <w:r>
        <w:rPr>
          <w:lang w:val="pl-PL"/>
        </w:rPr>
        <w:lastRenderedPageBreak/>
        <w:t>Konfiguracja środowiska</w:t>
      </w:r>
      <w:bookmarkEnd w:id="62"/>
    </w:p>
    <w:p w14:paraId="3DCD7B79" w14:textId="77777777" w:rsidR="001E2064" w:rsidRDefault="001E2064" w:rsidP="00624E56">
      <w:pPr>
        <w:ind w:firstLine="576"/>
        <w:jc w:val="both"/>
        <w:rPr>
          <w:lang w:val="pl-PL"/>
        </w:rPr>
      </w:pPr>
      <w:r>
        <w:rPr>
          <w:lang w:val="pl-PL"/>
        </w:rPr>
        <w:t>Zadanie projektowe miało na celu napisanie algorytmu sterowania ręcznego oraz automatycznego. Zamierzonym celem było utrzymywanie zadanej temperatury na wylocie pieca oraz odpowiedni poziom spalin.</w:t>
      </w:r>
    </w:p>
    <w:p w14:paraId="4B67A282" w14:textId="78642422" w:rsidR="00A95D1A" w:rsidRDefault="00A34E29" w:rsidP="00624E56">
      <w:pPr>
        <w:ind w:firstLine="576"/>
        <w:jc w:val="both"/>
        <w:rPr>
          <w:lang w:val="pl-PL"/>
        </w:rPr>
      </w:pPr>
      <w:r>
        <w:rPr>
          <w:lang w:val="pl-PL"/>
        </w:rPr>
        <w:t xml:space="preserve">Pierwszym etapem prac było zainstalowanie nowego oprogramowania e!COCKPIT na PLC. Firma WAGO umożliwia pracę swoich sterowników w dwóch trybach CoDeSys i e!COCKPIT.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r w:rsidR="002440CA">
        <w:rPr>
          <w:lang w:val="pl-PL"/>
        </w:rPr>
        <w:t xml:space="preserve"> </w:t>
      </w:r>
      <w:r>
        <w:rPr>
          <w:lang w:val="pl-PL"/>
        </w:rPr>
        <w:t>Sterownik otrzymuje domyślne IP o adresie 192.168.1.17. Kolejnym krokiem jest zmiana tego adresu oraz podsieci, w której działa komputer, aby komunikacja z PLC była nadal możliwa.</w:t>
      </w:r>
      <w:r w:rsidR="002440CA">
        <w:rPr>
          <w:lang w:val="pl-PL"/>
        </w:rPr>
        <w:t xml:space="preserve"> </w:t>
      </w:r>
      <w:r w:rsidR="00A95D1A">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sidR="002440CA">
        <w:rPr>
          <w:lang w:val="pl-PL"/>
        </w:rPr>
        <w:t xml:space="preserve"> </w:t>
      </w:r>
      <w:r w:rsidR="00A95D1A">
        <w:rPr>
          <w:lang w:val="pl-PL"/>
        </w:rPr>
        <w:t>Na rysunku poniżej przedstawiono okno, służące do zmiany adresu IP przez stronę internetową.</w:t>
      </w:r>
    </w:p>
    <w:p w14:paraId="61D22D7E" w14:textId="77777777" w:rsidR="00A95D1A" w:rsidRDefault="00A95D1A" w:rsidP="00624E56">
      <w:pPr>
        <w:jc w:val="both"/>
        <w:rPr>
          <w:lang w:val="pl-PL"/>
        </w:rPr>
      </w:pPr>
    </w:p>
    <w:p w14:paraId="57281390" w14:textId="77777777" w:rsidR="000F485C" w:rsidRDefault="000F485C" w:rsidP="00624E56">
      <w:pPr>
        <w:jc w:val="center"/>
        <w:rPr>
          <w:lang w:val="pl-PL"/>
        </w:rPr>
      </w:pPr>
      <w:r w:rsidRPr="000F485C">
        <w:rPr>
          <w:noProof/>
        </w:rPr>
        <w:lastRenderedPageBreak/>
        <w:drawing>
          <wp:inline distT="0" distB="0" distL="0" distR="0" wp14:anchorId="027BB99A" wp14:editId="5F8BEDCF">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14:paraId="37835E85" w14:textId="77777777" w:rsidR="00A95D1A" w:rsidRPr="000F485C" w:rsidRDefault="00A95D1A" w:rsidP="00624E56">
      <w:pPr>
        <w:jc w:val="center"/>
        <w:rPr>
          <w:i/>
          <w:lang w:val="pl-PL"/>
        </w:rPr>
      </w:pPr>
      <w:r w:rsidRPr="000F485C">
        <w:rPr>
          <w:i/>
          <w:lang w:val="pl-PL"/>
        </w:rPr>
        <w:t xml:space="preserve">Rys </w:t>
      </w:r>
      <w:r w:rsidR="000F485C" w:rsidRPr="000F485C">
        <w:rPr>
          <w:i/>
          <w:lang w:val="pl-PL"/>
        </w:rPr>
        <w:t>6</w:t>
      </w:r>
      <w:r w:rsidRPr="000F485C">
        <w:rPr>
          <w:i/>
          <w:lang w:val="pl-PL"/>
        </w:rPr>
        <w:t>.</w:t>
      </w:r>
      <w:r w:rsidR="00D31ABC">
        <w:rPr>
          <w:i/>
          <w:lang w:val="pl-PL"/>
        </w:rPr>
        <w:t>4</w:t>
      </w:r>
      <w:r w:rsidR="000F485C" w:rsidRPr="000F485C">
        <w:rPr>
          <w:i/>
          <w:lang w:val="pl-PL"/>
        </w:rPr>
        <w:t>.</w:t>
      </w:r>
      <w:r w:rsidRPr="000F485C">
        <w:rPr>
          <w:i/>
          <w:lang w:val="pl-PL"/>
        </w:rPr>
        <w:t xml:space="preserve"> Zmiana adresu PI przez serwis internetowy</w:t>
      </w:r>
    </w:p>
    <w:p w14:paraId="45CDDAAD" w14:textId="77777777" w:rsidR="00A95D1A" w:rsidRDefault="00A95D1A" w:rsidP="00624E56">
      <w:pPr>
        <w:jc w:val="both"/>
        <w:rPr>
          <w:lang w:val="pl-PL"/>
        </w:rPr>
      </w:pPr>
    </w:p>
    <w:p w14:paraId="054AE7D5" w14:textId="77777777" w:rsidR="000F485C" w:rsidRDefault="00A95D1A" w:rsidP="00624E56">
      <w:pPr>
        <w:jc w:val="both"/>
        <w:rPr>
          <w:lang w:val="pl-PL"/>
        </w:rPr>
      </w:pPr>
      <w:r>
        <w:rPr>
          <w:lang w:val="pl-PL"/>
        </w:rPr>
        <w:t>Drugą opcją jest skorzystanie z osobnej aplikacji a nazwie „WAGO Ethernet Settings”, która jest dostarczana rzez producenta razem ze środowiskiem do programowania.</w:t>
      </w:r>
      <w:r w:rsidR="000F485C">
        <w:rPr>
          <w:lang w:val="pl-PL"/>
        </w:rPr>
        <w:t xml:space="preserve"> Jest to osobny program, służący do konfiguracji połączeń ze sterownikiem. Na rysunku poniżej zostało zamieszczone zdjęcie interfejsu tego narzędzia:</w:t>
      </w:r>
    </w:p>
    <w:p w14:paraId="25AC86B6" w14:textId="77777777" w:rsidR="000F485C" w:rsidRDefault="000F485C" w:rsidP="00624E56">
      <w:pPr>
        <w:jc w:val="center"/>
        <w:rPr>
          <w:lang w:val="pl-PL"/>
        </w:rPr>
      </w:pPr>
      <w:r w:rsidRPr="000F485C">
        <w:rPr>
          <w:noProof/>
        </w:rPr>
        <w:lastRenderedPageBreak/>
        <w:drawing>
          <wp:inline distT="0" distB="0" distL="0" distR="0" wp14:anchorId="162F0621" wp14:editId="250AE7FF">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14:paraId="66B8ADA9" w14:textId="77777777" w:rsidR="000F485C" w:rsidRPr="000F485C" w:rsidRDefault="00D31ABC" w:rsidP="00624E56">
      <w:pPr>
        <w:jc w:val="center"/>
        <w:rPr>
          <w:i/>
          <w:lang w:val="pl-PL"/>
        </w:rPr>
      </w:pPr>
      <w:r>
        <w:rPr>
          <w:i/>
          <w:lang w:val="pl-PL"/>
        </w:rPr>
        <w:t>Rys. 6.5</w:t>
      </w:r>
      <w:r w:rsidR="000F485C" w:rsidRPr="000F485C">
        <w:rPr>
          <w:i/>
          <w:lang w:val="pl-PL"/>
        </w:rPr>
        <w:t>. Zmiana adresu IP przez program „Ethernet settings”</w:t>
      </w:r>
    </w:p>
    <w:p w14:paraId="55EB196A" w14:textId="77777777" w:rsidR="000F485C" w:rsidRDefault="000F485C" w:rsidP="00624E56">
      <w:pPr>
        <w:jc w:val="both"/>
        <w:rPr>
          <w:lang w:val="pl-PL"/>
        </w:rPr>
      </w:pPr>
    </w:p>
    <w:p w14:paraId="373ADC5D" w14:textId="77777777" w:rsidR="000F485C" w:rsidRDefault="000F485C" w:rsidP="00624E56">
      <w:pPr>
        <w:jc w:val="both"/>
        <w:rPr>
          <w:lang w:val="pl-PL"/>
        </w:rPr>
      </w:pPr>
      <w:r>
        <w:rPr>
          <w:lang w:val="pl-PL"/>
        </w:rPr>
        <w:t xml:space="preserve">Trzecim narzędziem, które dostarcza firma WAGo jest program „I/O Check”. </w:t>
      </w:r>
      <w:r w:rsidR="00DC54B9">
        <w:rPr>
          <w:lang w:val="pl-PL"/>
        </w:rPr>
        <w:t>Służy on do wykrywania modułów podłączonych do PLC i pozwala na zmianę wartości wejść i wyjść na tych modułach.</w:t>
      </w:r>
    </w:p>
    <w:p w14:paraId="6824A1FE" w14:textId="75E4F8A8" w:rsidR="00DC54B9" w:rsidRDefault="00306286" w:rsidP="00624E56">
      <w:pPr>
        <w:jc w:val="center"/>
        <w:rPr>
          <w:lang w:val="pl-PL"/>
        </w:rPr>
      </w:pPr>
      <w:r>
        <w:rPr>
          <w:noProof/>
        </w:rPr>
        <w:lastRenderedPageBreak/>
        <w:drawing>
          <wp:inline distT="0" distB="0" distL="0" distR="0" wp14:anchorId="78CE5493" wp14:editId="6B09E6B7">
            <wp:extent cx="5600700" cy="3438525"/>
            <wp:effectExtent l="0" t="0" r="0" b="0"/>
            <wp:docPr id="49" name="Picture 49" descr="io_che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o_check_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p>
    <w:p w14:paraId="60676EAE" w14:textId="77777777" w:rsidR="00DC54B9" w:rsidRPr="00DC54B9" w:rsidRDefault="00D31ABC" w:rsidP="00624E56">
      <w:pPr>
        <w:jc w:val="center"/>
        <w:rPr>
          <w:i/>
          <w:lang w:val="pl-PL"/>
        </w:rPr>
      </w:pPr>
      <w:r>
        <w:rPr>
          <w:i/>
          <w:lang w:val="pl-PL"/>
        </w:rPr>
        <w:t>Rys. 6.6</w:t>
      </w:r>
      <w:r w:rsidR="00DC54B9" w:rsidRPr="00DC54B9">
        <w:rPr>
          <w:i/>
          <w:lang w:val="pl-PL"/>
        </w:rPr>
        <w:t>. Podgląd modułów sterownika w programie „I/O Check”</w:t>
      </w:r>
    </w:p>
    <w:p w14:paraId="7B0DE824" w14:textId="77777777" w:rsidR="00DC54B9" w:rsidRDefault="00DC54B9" w:rsidP="00624E56">
      <w:pPr>
        <w:jc w:val="both"/>
        <w:rPr>
          <w:lang w:val="pl-PL"/>
        </w:rPr>
      </w:pPr>
    </w:p>
    <w:p w14:paraId="26C38BCC" w14:textId="6E377AD6" w:rsidR="0051755D" w:rsidRDefault="00DC54B9" w:rsidP="00624E56">
      <w:pPr>
        <w:jc w:val="both"/>
        <w:rPr>
          <w:lang w:val="pl-PL"/>
        </w:rPr>
      </w:pPr>
      <w:r>
        <w:rPr>
          <w:lang w:val="pl-PL"/>
        </w:rPr>
        <w:t>Na powyższym rysunku widać panel programu „I/O Check”. Z lewej strony znajduje się lista wszystkich modułów, które jest ułożona od najbliższego do najdalszego modułu, licząc od sterownika PLC.</w:t>
      </w:r>
      <w:r w:rsidR="002440CA">
        <w:rPr>
          <w:lang w:val="pl-PL"/>
        </w:rPr>
        <w:t xml:space="preserve"> </w:t>
      </w:r>
      <w:r w:rsidR="0051755D">
        <w:rPr>
          <w:lang w:val="pl-PL"/>
        </w:rPr>
        <w:t>Po prawej stronie jest zobrazowany sterownik i moduły. Na niektórych z nich widać zapalone czerwone i zielone diody, które odwzorowują rzeczywisty status czujników.</w:t>
      </w:r>
      <w:r w:rsidR="002440CA">
        <w:rPr>
          <w:lang w:val="pl-PL"/>
        </w:rPr>
        <w:t xml:space="preserve"> </w:t>
      </w:r>
      <w:r w:rsidR="0051755D">
        <w:rPr>
          <w:lang w:val="pl-PL"/>
        </w:rPr>
        <w:t>Narzędzie może także pracować w trybie Control-Mode. Do zmiany trybu działania służy górny panel programu. Działanie drugiej opcji przedstawia rysunek 6.1.4.</w:t>
      </w:r>
    </w:p>
    <w:p w14:paraId="36D6E062" w14:textId="42E90CB4" w:rsidR="00DC54B9" w:rsidRPr="0051755D" w:rsidRDefault="00306286" w:rsidP="00624E56">
      <w:pPr>
        <w:jc w:val="both"/>
        <w:rPr>
          <w:i/>
          <w:lang w:val="pl-PL"/>
        </w:rPr>
      </w:pPr>
      <w:r>
        <w:rPr>
          <w:noProof/>
        </w:rPr>
        <w:lastRenderedPageBreak/>
        <w:drawing>
          <wp:inline distT="0" distB="0" distL="0" distR="0" wp14:anchorId="1E8F786D" wp14:editId="5840A439">
            <wp:extent cx="5600700" cy="3438525"/>
            <wp:effectExtent l="0" t="0" r="0" b="0"/>
            <wp:docPr id="50" name="Picture 50" descr="io_check_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_check_contr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r w:rsidR="0051755D">
        <w:rPr>
          <w:lang w:val="pl-PL"/>
        </w:rPr>
        <w:t xml:space="preserve"> </w:t>
      </w:r>
      <w:r w:rsidR="00DC54B9">
        <w:rPr>
          <w:lang w:val="pl-PL"/>
        </w:rPr>
        <w:br/>
      </w:r>
      <w:r w:rsidR="00D31ABC">
        <w:rPr>
          <w:i/>
          <w:lang w:val="pl-PL"/>
        </w:rPr>
        <w:t>Rys. 6.7</w:t>
      </w:r>
      <w:r w:rsidR="0051755D" w:rsidRPr="0051755D">
        <w:rPr>
          <w:i/>
          <w:lang w:val="pl-PL"/>
        </w:rPr>
        <w:t>. Wpisywanie wartości do wyjść modułów w programie „I/O Check”</w:t>
      </w:r>
    </w:p>
    <w:p w14:paraId="6C6AF02F" w14:textId="77777777" w:rsidR="0051755D" w:rsidRDefault="0051755D" w:rsidP="00624E56">
      <w:pPr>
        <w:jc w:val="both"/>
        <w:rPr>
          <w:lang w:val="pl-PL"/>
        </w:rPr>
      </w:pPr>
    </w:p>
    <w:p w14:paraId="579B450E" w14:textId="2BD19977" w:rsidR="00FA3A11" w:rsidRPr="001E2064" w:rsidRDefault="0051755D" w:rsidP="00624E56">
      <w:pPr>
        <w:jc w:val="both"/>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r w:rsidR="002440CA">
        <w:rPr>
          <w:lang w:val="pl-PL"/>
        </w:rPr>
        <w:t xml:space="preserve"> </w:t>
      </w:r>
      <w:r w:rsidR="00C42AEC">
        <w:rPr>
          <w:lang w:val="pl-PL"/>
        </w:rPr>
        <w:t>Korzystanie z narzędzia „I/O check” nie jest możliwe przy równoczesnym korzystaniu z programu e!COCKPIT. Jego wykorzystanie sprwadza się do sprawdzenia poprawnego działanie wszystkich elementów sterownika PLC.</w:t>
      </w:r>
      <w:r w:rsidR="002440CA">
        <w:rPr>
          <w:lang w:val="pl-PL"/>
        </w:rPr>
        <w:t xml:space="preserve"> </w:t>
      </w:r>
      <w:r w:rsidR="00FA3A11">
        <w:rPr>
          <w:lang w:val="pl-PL"/>
        </w:rPr>
        <w:t>Po zakończeniu tych operacji można przystąpić do tworzenia programu.</w:t>
      </w:r>
    </w:p>
    <w:p w14:paraId="7AB51228" w14:textId="77777777" w:rsidR="0051755D" w:rsidRDefault="0051755D" w:rsidP="00624E56">
      <w:pPr>
        <w:jc w:val="both"/>
        <w:rPr>
          <w:lang w:val="pl-PL"/>
        </w:rPr>
      </w:pPr>
    </w:p>
    <w:p w14:paraId="0F869433" w14:textId="77777777" w:rsidR="00D31ABC" w:rsidRDefault="00D31ABC" w:rsidP="00624E56">
      <w:pPr>
        <w:spacing w:line="259" w:lineRule="auto"/>
        <w:jc w:val="both"/>
        <w:rPr>
          <w:rFonts w:eastAsiaTheme="majorEastAsia" w:cstheme="majorBidi"/>
          <w:b/>
          <w:sz w:val="28"/>
          <w:szCs w:val="26"/>
          <w:lang w:val="pl-PL"/>
        </w:rPr>
      </w:pPr>
      <w:r>
        <w:rPr>
          <w:lang w:val="pl-PL"/>
        </w:rPr>
        <w:br w:type="page"/>
      </w:r>
    </w:p>
    <w:p w14:paraId="38F0322F" w14:textId="77777777" w:rsidR="0051755D" w:rsidRPr="00FA3A11" w:rsidRDefault="00FA3A11" w:rsidP="00624E56">
      <w:pPr>
        <w:pStyle w:val="Heading2"/>
        <w:jc w:val="both"/>
        <w:rPr>
          <w:lang w:val="pl-PL"/>
        </w:rPr>
      </w:pPr>
      <w:bookmarkStart w:id="63" w:name="_Toc522356988"/>
      <w:r>
        <w:rPr>
          <w:lang w:val="pl-PL"/>
        </w:rPr>
        <w:lastRenderedPageBreak/>
        <w:t>Działanie programu</w:t>
      </w:r>
      <w:bookmarkEnd w:id="63"/>
    </w:p>
    <w:p w14:paraId="71C1FDC0" w14:textId="77777777" w:rsidR="00F130E3" w:rsidRDefault="00D31ABC" w:rsidP="00624E56">
      <w:pPr>
        <w:jc w:val="both"/>
        <w:rPr>
          <w:lang w:val="pl-PL"/>
        </w:rPr>
      </w:pPr>
      <w:r>
        <w:rPr>
          <w:lang w:val="pl-PL"/>
        </w:rPr>
        <w:t>Program</w:t>
      </w:r>
    </w:p>
    <w:p w14:paraId="3A30B64C" w14:textId="77777777" w:rsidR="00D31ABC" w:rsidRDefault="00D31ABC" w:rsidP="00624E56">
      <w:pPr>
        <w:jc w:val="both"/>
        <w:rPr>
          <w:lang w:val="pl-PL"/>
        </w:rPr>
      </w:pPr>
    </w:p>
    <w:p w14:paraId="79CE4BB6" w14:textId="77777777" w:rsidR="00D31ABC" w:rsidRPr="001E2064" w:rsidRDefault="00D31ABC" w:rsidP="00624E56">
      <w:pPr>
        <w:jc w:val="both"/>
        <w:rPr>
          <w:lang w:val="pl-PL"/>
        </w:rPr>
      </w:pPr>
    </w:p>
    <w:p w14:paraId="7A3B779B" w14:textId="77777777" w:rsidR="009E2E3F" w:rsidRDefault="00846980" w:rsidP="00624E56">
      <w:pPr>
        <w:pStyle w:val="Heading2"/>
        <w:jc w:val="both"/>
        <w:rPr>
          <w:lang w:val="pl-PL"/>
        </w:rPr>
      </w:pPr>
      <w:bookmarkStart w:id="64" w:name="_Toc522356989"/>
      <w:r>
        <w:rPr>
          <w:lang w:val="pl-PL"/>
        </w:rPr>
        <w:t>Wyniki symulacji</w:t>
      </w:r>
      <w:bookmarkEnd w:id="64"/>
    </w:p>
    <w:p w14:paraId="56686420" w14:textId="77777777" w:rsidR="00D31ABC" w:rsidRDefault="00D31ABC" w:rsidP="00624E56">
      <w:pPr>
        <w:jc w:val="both"/>
        <w:rPr>
          <w:lang w:val="pl-PL"/>
        </w:rPr>
      </w:pPr>
    </w:p>
    <w:p w14:paraId="7DD61256" w14:textId="77777777" w:rsidR="00D31ABC" w:rsidRDefault="00D31ABC" w:rsidP="00624E56">
      <w:pPr>
        <w:jc w:val="both"/>
        <w:rPr>
          <w:lang w:val="pl-PL"/>
        </w:rPr>
      </w:pPr>
    </w:p>
    <w:p w14:paraId="188A70F8" w14:textId="77777777" w:rsidR="00D31ABC" w:rsidRPr="00D31ABC" w:rsidRDefault="00D31ABC" w:rsidP="00624E56">
      <w:pPr>
        <w:jc w:val="both"/>
        <w:rPr>
          <w:lang w:val="pl-PL"/>
        </w:rPr>
      </w:pPr>
    </w:p>
    <w:p w14:paraId="121C9A29" w14:textId="77777777" w:rsidR="00846980" w:rsidRPr="009E2E3F" w:rsidRDefault="00846980" w:rsidP="00624E56">
      <w:pPr>
        <w:pStyle w:val="Heading2"/>
        <w:jc w:val="both"/>
        <w:rPr>
          <w:lang w:val="pl-PL"/>
        </w:rPr>
      </w:pPr>
      <w:bookmarkStart w:id="65" w:name="_Toc522356990"/>
      <w:r w:rsidRPr="009E2E3F">
        <w:rPr>
          <w:lang w:val="pl-PL"/>
        </w:rPr>
        <w:t>Wnioski</w:t>
      </w:r>
      <w:bookmarkEnd w:id="65"/>
    </w:p>
    <w:p w14:paraId="6E52D5FB" w14:textId="77777777" w:rsidR="001430BE" w:rsidRDefault="001430BE" w:rsidP="00624E56">
      <w:pPr>
        <w:spacing w:line="259" w:lineRule="auto"/>
        <w:jc w:val="both"/>
        <w:rPr>
          <w:rFonts w:eastAsiaTheme="majorEastAsia" w:cstheme="majorBidi"/>
          <w:b/>
          <w:sz w:val="32"/>
          <w:szCs w:val="32"/>
          <w:lang w:val="pl-PL"/>
        </w:rPr>
      </w:pPr>
      <w:bookmarkStart w:id="66" w:name="_Toc518139314"/>
      <w:r>
        <w:rPr>
          <w:lang w:val="pl-PL"/>
        </w:rPr>
        <w:br w:type="page"/>
      </w:r>
    </w:p>
    <w:p w14:paraId="7AE7FC23" w14:textId="77777777" w:rsidR="00846980" w:rsidRDefault="00846980" w:rsidP="00624E56">
      <w:pPr>
        <w:pStyle w:val="Heading1"/>
        <w:jc w:val="both"/>
        <w:rPr>
          <w:lang w:val="pl-PL"/>
        </w:rPr>
      </w:pPr>
      <w:bookmarkStart w:id="67" w:name="_Toc522356991"/>
      <w:r>
        <w:rPr>
          <w:lang w:val="pl-PL"/>
        </w:rPr>
        <w:lastRenderedPageBreak/>
        <w:t>Zakończenie</w:t>
      </w:r>
      <w:bookmarkEnd w:id="66"/>
      <w:bookmarkEnd w:id="67"/>
    </w:p>
    <w:p w14:paraId="30C0B198" w14:textId="77777777" w:rsidR="00202306" w:rsidRDefault="00202306" w:rsidP="00624E56">
      <w:pPr>
        <w:jc w:val="both"/>
        <w:rPr>
          <w:rFonts w:eastAsiaTheme="majorEastAsia" w:cstheme="majorBidi"/>
          <w:b/>
          <w:sz w:val="32"/>
          <w:szCs w:val="32"/>
          <w:lang w:val="pl-PL"/>
        </w:rPr>
      </w:pPr>
      <w:r>
        <w:rPr>
          <w:lang w:val="pl-PL"/>
        </w:rPr>
        <w:br w:type="page"/>
      </w:r>
    </w:p>
    <w:p w14:paraId="6B69D6D4" w14:textId="77777777" w:rsidR="00C17221" w:rsidRDefault="00846980" w:rsidP="00624E56">
      <w:pPr>
        <w:pStyle w:val="Heading1"/>
        <w:jc w:val="both"/>
        <w:rPr>
          <w:lang w:val="pl-PL"/>
        </w:rPr>
      </w:pPr>
      <w:bookmarkStart w:id="68" w:name="_Toc522356992"/>
      <w:r w:rsidRPr="00C17221">
        <w:rPr>
          <w:lang w:val="pl-PL"/>
        </w:rPr>
        <w:lastRenderedPageBreak/>
        <w:t>Bibliografia</w:t>
      </w:r>
      <w:bookmarkEnd w:id="68"/>
    </w:p>
    <w:p w14:paraId="56636F36" w14:textId="77777777"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Tychanicz M., Wielgos S.: Wstępne badania automatycznego kotła na pellet pod kątem wymagań normy PN-EN 303-5:2012, </w:t>
      </w:r>
      <w:r w:rsidRPr="00202306">
        <w:rPr>
          <w:rFonts w:cs="Times New Roman"/>
          <w:i/>
          <w:szCs w:val="24"/>
          <w:lang w:val="pl-PL"/>
        </w:rPr>
        <w:t>Rynek Energii</w:t>
      </w:r>
      <w:r w:rsidRPr="00202306">
        <w:rPr>
          <w:rFonts w:cs="Times New Roman"/>
          <w:szCs w:val="24"/>
          <w:lang w:val="pl-PL"/>
        </w:rPr>
        <w:t>, 10/2017</w:t>
      </w:r>
    </w:p>
    <w:p w14:paraId="3FAE4F8C" w14:textId="77777777"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14:paraId="1D2E7B0A" w14:textId="77777777" w:rsidR="002A49CE" w:rsidRPr="002A49CE" w:rsidRDefault="002A49CE" w:rsidP="001430BE">
      <w:pPr>
        <w:pStyle w:val="ListParagraph"/>
        <w:numPr>
          <w:ilvl w:val="0"/>
          <w:numId w:val="2"/>
        </w:numPr>
        <w:rPr>
          <w:rFonts w:cs="Times New Roman"/>
          <w:szCs w:val="24"/>
          <w:lang w:val="pl-PL"/>
        </w:rPr>
      </w:pPr>
      <w:r w:rsidRPr="002A49CE">
        <w:rPr>
          <w:rFonts w:cs="Times New Roman"/>
          <w:szCs w:val="24"/>
          <w:lang w:val="pl-PL"/>
        </w:rPr>
        <w:t xml:space="preserve">Jędrzykiewicz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14:paraId="1B32E58F" w14:textId="77777777" w:rsidR="00202306" w:rsidRDefault="00202306" w:rsidP="00202306">
      <w:pPr>
        <w:pStyle w:val="ListParagraph"/>
        <w:numPr>
          <w:ilvl w:val="0"/>
          <w:numId w:val="2"/>
        </w:numPr>
        <w:autoSpaceDE w:val="0"/>
        <w:autoSpaceDN w:val="0"/>
        <w:adjustRightInd w:val="0"/>
        <w:spacing w:after="0"/>
        <w:rPr>
          <w:rFonts w:cs="Times New Roman"/>
          <w:szCs w:val="24"/>
          <w:lang w:val="pl-PL"/>
        </w:rPr>
      </w:pPr>
      <w:r w:rsidRPr="00202306">
        <w:rPr>
          <w:rFonts w:cs="Times New Roman"/>
          <w:szCs w:val="24"/>
          <w:lang w:val="pl-PL"/>
        </w:rPr>
        <w:t xml:space="preserve">Kawałko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14:paraId="0A9D57E6" w14:textId="77777777" w:rsidR="002A49CE" w:rsidRPr="002A49CE" w:rsidRDefault="002A49CE" w:rsidP="001430BE">
      <w:pPr>
        <w:pStyle w:val="ListParagraph"/>
        <w:numPr>
          <w:ilvl w:val="0"/>
          <w:numId w:val="2"/>
        </w:numPr>
        <w:autoSpaceDE w:val="0"/>
        <w:autoSpaceDN w:val="0"/>
        <w:adjustRightInd w:val="0"/>
        <w:spacing w:after="0"/>
        <w:rPr>
          <w:rFonts w:cs="Times New Roman"/>
          <w:szCs w:val="24"/>
          <w:lang w:val="pl-PL"/>
        </w:rPr>
      </w:pPr>
      <w:r w:rsidRPr="002A49CE">
        <w:rPr>
          <w:rFonts w:cs="Times New Roman"/>
          <w:szCs w:val="24"/>
          <w:lang w:val="pl-PL"/>
        </w:rPr>
        <w:t>Oprzędkiewicz I., Podstawy automatyki, http://galaxy.uci.agh.edu.pl/~o_iwona/</w:t>
      </w:r>
      <w:r>
        <w:rPr>
          <w:rFonts w:cs="Times New Roman"/>
          <w:szCs w:val="24"/>
          <w:lang w:val="pl-PL"/>
        </w:rPr>
        <w:t xml:space="preserve"> </w:t>
      </w:r>
      <w:r w:rsidRPr="002A49CE">
        <w:rPr>
          <w:rFonts w:cs="Times New Roman"/>
          <w:szCs w:val="24"/>
          <w:lang w:val="pl-PL"/>
        </w:rPr>
        <w:t>podstawy_aut/index.html [odwiedzona</w:t>
      </w:r>
      <w:r>
        <w:rPr>
          <w:rFonts w:cs="Times New Roman"/>
          <w:szCs w:val="24"/>
          <w:lang w:val="pl-PL"/>
        </w:rPr>
        <w:t xml:space="preserve"> 25.08.2018</w:t>
      </w:r>
      <w:r w:rsidRPr="002A49CE">
        <w:rPr>
          <w:rFonts w:cs="Times New Roman"/>
          <w:szCs w:val="24"/>
          <w:lang w:val="pl-PL"/>
        </w:rPr>
        <w:t xml:space="preserve"> r.]</w:t>
      </w:r>
    </w:p>
    <w:p w14:paraId="5141C7D4" w14:textId="77777777" w:rsidR="00202306" w:rsidRPr="00202306" w:rsidRDefault="00202306" w:rsidP="00202306">
      <w:pPr>
        <w:pStyle w:val="ListParagraph"/>
        <w:numPr>
          <w:ilvl w:val="0"/>
          <w:numId w:val="2"/>
        </w:numPr>
        <w:rPr>
          <w:rFonts w:cs="Times New Roman"/>
          <w:szCs w:val="24"/>
          <w:lang w:val="pl-PL"/>
        </w:rPr>
      </w:pPr>
      <w:r w:rsidRPr="00202306">
        <w:rPr>
          <w:rFonts w:cs="Times New Roman"/>
          <w:szCs w:val="24"/>
          <w:lang w:val="pl-PL"/>
        </w:rPr>
        <w:t>Politechnika Krakowska, Kraków 2006</w:t>
      </w:r>
    </w:p>
    <w:p w14:paraId="639BEF79"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14:paraId="703EDE87"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Programowalne sterowniki przmeysłowe w systemach sterowania</w:t>
      </w:r>
      <w:r w:rsidRPr="00202306">
        <w:rPr>
          <w:rFonts w:cs="Times New Roman"/>
          <w:szCs w:val="24"/>
          <w:lang w:val="pl-PL"/>
        </w:rPr>
        <w:t>, Kraków 1999</w:t>
      </w:r>
    </w:p>
    <w:p w14:paraId="36EBDEA0" w14:textId="77777777" w:rsidR="00306EF8" w:rsidRPr="00306EF8"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14:paraId="11C86417" w14:textId="77777777" w:rsidR="00306EF8" w:rsidRPr="00306EF8" w:rsidRDefault="00306EF8" w:rsidP="00615E7C">
      <w:pPr>
        <w:pStyle w:val="ListParagraph"/>
        <w:numPr>
          <w:ilvl w:val="0"/>
          <w:numId w:val="2"/>
        </w:numPr>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14:paraId="4FB4702A" w14:textId="77777777" w:rsidR="001057B9" w:rsidRPr="00306EF8" w:rsidRDefault="00306EF8" w:rsidP="00306EF8">
      <w:pPr>
        <w:pStyle w:val="ListParagraph"/>
        <w:numPr>
          <w:ilvl w:val="0"/>
          <w:numId w:val="2"/>
        </w:numPr>
        <w:rPr>
          <w:rFonts w:cs="Times New Roman"/>
          <w:szCs w:val="24"/>
          <w:lang w:val="pl-PL"/>
        </w:rPr>
      </w:pPr>
      <w:r w:rsidRPr="00306EF8">
        <w:rPr>
          <w:rFonts w:cs="Times New Roman"/>
          <w:szCs w:val="24"/>
          <w:lang w:val="pl-PL"/>
        </w:rPr>
        <w:t xml:space="preserve">Wach E.,Bastian M.: </w:t>
      </w:r>
      <w:r w:rsidRPr="00306EF8">
        <w:rPr>
          <w:rFonts w:cs="Times New Roman"/>
          <w:i/>
          <w:szCs w:val="24"/>
          <w:lang w:val="pl-PL"/>
        </w:rPr>
        <w:t>Produkcja i spalanie pelet</w:t>
      </w:r>
      <w:r w:rsidRPr="00306EF8">
        <w:rPr>
          <w:rFonts w:cs="Times New Roman"/>
          <w:szCs w:val="24"/>
          <w:lang w:val="pl-PL"/>
        </w:rPr>
        <w:t>, Gdańsk 2010</w:t>
      </w:r>
    </w:p>
    <w:sectPr w:rsidR="001057B9" w:rsidRPr="00306EF8" w:rsidSect="00FE4320">
      <w:pgSz w:w="12240" w:h="15840"/>
      <w:pgMar w:top="1418" w:right="1418" w:bottom="1418" w:left="1985"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Dominik Paszkowski" w:date="2018-08-17T21:18:00Z" w:initials="DP">
    <w:p w14:paraId="683DF748" w14:textId="77777777" w:rsidR="00BF7AFD" w:rsidRPr="00DC0330" w:rsidRDefault="00BF7AFD" w:rsidP="00BF7AFD">
      <w:pPr>
        <w:pStyle w:val="CommentText"/>
        <w:rPr>
          <w:lang w:val="pl-PL"/>
        </w:rPr>
      </w:pPr>
      <w:r>
        <w:rPr>
          <w:rStyle w:val="CommentReference"/>
        </w:rPr>
        <w:annotationRef/>
      </w:r>
      <w:r w:rsidRPr="00DC0330">
        <w:rPr>
          <w:lang w:val="pl-PL"/>
        </w:rPr>
        <w:t>to zdanie przeformułować bo troche niezgrabnie wychodzi zpoprzendim</w:t>
      </w:r>
    </w:p>
  </w:comment>
  <w:comment w:id="4" w:author="Sciga, Jakub" w:date="2018-08-18T12:16:00Z" w:initials="SJ">
    <w:p w14:paraId="2C446272" w14:textId="77777777" w:rsidR="00BF7AFD" w:rsidRPr="00BF7AFD" w:rsidRDefault="00BF7AFD" w:rsidP="00BF7AFD">
      <w:pPr>
        <w:pStyle w:val="CommentText"/>
        <w:rPr>
          <w:lang w:val="pl-PL"/>
        </w:rPr>
      </w:pPr>
      <w:r>
        <w:rPr>
          <w:rStyle w:val="CommentReference"/>
        </w:rPr>
        <w:annotationRef/>
      </w:r>
      <w:r w:rsidRPr="00BF7AFD">
        <w:rPr>
          <w:lang w:val="pl-PL"/>
        </w:rPr>
        <w:t xml:space="preserve">wytnę je </w:t>
      </w:r>
      <w:r>
        <w:rPr>
          <w:lang w:val="pl-PL"/>
        </w:rPr>
        <w:t>i</w:t>
      </w:r>
      <w:r w:rsidRPr="00BF7AFD">
        <w:rPr>
          <w:lang w:val="pl-PL"/>
        </w:rPr>
        <w:t xml:space="preserve"> wkleję w innym miejscu</w:t>
      </w:r>
    </w:p>
  </w:comment>
  <w:comment w:id="5" w:author="Sciga, Jakub" w:date="2018-08-18T12:21:00Z" w:initials="SJ">
    <w:p w14:paraId="702D21AE" w14:textId="5ABA589E" w:rsidR="00306286" w:rsidRPr="00306286" w:rsidRDefault="00306286">
      <w:pPr>
        <w:pStyle w:val="CommentText"/>
        <w:rPr>
          <w:lang w:val="pl-PL"/>
        </w:rPr>
      </w:pPr>
      <w:r>
        <w:rPr>
          <w:rStyle w:val="CommentReference"/>
        </w:rPr>
        <w:annotationRef/>
      </w:r>
      <w:r w:rsidRPr="00306286">
        <w:rPr>
          <w:lang w:val="pl-PL"/>
        </w:rPr>
        <w:t>Dobra, średnio wyszło. Wrócę do tego zdania, poźniej ;)</w:t>
      </w:r>
    </w:p>
  </w:comment>
  <w:comment w:id="6" w:author="Dominik Paszkowski" w:date="2018-08-17T21:23:00Z" w:initials="DP">
    <w:p w14:paraId="23C656F5" w14:textId="77777777" w:rsidR="00DC0330" w:rsidRPr="00DC0330" w:rsidRDefault="00DC0330">
      <w:pPr>
        <w:pStyle w:val="CommentText"/>
        <w:rPr>
          <w:lang w:val="pl-PL"/>
        </w:rPr>
      </w:pPr>
      <w:r>
        <w:rPr>
          <w:rStyle w:val="CommentReference"/>
        </w:rPr>
        <w:annotationRef/>
      </w:r>
      <w:r w:rsidRPr="00DC0330">
        <w:rPr>
          <w:lang w:val="pl-PL"/>
        </w:rPr>
        <w:t>WINCYJ ZDAŃ</w:t>
      </w:r>
    </w:p>
  </w:comment>
  <w:comment w:id="7" w:author="Sciga, Jakub" w:date="2018-08-18T12:14:00Z" w:initials="SJ">
    <w:p w14:paraId="543FD1CC" w14:textId="4CDCFFFA" w:rsidR="00BF7AFD" w:rsidRPr="00BF7AFD" w:rsidRDefault="00BF7AFD">
      <w:pPr>
        <w:pStyle w:val="CommentText"/>
        <w:rPr>
          <w:lang w:val="pl-PL"/>
        </w:rPr>
      </w:pPr>
      <w:r>
        <w:rPr>
          <w:rStyle w:val="CommentReference"/>
        </w:rPr>
        <w:annotationRef/>
      </w:r>
      <w:r w:rsidRPr="00BF7AFD">
        <w:rPr>
          <w:lang w:val="pl-PL"/>
        </w:rPr>
        <w:t xml:space="preserve">Wiem, tylko nie wiem o czymw  tym wstepnie pisać. </w:t>
      </w:r>
      <w:r>
        <w:rPr>
          <w:lang w:val="pl-PL"/>
        </w:rPr>
        <w:t>Chcę o to zapytać promotora</w:t>
      </w:r>
    </w:p>
  </w:comment>
  <w:comment w:id="9" w:author="Dominik Paszkowski" w:date="2018-08-17T21:26:00Z" w:initials="DP">
    <w:p w14:paraId="0B02BA9E" w14:textId="77777777" w:rsidR="00DC0330" w:rsidRPr="00DC0330" w:rsidRDefault="00DC0330">
      <w:pPr>
        <w:pStyle w:val="CommentText"/>
        <w:rPr>
          <w:lang w:val="pl-PL"/>
        </w:rPr>
      </w:pPr>
      <w:r>
        <w:rPr>
          <w:rStyle w:val="CommentReference"/>
        </w:rPr>
        <w:annotationRef/>
      </w:r>
      <w:r w:rsidRPr="00DC0330">
        <w:rPr>
          <w:lang w:val="pl-PL"/>
        </w:rPr>
        <w:t>W ogóle nie wiem po co jest tu ten cytat</w:t>
      </w:r>
    </w:p>
  </w:comment>
  <w:comment w:id="10" w:author="Sciga, Jakub" w:date="2018-08-18T12:14:00Z" w:initials="SJ">
    <w:p w14:paraId="1FA3D9C9" w14:textId="168D87AA" w:rsidR="00BF7AFD" w:rsidRDefault="00BF7AFD">
      <w:pPr>
        <w:pStyle w:val="CommentText"/>
      </w:pPr>
      <w:r>
        <w:rPr>
          <w:rStyle w:val="CommentReference"/>
        </w:rPr>
        <w:annotationRef/>
      </w:r>
      <w:r>
        <w:t>Chciałem ładnie zacząć rozdział</w:t>
      </w:r>
    </w:p>
  </w:comment>
  <w:comment w:id="19" w:author="Dominik Paszkowski" w:date="2018-08-17T21:39:00Z" w:initials="DP">
    <w:p w14:paraId="02BDE910" w14:textId="77777777" w:rsidR="00DC0330" w:rsidRPr="00DC0330" w:rsidRDefault="00DC0330">
      <w:pPr>
        <w:pStyle w:val="CommentText"/>
        <w:rPr>
          <w:lang w:val="pl-PL"/>
        </w:rPr>
      </w:pPr>
      <w:r>
        <w:rPr>
          <w:rStyle w:val="CommentReference"/>
        </w:rPr>
        <w:annotationRef/>
      </w:r>
      <w:r w:rsidRPr="00DC0330">
        <w:rPr>
          <w:lang w:val="pl-PL"/>
        </w:rPr>
        <w:t>inaczej bo nie ma sensu</w:t>
      </w:r>
    </w:p>
  </w:comment>
  <w:comment w:id="20" w:author="Sciga, Jakub" w:date="2018-08-18T12:11:00Z" w:initials="SJ">
    <w:p w14:paraId="67CDFF98" w14:textId="4F52E6B3" w:rsidR="00BF7AFD" w:rsidRDefault="00BF7AFD">
      <w:pPr>
        <w:pStyle w:val="CommentText"/>
      </w:pPr>
      <w:r>
        <w:rPr>
          <w:rStyle w:val="CommentReference"/>
        </w:rPr>
        <w:annotationRef/>
      </w:r>
      <w:r>
        <w:t>done</w:t>
      </w:r>
    </w:p>
  </w:comment>
  <w:comment w:id="21" w:author="Dominik Paszkowski" w:date="2018-08-17T21:41:00Z" w:initials="DP">
    <w:p w14:paraId="4AA2BDFD" w14:textId="77777777" w:rsidR="00DC0330" w:rsidRPr="00DC0330" w:rsidRDefault="00DC0330">
      <w:pPr>
        <w:pStyle w:val="CommentText"/>
        <w:rPr>
          <w:lang w:val="pl-PL"/>
        </w:rPr>
      </w:pPr>
      <w:r>
        <w:rPr>
          <w:rStyle w:val="CommentReference"/>
        </w:rPr>
        <w:annotationRef/>
      </w:r>
      <w:r w:rsidRPr="00DC0330">
        <w:rPr>
          <w:lang w:val="pl-PL"/>
        </w:rPr>
        <w:t>ja nie wiem czy to prawda ale wczesniej brzmialo dziwnie</w:t>
      </w:r>
    </w:p>
  </w:comment>
  <w:comment w:id="22" w:author="Sciga, Jakub" w:date="2018-08-18T12:09:00Z" w:initials="SJ">
    <w:p w14:paraId="0C00F748" w14:textId="1882401F" w:rsidR="00BF7AFD" w:rsidRDefault="00BF7AFD">
      <w:pPr>
        <w:pStyle w:val="CommentText"/>
      </w:pPr>
      <w:r>
        <w:rPr>
          <w:rStyle w:val="CommentReference"/>
        </w:rPr>
        <w:annotationRef/>
      </w:r>
      <w:r>
        <w:t>tak było w ksiązce</w:t>
      </w:r>
    </w:p>
    <w:p w14:paraId="57E2AF84" w14:textId="77777777" w:rsidR="00BF7AFD" w:rsidRDefault="00BF7AFD">
      <w:pPr>
        <w:pStyle w:val="CommentText"/>
      </w:pPr>
    </w:p>
  </w:comment>
  <w:comment w:id="33" w:author="Dominik Paszkowski" w:date="2018-08-17T21:55:00Z" w:initials="DP">
    <w:p w14:paraId="0BEF0E13" w14:textId="77777777" w:rsidR="00DC0330" w:rsidRPr="00DC0330" w:rsidRDefault="00DC0330">
      <w:pPr>
        <w:pStyle w:val="CommentText"/>
        <w:rPr>
          <w:lang w:val="pl-PL"/>
        </w:rPr>
      </w:pPr>
      <w:r>
        <w:rPr>
          <w:rStyle w:val="CommentReference"/>
        </w:rPr>
        <w:annotationRef/>
      </w:r>
      <w:r w:rsidRPr="00DC0330">
        <w:rPr>
          <w:lang w:val="pl-PL"/>
        </w:rPr>
        <w:t>no czad ale jedno takie krótkie zdanie to słąbo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83DF748" w15:done="0"/>
  <w15:commentEx w15:paraId="2C446272" w15:paraIdParent="683DF748" w15:done="0"/>
  <w15:commentEx w15:paraId="702D21AE" w15:paraIdParent="683DF748" w15:done="0"/>
  <w15:commentEx w15:paraId="23C656F5" w15:done="0"/>
  <w15:commentEx w15:paraId="543FD1CC" w15:paraIdParent="23C656F5" w15:done="0"/>
  <w15:commentEx w15:paraId="0B02BA9E" w15:done="0"/>
  <w15:commentEx w15:paraId="1FA3D9C9" w15:paraIdParent="0B02BA9E" w15:done="0"/>
  <w15:commentEx w15:paraId="02BDE910" w15:done="0"/>
  <w15:commentEx w15:paraId="67CDFF98" w15:paraIdParent="02BDE910" w15:done="0"/>
  <w15:commentEx w15:paraId="4AA2BDFD" w15:done="0"/>
  <w15:commentEx w15:paraId="57E2AF84" w15:paraIdParent="4AA2BDFD" w15:done="0"/>
  <w15:commentEx w15:paraId="0BEF0E1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CBA5FD" w14:textId="77777777" w:rsidR="00F36CA3" w:rsidRDefault="00F36CA3" w:rsidP="000D3CE9">
      <w:pPr>
        <w:spacing w:after="0" w:line="240" w:lineRule="auto"/>
      </w:pPr>
      <w:r>
        <w:separator/>
      </w:r>
    </w:p>
  </w:endnote>
  <w:endnote w:type="continuationSeparator" w:id="0">
    <w:p w14:paraId="32B8AFAC" w14:textId="77777777" w:rsidR="00F36CA3" w:rsidRDefault="00F36CA3"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NewRoman">
    <w:altName w:val="Yu Gothic UI"/>
    <w:panose1 w:val="00000000000000000000"/>
    <w:charset w:val="80"/>
    <w:family w:val="auto"/>
    <w:notTrueType/>
    <w:pitch w:val="default"/>
    <w:sig w:usb0="00000005" w:usb1="08070000" w:usb2="00000010" w:usb3="00000000" w:csb0="00020002"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8C241" w14:textId="6DC3B5A4" w:rsidR="00DC0330" w:rsidRDefault="00306286">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D6AD136" wp14:editId="429BCAE6">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611495" cy="32004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DC0330" w:rsidRDefault="00DC0330">
                                <w:pPr>
                                  <w:jc w:val="right"/>
                                  <w:rPr>
                                    <w:color w:val="7F7F7F" w:themeColor="text1" w:themeTint="80"/>
                                  </w:rPr>
                                </w:pPr>
                                <w:r>
                                  <w:rPr>
                                    <w:color w:val="7F7F7F" w:themeColor="text1" w:themeTint="80"/>
                                  </w:rPr>
                                  <w:t xml:space="preserve">     </w:t>
                                </w:r>
                              </w:p>
                            </w:sdtContent>
                          </w:sdt>
                          <w:p w14:paraId="0A197BCE" w14:textId="77777777" w:rsidR="00DC0330" w:rsidRDefault="00DC033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D6AD136" id="Group 37" o:spid="_x0000_s1026" style="position:absolute;margin-left:390.65pt;margin-top:0;width:441.8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DC0330" w:rsidRDefault="00DC0330">
                          <w:pPr>
                            <w:jc w:val="right"/>
                            <w:rPr>
                              <w:color w:val="7F7F7F" w:themeColor="text1" w:themeTint="80"/>
                            </w:rPr>
                          </w:pPr>
                          <w:r>
                            <w:rPr>
                              <w:color w:val="7F7F7F" w:themeColor="text1" w:themeTint="80"/>
                            </w:rPr>
                            <w:t xml:space="preserve">     </w:t>
                          </w:r>
                        </w:p>
                      </w:sdtContent>
                    </w:sdt>
                    <w:p w14:paraId="0A197BCE" w14:textId="77777777" w:rsidR="00DC0330" w:rsidRDefault="00DC0330">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5E8E127" wp14:editId="538E0993">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14880" w14:textId="461C0E3B" w:rsidR="00DC0330" w:rsidRDefault="00DC033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C7E3A">
                            <w:rPr>
                              <w:noProof/>
                              <w:color w:val="FFFFFF" w:themeColor="background1"/>
                              <w:sz w:val="28"/>
                              <w:szCs w:val="28"/>
                            </w:rPr>
                            <w:t>15</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127"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om6HE6kCAAC4BQAADgAAAAAAAAAAAAAA&#10;AAAuAgAAZHJzL2Uyb0RvYy54bWxQSwECLQAUAAYACAAAACEALhtkzNwAAAADAQAADwAAAAAAAAAA&#10;AAAAAAADBQAAZHJzL2Rvd25yZXYueG1sUEsFBgAAAAAEAAQA8wAAAAwGAAAAAA==&#10;" fillcolor="black [3213]" stroked="f" strokeweight="3pt">
              <v:path arrowok="t"/>
              <v:textbox>
                <w:txbxContent>
                  <w:p w14:paraId="74B14880" w14:textId="461C0E3B" w:rsidR="00DC0330" w:rsidRDefault="00DC033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C7E3A">
                      <w:rPr>
                        <w:noProof/>
                        <w:color w:val="FFFFFF" w:themeColor="background1"/>
                        <w:sz w:val="28"/>
                        <w:szCs w:val="28"/>
                      </w:rPr>
                      <w:t>15</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533F0" w14:textId="77777777" w:rsidR="00F36CA3" w:rsidRDefault="00F36CA3" w:rsidP="000D3CE9">
      <w:pPr>
        <w:spacing w:after="0" w:line="240" w:lineRule="auto"/>
      </w:pPr>
      <w:r>
        <w:separator/>
      </w:r>
    </w:p>
  </w:footnote>
  <w:footnote w:type="continuationSeparator" w:id="0">
    <w:p w14:paraId="370F02B4" w14:textId="77777777" w:rsidR="00F36CA3" w:rsidRDefault="00F36CA3"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4204"/>
      <w:gridCol w:w="4623"/>
    </w:tblGrid>
    <w:tr w:rsidR="00DC0330" w:rsidRPr="00201FC8" w14:paraId="5F9ED4D7" w14:textId="77777777" w:rsidTr="003D6273">
      <w:tc>
        <w:tcPr>
          <w:tcW w:w="4204" w:type="dxa"/>
          <w:tcBorders>
            <w:top w:val="nil"/>
            <w:left w:val="nil"/>
            <w:bottom w:val="single" w:sz="12" w:space="0" w:color="auto"/>
            <w:right w:val="single" w:sz="12" w:space="0" w:color="auto"/>
          </w:tcBorders>
        </w:tcPr>
        <w:p w14:paraId="2F25C3A3" w14:textId="77777777" w:rsidR="00DC0330" w:rsidRPr="00201FC8" w:rsidRDefault="00DC0330" w:rsidP="00A37F8B">
          <w:pPr>
            <w:jc w:val="right"/>
            <w:rPr>
              <w:lang w:val="pl-PL"/>
            </w:rPr>
          </w:pPr>
        </w:p>
      </w:tc>
      <w:tc>
        <w:tcPr>
          <w:tcW w:w="4623" w:type="dxa"/>
          <w:tcBorders>
            <w:top w:val="single" w:sz="12" w:space="0" w:color="auto"/>
            <w:left w:val="single" w:sz="12" w:space="0" w:color="auto"/>
            <w:bottom w:val="single" w:sz="12" w:space="0" w:color="auto"/>
            <w:right w:val="single" w:sz="12" w:space="0" w:color="auto"/>
          </w:tcBorders>
          <w:shd w:val="clear" w:color="auto" w:fill="000000" w:themeFill="text1"/>
          <w:vAlign w:val="bottom"/>
        </w:tcPr>
        <w:p w14:paraId="56CF0926" w14:textId="106598BA" w:rsidR="00DC0330" w:rsidRPr="00A37F8B" w:rsidRDefault="00DC0330" w:rsidP="00A37F8B">
          <w:pPr>
            <w:spacing w:before="20"/>
            <w:jc w:val="right"/>
            <w:rPr>
              <w:sz w:val="28"/>
              <w:szCs w:val="28"/>
              <w:lang w:val="pl-PL"/>
            </w:rPr>
          </w:pPr>
          <w:r w:rsidRPr="00A37F8B">
            <w:rPr>
              <w:sz w:val="28"/>
              <w:szCs w:val="28"/>
              <w:lang w:val="pl-PL"/>
            </w:rPr>
            <w:fldChar w:fldCharType="begin"/>
          </w:r>
          <w:r w:rsidRPr="00A37F8B">
            <w:rPr>
              <w:sz w:val="28"/>
              <w:szCs w:val="28"/>
              <w:lang w:val="pl-PL"/>
            </w:rPr>
            <w:instrText xml:space="preserve"> STYLEREF  "Heading 1"  \* MERGEFORMAT </w:instrText>
          </w:r>
          <w:r>
            <w:rPr>
              <w:sz w:val="28"/>
              <w:szCs w:val="28"/>
              <w:lang w:val="pl-PL"/>
            </w:rPr>
            <w:fldChar w:fldCharType="separate"/>
          </w:r>
          <w:r w:rsidR="003C7E3A">
            <w:rPr>
              <w:noProof/>
              <w:sz w:val="28"/>
              <w:szCs w:val="28"/>
              <w:lang w:val="pl-PL"/>
            </w:rPr>
            <w:t>Procesy spalania</w:t>
          </w:r>
          <w:r w:rsidRPr="00A37F8B">
            <w:rPr>
              <w:sz w:val="28"/>
              <w:szCs w:val="28"/>
              <w:lang w:val="pl-PL"/>
            </w:rPr>
            <w:fldChar w:fldCharType="end"/>
          </w:r>
        </w:p>
      </w:tc>
    </w:tr>
  </w:tbl>
  <w:p w14:paraId="6B58145E" w14:textId="77777777" w:rsidR="00DC0330" w:rsidRPr="00201FC8" w:rsidRDefault="00DC0330"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CC10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361C5"/>
    <w:multiLevelType w:val="hybridMultilevel"/>
    <w:tmpl w:val="35F0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04A9"/>
    <w:multiLevelType w:val="hybridMultilevel"/>
    <w:tmpl w:val="2CDC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C730D"/>
    <w:multiLevelType w:val="hybridMultilevel"/>
    <w:tmpl w:val="1D4C4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D3A4421"/>
    <w:multiLevelType w:val="hybridMultilevel"/>
    <w:tmpl w:val="C44C2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B342E8"/>
    <w:multiLevelType w:val="hybridMultilevel"/>
    <w:tmpl w:val="E32ED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1EA7CAC"/>
    <w:multiLevelType w:val="hybridMultilevel"/>
    <w:tmpl w:val="69DC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F2186"/>
    <w:multiLevelType w:val="hybridMultilevel"/>
    <w:tmpl w:val="AFEC5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4172C9"/>
    <w:multiLevelType w:val="hybridMultilevel"/>
    <w:tmpl w:val="B0FE7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421101"/>
    <w:multiLevelType w:val="multilevel"/>
    <w:tmpl w:val="40AEBCEC"/>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18" w15:restartNumberingAfterBreak="0">
    <w:nsid w:val="543F2E66"/>
    <w:multiLevelType w:val="hybridMultilevel"/>
    <w:tmpl w:val="B428D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8B673F"/>
    <w:multiLevelType w:val="hybridMultilevel"/>
    <w:tmpl w:val="3FC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493A55"/>
    <w:multiLevelType w:val="hybridMultilevel"/>
    <w:tmpl w:val="3BF80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DC2D39"/>
    <w:multiLevelType w:val="hybridMultilevel"/>
    <w:tmpl w:val="45600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AD2E3C"/>
    <w:multiLevelType w:val="hybridMultilevel"/>
    <w:tmpl w:val="EB884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E142A3"/>
    <w:multiLevelType w:val="hybridMultilevel"/>
    <w:tmpl w:val="65025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797DCE"/>
    <w:multiLevelType w:val="hybridMultilevel"/>
    <w:tmpl w:val="46E88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
  </w:num>
  <w:num w:numId="3">
    <w:abstractNumId w:val="17"/>
  </w:num>
  <w:num w:numId="4">
    <w:abstractNumId w:val="17"/>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3"/>
  </w:num>
  <w:num w:numId="6">
    <w:abstractNumId w:val="7"/>
  </w:num>
  <w:num w:numId="7">
    <w:abstractNumId w:val="24"/>
  </w:num>
  <w:num w:numId="8">
    <w:abstractNumId w:val="10"/>
  </w:num>
  <w:num w:numId="9">
    <w:abstractNumId w:val="11"/>
  </w:num>
  <w:num w:numId="10">
    <w:abstractNumId w:val="12"/>
  </w:num>
  <w:num w:numId="11">
    <w:abstractNumId w:val="14"/>
  </w:num>
  <w:num w:numId="12">
    <w:abstractNumId w:val="20"/>
  </w:num>
  <w:num w:numId="13">
    <w:abstractNumId w:val="0"/>
  </w:num>
  <w:num w:numId="14">
    <w:abstractNumId w:val="6"/>
  </w:num>
  <w:num w:numId="15">
    <w:abstractNumId w:val="5"/>
  </w:num>
  <w:num w:numId="16">
    <w:abstractNumId w:val="19"/>
  </w:num>
  <w:num w:numId="17">
    <w:abstractNumId w:val="8"/>
  </w:num>
  <w:num w:numId="18">
    <w:abstractNumId w:val="13"/>
  </w:num>
  <w:num w:numId="19">
    <w:abstractNumId w:val="15"/>
  </w:num>
  <w:num w:numId="20">
    <w:abstractNumId w:val="3"/>
  </w:num>
  <w:num w:numId="21">
    <w:abstractNumId w:val="18"/>
  </w:num>
  <w:num w:numId="22">
    <w:abstractNumId w:val="21"/>
  </w:num>
  <w:num w:numId="23">
    <w:abstractNumId w:val="4"/>
  </w:num>
  <w:num w:numId="24">
    <w:abstractNumId w:val="9"/>
  </w:num>
  <w:num w:numId="25">
    <w:abstractNumId w:val="27"/>
  </w:num>
  <w:num w:numId="26">
    <w:abstractNumId w:val="22"/>
  </w:num>
  <w:num w:numId="27">
    <w:abstractNumId w:val="25"/>
  </w:num>
  <w:num w:numId="28">
    <w:abstractNumId w:val="1"/>
  </w:num>
  <w:num w:numId="29">
    <w:abstractNumId w:val="2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iga, Jakub">
    <w15:presenceInfo w15:providerId="AD" w15:userId="S-1-5-21-2754242312-2624097566-4060039165-5286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14069"/>
    <w:rsid w:val="00044CA8"/>
    <w:rsid w:val="0006363E"/>
    <w:rsid w:val="00095854"/>
    <w:rsid w:val="000D3CE9"/>
    <w:rsid w:val="000E694C"/>
    <w:rsid w:val="000F2D75"/>
    <w:rsid w:val="000F485C"/>
    <w:rsid w:val="000F4BB5"/>
    <w:rsid w:val="001057B9"/>
    <w:rsid w:val="001105F7"/>
    <w:rsid w:val="001430BE"/>
    <w:rsid w:val="00165F0C"/>
    <w:rsid w:val="001675B2"/>
    <w:rsid w:val="001A44E6"/>
    <w:rsid w:val="001E1CD3"/>
    <w:rsid w:val="001E2064"/>
    <w:rsid w:val="001E46B6"/>
    <w:rsid w:val="001E50F7"/>
    <w:rsid w:val="001F7C24"/>
    <w:rsid w:val="002010D7"/>
    <w:rsid w:val="00201FC8"/>
    <w:rsid w:val="00202306"/>
    <w:rsid w:val="002440CA"/>
    <w:rsid w:val="00260BAA"/>
    <w:rsid w:val="00271E53"/>
    <w:rsid w:val="0027291D"/>
    <w:rsid w:val="002820F0"/>
    <w:rsid w:val="00290F2F"/>
    <w:rsid w:val="002A49CE"/>
    <w:rsid w:val="002A7541"/>
    <w:rsid w:val="002B70B0"/>
    <w:rsid w:val="002C4491"/>
    <w:rsid w:val="002C5504"/>
    <w:rsid w:val="00306286"/>
    <w:rsid w:val="00306E94"/>
    <w:rsid w:val="00306EF8"/>
    <w:rsid w:val="0031548E"/>
    <w:rsid w:val="003674C0"/>
    <w:rsid w:val="00383949"/>
    <w:rsid w:val="00394C03"/>
    <w:rsid w:val="003A271A"/>
    <w:rsid w:val="003C3AA5"/>
    <w:rsid w:val="003C7E3A"/>
    <w:rsid w:val="003D6273"/>
    <w:rsid w:val="004057F5"/>
    <w:rsid w:val="00413631"/>
    <w:rsid w:val="0044214B"/>
    <w:rsid w:val="00462298"/>
    <w:rsid w:val="0049168C"/>
    <w:rsid w:val="004C5A70"/>
    <w:rsid w:val="0051755D"/>
    <w:rsid w:val="00524F80"/>
    <w:rsid w:val="005A26DD"/>
    <w:rsid w:val="005A6A89"/>
    <w:rsid w:val="005A7B36"/>
    <w:rsid w:val="005D01E6"/>
    <w:rsid w:val="005D0AC2"/>
    <w:rsid w:val="00615E7C"/>
    <w:rsid w:val="00624E56"/>
    <w:rsid w:val="00651FF2"/>
    <w:rsid w:val="006B3889"/>
    <w:rsid w:val="006D6321"/>
    <w:rsid w:val="00715A54"/>
    <w:rsid w:val="00780777"/>
    <w:rsid w:val="00793EA2"/>
    <w:rsid w:val="007940B3"/>
    <w:rsid w:val="007D141D"/>
    <w:rsid w:val="007F4E73"/>
    <w:rsid w:val="00846980"/>
    <w:rsid w:val="00855302"/>
    <w:rsid w:val="0086010D"/>
    <w:rsid w:val="00863F8F"/>
    <w:rsid w:val="00872900"/>
    <w:rsid w:val="00874FA8"/>
    <w:rsid w:val="0088007D"/>
    <w:rsid w:val="00893A21"/>
    <w:rsid w:val="008E0283"/>
    <w:rsid w:val="00920EA3"/>
    <w:rsid w:val="009346C6"/>
    <w:rsid w:val="00945AF6"/>
    <w:rsid w:val="00963F05"/>
    <w:rsid w:val="00974052"/>
    <w:rsid w:val="009A07FE"/>
    <w:rsid w:val="009A15D9"/>
    <w:rsid w:val="009D3E63"/>
    <w:rsid w:val="009E2E3F"/>
    <w:rsid w:val="009E6C46"/>
    <w:rsid w:val="009F5902"/>
    <w:rsid w:val="00A20E51"/>
    <w:rsid w:val="00A24F07"/>
    <w:rsid w:val="00A27B3A"/>
    <w:rsid w:val="00A34E29"/>
    <w:rsid w:val="00A37F8B"/>
    <w:rsid w:val="00A436E8"/>
    <w:rsid w:val="00A45CAE"/>
    <w:rsid w:val="00A507C7"/>
    <w:rsid w:val="00A66272"/>
    <w:rsid w:val="00A949E2"/>
    <w:rsid w:val="00A95D1A"/>
    <w:rsid w:val="00AC0940"/>
    <w:rsid w:val="00AC2324"/>
    <w:rsid w:val="00B10544"/>
    <w:rsid w:val="00B256F8"/>
    <w:rsid w:val="00B50508"/>
    <w:rsid w:val="00B80635"/>
    <w:rsid w:val="00B87541"/>
    <w:rsid w:val="00BB4FFA"/>
    <w:rsid w:val="00BD50DC"/>
    <w:rsid w:val="00BF7AFD"/>
    <w:rsid w:val="00C16782"/>
    <w:rsid w:val="00C17221"/>
    <w:rsid w:val="00C42A92"/>
    <w:rsid w:val="00C42AEC"/>
    <w:rsid w:val="00C76E5B"/>
    <w:rsid w:val="00C91B6C"/>
    <w:rsid w:val="00C95D79"/>
    <w:rsid w:val="00CC5821"/>
    <w:rsid w:val="00CD4D22"/>
    <w:rsid w:val="00CE5FF1"/>
    <w:rsid w:val="00CF7C56"/>
    <w:rsid w:val="00D172B8"/>
    <w:rsid w:val="00D31ABC"/>
    <w:rsid w:val="00D33CC8"/>
    <w:rsid w:val="00D47779"/>
    <w:rsid w:val="00D604B7"/>
    <w:rsid w:val="00D626D6"/>
    <w:rsid w:val="00D64744"/>
    <w:rsid w:val="00D76D2C"/>
    <w:rsid w:val="00DC0330"/>
    <w:rsid w:val="00DC54B9"/>
    <w:rsid w:val="00DF54FE"/>
    <w:rsid w:val="00E04E12"/>
    <w:rsid w:val="00E13861"/>
    <w:rsid w:val="00E146BB"/>
    <w:rsid w:val="00E2314F"/>
    <w:rsid w:val="00E25417"/>
    <w:rsid w:val="00E467BB"/>
    <w:rsid w:val="00E5426A"/>
    <w:rsid w:val="00E851E2"/>
    <w:rsid w:val="00E85EC5"/>
    <w:rsid w:val="00E86562"/>
    <w:rsid w:val="00EE6CEA"/>
    <w:rsid w:val="00EF0F3D"/>
    <w:rsid w:val="00EF7ED1"/>
    <w:rsid w:val="00F04282"/>
    <w:rsid w:val="00F130E3"/>
    <w:rsid w:val="00F15CCD"/>
    <w:rsid w:val="00F21A35"/>
    <w:rsid w:val="00F36CA3"/>
    <w:rsid w:val="00F42204"/>
    <w:rsid w:val="00F5691D"/>
    <w:rsid w:val="00F80241"/>
    <w:rsid w:val="00F84A60"/>
    <w:rsid w:val="00FA3A11"/>
    <w:rsid w:val="00FD0627"/>
    <w:rsid w:val="00FE4320"/>
    <w:rsid w:val="00FE75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4:docId w14:val="583F0679"/>
  <w15:docId w15:val="{D2BF8CA5-D62E-42D3-8C75-4C86C595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AC0940"/>
    <w:pPr>
      <w:tabs>
        <w:tab w:val="left" w:pos="440"/>
        <w:tab w:val="right" w:leader="dot" w:pos="8827"/>
      </w:tabs>
      <w:spacing w:after="100"/>
    </w:pPr>
    <w:rPr>
      <w:b/>
      <w:noProof/>
      <w:lang w:val="pl-PL"/>
    </w:r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customStyle="1" w:styleId="GridTable4-Accent51">
    <w:name w:val="Grid Table 4 - Accent 51"/>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86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0D"/>
    <w:rPr>
      <w:rFonts w:ascii="Tahoma" w:hAnsi="Tahoma" w:cs="Tahoma"/>
      <w:sz w:val="16"/>
      <w:szCs w:val="16"/>
    </w:rPr>
  </w:style>
  <w:style w:type="paragraph" w:styleId="Revision">
    <w:name w:val="Revision"/>
    <w:hidden/>
    <w:uiPriority w:val="99"/>
    <w:semiHidden/>
    <w:rsid w:val="0086010D"/>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86010D"/>
    <w:rPr>
      <w:sz w:val="16"/>
      <w:szCs w:val="16"/>
    </w:rPr>
  </w:style>
  <w:style w:type="paragraph" w:styleId="CommentText">
    <w:name w:val="annotation text"/>
    <w:basedOn w:val="Normal"/>
    <w:link w:val="CommentTextChar"/>
    <w:uiPriority w:val="99"/>
    <w:semiHidden/>
    <w:unhideWhenUsed/>
    <w:rsid w:val="0086010D"/>
    <w:pPr>
      <w:spacing w:line="240" w:lineRule="auto"/>
    </w:pPr>
    <w:rPr>
      <w:sz w:val="20"/>
      <w:szCs w:val="20"/>
    </w:rPr>
  </w:style>
  <w:style w:type="character" w:customStyle="1" w:styleId="CommentTextChar">
    <w:name w:val="Comment Text Char"/>
    <w:basedOn w:val="DefaultParagraphFont"/>
    <w:link w:val="CommentText"/>
    <w:uiPriority w:val="99"/>
    <w:semiHidden/>
    <w:rsid w:val="008601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6010D"/>
    <w:rPr>
      <w:b/>
      <w:bCs/>
    </w:rPr>
  </w:style>
  <w:style w:type="character" w:customStyle="1" w:styleId="CommentSubjectChar">
    <w:name w:val="Comment Subject Char"/>
    <w:basedOn w:val="CommentTextChar"/>
    <w:link w:val="CommentSubject"/>
    <w:uiPriority w:val="99"/>
    <w:semiHidden/>
    <w:rsid w:val="0086010D"/>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60D2F-D4DF-453F-A2B4-087FD72EE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7265</Words>
  <Characters>41411</Characters>
  <Application>Microsoft Office Word</Application>
  <DocSecurity>0</DocSecurity>
  <Lines>345</Lines>
  <Paragraphs>97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2</cp:revision>
  <dcterms:created xsi:type="dcterms:W3CDTF">2018-08-18T10:41:00Z</dcterms:created>
  <dcterms:modified xsi:type="dcterms:W3CDTF">2018-08-18T10:41:00Z</dcterms:modified>
</cp:coreProperties>
</file>
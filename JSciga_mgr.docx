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773" w:type="dxa"/>
        <w:tblBorders>
          <w:bottom w:val="double" w:sz="4" w:space="0" w:color="auto"/>
        </w:tblBorders>
        <w:tblCellMar>
          <w:left w:w="70" w:type="dxa"/>
          <w:right w:w="70" w:type="dxa"/>
        </w:tblCellMar>
        <w:tblLook w:val="0000" w:firstRow="0" w:lastRow="0" w:firstColumn="0" w:lastColumn="0" w:noHBand="0" w:noVBand="0"/>
      </w:tblPr>
      <w:tblGrid>
        <w:gridCol w:w="2393"/>
        <w:gridCol w:w="6380"/>
      </w:tblGrid>
      <w:tr w:rsidR="00202306" w:rsidRPr="00732BF4" w14:paraId="68B59183" w14:textId="77777777" w:rsidTr="001430BE">
        <w:trPr>
          <w:trHeight w:val="2577"/>
        </w:trPr>
        <w:tc>
          <w:tcPr>
            <w:tcW w:w="2393" w:type="dxa"/>
            <w:tcBorders>
              <w:top w:val="nil"/>
              <w:left w:val="nil"/>
              <w:bottom w:val="double" w:sz="4" w:space="0" w:color="auto"/>
              <w:right w:val="nil"/>
            </w:tcBorders>
          </w:tcPr>
          <w:p w14:paraId="33B897B1" w14:textId="77777777" w:rsidR="00202306" w:rsidRPr="00202306" w:rsidRDefault="00202306" w:rsidP="00202306">
            <w:pPr>
              <w:spacing w:after="0" w:line="240" w:lineRule="auto"/>
              <w:jc w:val="center"/>
              <w:rPr>
                <w:rFonts w:eastAsia="Times New Roman" w:cs="Times New Roman"/>
                <w:b/>
                <w:bCs/>
                <w:color w:val="FF0000"/>
                <w:sz w:val="36"/>
                <w:szCs w:val="36"/>
                <w:lang w:val="pl-PL" w:eastAsia="pl-PL"/>
              </w:rPr>
            </w:pPr>
            <w:r w:rsidRPr="00202306">
              <w:rPr>
                <w:rFonts w:eastAsia="Times New Roman" w:cs="Times New Roman"/>
                <w:b/>
                <w:bCs/>
                <w:noProof/>
                <w:color w:val="FF0000"/>
                <w:sz w:val="36"/>
                <w:szCs w:val="36"/>
              </w:rPr>
              <w:drawing>
                <wp:inline distT="0" distB="0" distL="0" distR="0" wp14:anchorId="583FE2BC" wp14:editId="25EA1A38">
                  <wp:extent cx="638175" cy="1257300"/>
                  <wp:effectExtent l="0" t="0" r="9525" b="0"/>
                  <wp:docPr id="2" name="Picture 2" descr="agh_znk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znk_wbr_rgb_150pp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1257300"/>
                          </a:xfrm>
                          <a:prstGeom prst="rect">
                            <a:avLst/>
                          </a:prstGeom>
                          <a:noFill/>
                          <a:ln>
                            <a:noFill/>
                          </a:ln>
                        </pic:spPr>
                      </pic:pic>
                    </a:graphicData>
                  </a:graphic>
                </wp:inline>
              </w:drawing>
            </w:r>
          </w:p>
        </w:tc>
        <w:tc>
          <w:tcPr>
            <w:tcW w:w="6380" w:type="dxa"/>
            <w:tcBorders>
              <w:top w:val="nil"/>
              <w:left w:val="nil"/>
              <w:bottom w:val="double" w:sz="4" w:space="0" w:color="auto"/>
              <w:right w:val="nil"/>
            </w:tcBorders>
          </w:tcPr>
          <w:p w14:paraId="4BA02BC7" w14:textId="77777777" w:rsidR="00202306" w:rsidRPr="00202306" w:rsidRDefault="00202306" w:rsidP="00202306">
            <w:pPr>
              <w:spacing w:after="0" w:line="240" w:lineRule="auto"/>
              <w:ind w:right="-144"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AKADEMIA GÓRNICZO-HUTNICZA</w:t>
            </w:r>
          </w:p>
          <w:p w14:paraId="5ABC6043" w14:textId="77777777" w:rsidR="00202306" w:rsidRPr="00202306" w:rsidRDefault="00202306" w:rsidP="00202306">
            <w:pPr>
              <w:spacing w:after="0" w:line="240" w:lineRule="auto"/>
              <w:ind w:firstLine="17"/>
              <w:jc w:val="center"/>
              <w:rPr>
                <w:rFonts w:eastAsia="Times New Roman" w:cs="Times New Roman"/>
                <w:b/>
                <w:bCs/>
                <w:szCs w:val="24"/>
                <w:lang w:val="pl-PL" w:eastAsia="pl-PL"/>
              </w:rPr>
            </w:pPr>
          </w:p>
          <w:p w14:paraId="07C5C48F" w14:textId="77777777"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im. Stanisława Staszica w Krakowie</w:t>
            </w:r>
          </w:p>
          <w:p w14:paraId="491249BC" w14:textId="77777777" w:rsidR="00202306" w:rsidRPr="00202306" w:rsidRDefault="00202306" w:rsidP="00202306">
            <w:pPr>
              <w:spacing w:after="0" w:line="240" w:lineRule="auto"/>
              <w:ind w:firstLine="17"/>
              <w:jc w:val="center"/>
              <w:rPr>
                <w:rFonts w:eastAsia="Times New Roman" w:cs="Times New Roman"/>
                <w:b/>
                <w:bCs/>
                <w:szCs w:val="24"/>
                <w:lang w:val="pl-PL" w:eastAsia="pl-PL"/>
              </w:rPr>
            </w:pPr>
          </w:p>
          <w:p w14:paraId="5DA39C71" w14:textId="77777777"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WYDZIAŁ INŻYNIERII MECHANICZNEJ I ROBOTYKI</w:t>
            </w:r>
          </w:p>
        </w:tc>
      </w:tr>
    </w:tbl>
    <w:p w14:paraId="189C2F1A" w14:textId="77777777" w:rsidR="00202306" w:rsidRPr="00202306" w:rsidRDefault="00202306" w:rsidP="00202306">
      <w:pPr>
        <w:spacing w:after="0" w:line="240" w:lineRule="auto"/>
        <w:rPr>
          <w:rFonts w:eastAsia="Times New Roman" w:cs="Times New Roman"/>
          <w:sz w:val="36"/>
          <w:szCs w:val="36"/>
          <w:lang w:val="pl-PL" w:eastAsia="pl-PL"/>
        </w:rPr>
      </w:pPr>
    </w:p>
    <w:p w14:paraId="3AC7AA20" w14:textId="77777777" w:rsidR="00202306" w:rsidRPr="00202306" w:rsidRDefault="00202306" w:rsidP="00202306">
      <w:pPr>
        <w:spacing w:after="0" w:line="240" w:lineRule="auto"/>
        <w:rPr>
          <w:rFonts w:eastAsia="Times New Roman" w:cs="Times New Roman"/>
          <w:sz w:val="36"/>
          <w:szCs w:val="36"/>
          <w:lang w:val="pl-PL" w:eastAsia="pl-PL"/>
        </w:rPr>
      </w:pPr>
    </w:p>
    <w:p w14:paraId="18D65183" w14:textId="77777777" w:rsidR="00202306" w:rsidRPr="00202306" w:rsidRDefault="00202306" w:rsidP="00202306">
      <w:pPr>
        <w:spacing w:after="0" w:line="240" w:lineRule="auto"/>
        <w:jc w:val="center"/>
        <w:rPr>
          <w:rFonts w:eastAsia="Arial Unicode MS" w:cs="Times New Roman"/>
          <w:b/>
          <w:bCs/>
          <w:sz w:val="56"/>
          <w:szCs w:val="56"/>
          <w:lang w:val="pl-PL" w:eastAsia="pl-PL"/>
        </w:rPr>
      </w:pPr>
      <w:r w:rsidRPr="00202306">
        <w:rPr>
          <w:rFonts w:eastAsia="Times New Roman" w:cs="Times New Roman"/>
          <w:b/>
          <w:bCs/>
          <w:sz w:val="56"/>
          <w:szCs w:val="56"/>
          <w:lang w:val="pl-PL" w:eastAsia="pl-PL"/>
        </w:rPr>
        <w:t>Magisterska praca dyplomowa</w:t>
      </w:r>
    </w:p>
    <w:p w14:paraId="7101D7CB" w14:textId="77777777" w:rsidR="00202306" w:rsidRPr="00202306" w:rsidRDefault="00202306" w:rsidP="00202306">
      <w:pPr>
        <w:spacing w:after="0" w:line="240" w:lineRule="auto"/>
        <w:rPr>
          <w:rFonts w:eastAsia="Times New Roman" w:cs="Times New Roman"/>
          <w:sz w:val="28"/>
          <w:szCs w:val="28"/>
          <w:lang w:val="pl-PL" w:eastAsia="pl-PL"/>
        </w:rPr>
      </w:pPr>
    </w:p>
    <w:p w14:paraId="6EC07257" w14:textId="77777777" w:rsidR="00202306" w:rsidRPr="00202306" w:rsidRDefault="00202306" w:rsidP="00202306">
      <w:pPr>
        <w:spacing w:after="0" w:line="240" w:lineRule="auto"/>
        <w:rPr>
          <w:rFonts w:eastAsia="Times New Roman" w:cs="Times New Roman"/>
          <w:sz w:val="28"/>
          <w:szCs w:val="28"/>
          <w:lang w:val="pl-PL" w:eastAsia="pl-PL"/>
        </w:rPr>
      </w:pPr>
    </w:p>
    <w:p w14:paraId="67EF6D83" w14:textId="77777777" w:rsidR="00202306" w:rsidRPr="00202306" w:rsidRDefault="00202306" w:rsidP="00202306">
      <w:pPr>
        <w:spacing w:after="0" w:line="240" w:lineRule="auto"/>
        <w:rPr>
          <w:rFonts w:eastAsia="Times New Roman" w:cs="Times New Roman"/>
          <w:sz w:val="28"/>
          <w:szCs w:val="28"/>
          <w:lang w:val="pl-PL" w:eastAsia="pl-PL"/>
        </w:rPr>
      </w:pPr>
    </w:p>
    <w:tbl>
      <w:tblPr>
        <w:tblW w:w="0" w:type="auto"/>
        <w:jc w:val="center"/>
        <w:tblLook w:val="0000" w:firstRow="0" w:lastRow="0" w:firstColumn="0" w:lastColumn="0" w:noHBand="0" w:noVBand="0"/>
      </w:tblPr>
      <w:tblGrid>
        <w:gridCol w:w="8643"/>
      </w:tblGrid>
      <w:tr w:rsidR="00202306" w:rsidRPr="00202306" w14:paraId="7CAF6E74" w14:textId="77777777" w:rsidTr="001430BE">
        <w:trPr>
          <w:jc w:val="center"/>
        </w:trPr>
        <w:tc>
          <w:tcPr>
            <w:tcW w:w="8643" w:type="dxa"/>
            <w:tcBorders>
              <w:top w:val="nil"/>
              <w:left w:val="nil"/>
              <w:bottom w:val="nil"/>
              <w:right w:val="nil"/>
            </w:tcBorders>
          </w:tcPr>
          <w:p w14:paraId="674928CF" w14:textId="77777777"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44"/>
                <w:szCs w:val="44"/>
                <w:lang w:val="pl-PL" w:eastAsia="pl-PL"/>
              </w:rPr>
              <w:t>Jakub Ściga</w:t>
            </w:r>
          </w:p>
        </w:tc>
      </w:tr>
      <w:tr w:rsidR="00202306" w:rsidRPr="00202306" w14:paraId="724FC8F9" w14:textId="77777777" w:rsidTr="001430BE">
        <w:trPr>
          <w:trHeight w:val="628"/>
          <w:jc w:val="center"/>
        </w:trPr>
        <w:tc>
          <w:tcPr>
            <w:tcW w:w="8643" w:type="dxa"/>
            <w:tcBorders>
              <w:top w:val="nil"/>
              <w:left w:val="nil"/>
              <w:bottom w:val="nil"/>
              <w:right w:val="nil"/>
            </w:tcBorders>
          </w:tcPr>
          <w:p w14:paraId="712D4F80" w14:textId="77777777" w:rsidR="00202306" w:rsidRPr="00202306" w:rsidRDefault="00202306" w:rsidP="00202306">
            <w:pPr>
              <w:spacing w:after="0" w:line="240" w:lineRule="auto"/>
              <w:jc w:val="center"/>
              <w:rPr>
                <w:rFonts w:eastAsia="Times New Roman" w:cs="Times New Roman"/>
                <w:i/>
                <w:iCs/>
                <w:sz w:val="28"/>
                <w:szCs w:val="28"/>
                <w:lang w:val="pl-PL" w:eastAsia="pl-PL"/>
              </w:rPr>
            </w:pPr>
            <w:r w:rsidRPr="00202306">
              <w:rPr>
                <w:rFonts w:eastAsia="Times New Roman" w:cs="Times New Roman"/>
                <w:i/>
                <w:iCs/>
                <w:sz w:val="28"/>
                <w:szCs w:val="28"/>
                <w:lang w:val="pl-PL" w:eastAsia="pl-PL"/>
              </w:rPr>
              <w:t>Imię i nazwisko</w:t>
            </w:r>
          </w:p>
        </w:tc>
      </w:tr>
      <w:tr w:rsidR="00202306" w:rsidRPr="00202306" w14:paraId="52B9073A" w14:textId="77777777" w:rsidTr="001430BE">
        <w:trPr>
          <w:jc w:val="center"/>
        </w:trPr>
        <w:tc>
          <w:tcPr>
            <w:tcW w:w="8643" w:type="dxa"/>
            <w:tcBorders>
              <w:top w:val="nil"/>
              <w:left w:val="nil"/>
              <w:bottom w:val="nil"/>
              <w:right w:val="nil"/>
            </w:tcBorders>
          </w:tcPr>
          <w:p w14:paraId="79DDF2D0" w14:textId="77777777"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28"/>
                <w:szCs w:val="28"/>
                <w:lang w:val="pl-PL" w:eastAsia="pl-PL"/>
              </w:rPr>
              <w:t>Automatyka i Robotyka</w:t>
            </w:r>
          </w:p>
        </w:tc>
      </w:tr>
      <w:tr w:rsidR="00202306" w:rsidRPr="00202306" w14:paraId="6E1AF8D8" w14:textId="77777777" w:rsidTr="001430BE">
        <w:trPr>
          <w:trHeight w:val="798"/>
          <w:jc w:val="center"/>
        </w:trPr>
        <w:tc>
          <w:tcPr>
            <w:tcW w:w="8643" w:type="dxa"/>
            <w:tcBorders>
              <w:top w:val="nil"/>
              <w:left w:val="nil"/>
              <w:bottom w:val="nil"/>
              <w:right w:val="nil"/>
            </w:tcBorders>
          </w:tcPr>
          <w:p w14:paraId="1F572B0B"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Kierunek studiów</w:t>
            </w:r>
          </w:p>
        </w:tc>
      </w:tr>
      <w:tr w:rsidR="00202306" w:rsidRPr="00732BF4" w14:paraId="191A0A69" w14:textId="77777777" w:rsidTr="001430BE">
        <w:trPr>
          <w:jc w:val="center"/>
        </w:trPr>
        <w:tc>
          <w:tcPr>
            <w:tcW w:w="8643" w:type="dxa"/>
            <w:tcBorders>
              <w:top w:val="nil"/>
              <w:left w:val="nil"/>
              <w:bottom w:val="nil"/>
              <w:right w:val="nil"/>
            </w:tcBorders>
          </w:tcPr>
          <w:p w14:paraId="1BC96AFC" w14:textId="77777777" w:rsidR="00202306" w:rsidRPr="00202306" w:rsidRDefault="00615E7C" w:rsidP="00202306">
            <w:pPr>
              <w:spacing w:after="0" w:line="240" w:lineRule="auto"/>
              <w:jc w:val="center"/>
              <w:rPr>
                <w:rFonts w:eastAsia="Times New Roman" w:cs="Times New Roman"/>
                <w:b/>
                <w:bCs/>
                <w:sz w:val="28"/>
                <w:szCs w:val="28"/>
                <w:lang w:val="pl-PL" w:eastAsia="pl-PL"/>
              </w:rPr>
            </w:pPr>
            <w:r w:rsidRPr="00615E7C">
              <w:rPr>
                <w:rFonts w:eastAsia="Times New Roman" w:cs="Times New Roman"/>
                <w:b/>
                <w:bCs/>
                <w:sz w:val="40"/>
                <w:szCs w:val="40"/>
                <w:lang w:val="pl-PL" w:eastAsia="pl-PL"/>
              </w:rPr>
              <w:t>Projekt rozproszonego sterowania układem ceramicznego pieca obrotowego.</w:t>
            </w:r>
          </w:p>
        </w:tc>
      </w:tr>
      <w:tr w:rsidR="00202306" w:rsidRPr="00202306" w14:paraId="115C7739" w14:textId="77777777" w:rsidTr="001430BE">
        <w:trPr>
          <w:jc w:val="center"/>
        </w:trPr>
        <w:tc>
          <w:tcPr>
            <w:tcW w:w="8643" w:type="dxa"/>
            <w:tcBorders>
              <w:top w:val="nil"/>
              <w:left w:val="nil"/>
              <w:bottom w:val="nil"/>
              <w:right w:val="nil"/>
            </w:tcBorders>
          </w:tcPr>
          <w:p w14:paraId="170E0EDA"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Temat pracy dyplomowej</w:t>
            </w:r>
          </w:p>
        </w:tc>
      </w:tr>
    </w:tbl>
    <w:p w14:paraId="235677C3" w14:textId="77777777" w:rsidR="00202306" w:rsidRPr="00202306" w:rsidRDefault="00202306" w:rsidP="00202306">
      <w:pPr>
        <w:spacing w:after="0" w:line="240" w:lineRule="auto"/>
        <w:rPr>
          <w:rFonts w:eastAsia="Times New Roman" w:cs="Times New Roman"/>
          <w:i/>
          <w:iCs/>
          <w:sz w:val="28"/>
          <w:szCs w:val="28"/>
          <w:lang w:val="pl-PL" w:eastAsia="pl-PL"/>
        </w:rPr>
      </w:pPr>
    </w:p>
    <w:p w14:paraId="473D3434" w14:textId="77777777" w:rsidR="00202306" w:rsidRPr="00202306" w:rsidRDefault="00202306" w:rsidP="00202306">
      <w:pPr>
        <w:spacing w:after="0" w:line="240" w:lineRule="auto"/>
        <w:rPr>
          <w:rFonts w:eastAsia="Times New Roman" w:cs="Times New Roman"/>
          <w:sz w:val="28"/>
          <w:szCs w:val="28"/>
          <w:lang w:val="pl-PL" w:eastAsia="pl-PL"/>
        </w:rPr>
      </w:pPr>
    </w:p>
    <w:p w14:paraId="120889DB" w14:textId="77777777" w:rsidR="00202306" w:rsidRPr="00202306" w:rsidRDefault="00202306" w:rsidP="00202306">
      <w:pPr>
        <w:spacing w:after="0" w:line="240" w:lineRule="auto"/>
        <w:rPr>
          <w:rFonts w:eastAsia="Times New Roman" w:cs="Times New Roman"/>
          <w:sz w:val="28"/>
          <w:szCs w:val="28"/>
          <w:lang w:val="pl-PL" w:eastAsia="pl-PL"/>
        </w:rPr>
      </w:pPr>
    </w:p>
    <w:p w14:paraId="6C9D5DAA" w14:textId="77777777" w:rsidR="00202306" w:rsidRPr="00202306" w:rsidRDefault="00202306" w:rsidP="00202306">
      <w:pPr>
        <w:spacing w:after="0" w:line="240" w:lineRule="auto"/>
        <w:rPr>
          <w:rFonts w:eastAsia="Times New Roman" w:cs="Times New Roman"/>
          <w:sz w:val="28"/>
          <w:szCs w:val="28"/>
          <w:lang w:val="pl-PL" w:eastAsia="pl-PL"/>
        </w:rPr>
      </w:pPr>
    </w:p>
    <w:p w14:paraId="6C1F2B0E" w14:textId="77777777" w:rsidR="00202306" w:rsidRPr="00202306" w:rsidRDefault="00202306" w:rsidP="00202306">
      <w:pPr>
        <w:spacing w:after="0" w:line="240" w:lineRule="auto"/>
        <w:rPr>
          <w:rFonts w:eastAsia="Times New Roman" w:cs="Times New Roman"/>
          <w:sz w:val="28"/>
          <w:szCs w:val="28"/>
          <w:lang w:val="pl-PL" w:eastAsia="pl-PL"/>
        </w:rPr>
      </w:pPr>
    </w:p>
    <w:p w14:paraId="02C3B24C" w14:textId="77777777" w:rsidR="00202306" w:rsidRPr="00202306" w:rsidRDefault="00202306" w:rsidP="00202306">
      <w:pPr>
        <w:spacing w:after="0" w:line="240" w:lineRule="auto"/>
        <w:rPr>
          <w:rFonts w:eastAsia="Times New Roman" w:cs="Times New Roman"/>
          <w:sz w:val="28"/>
          <w:szCs w:val="28"/>
          <w:lang w:val="pl-PL" w:eastAsia="pl-PL"/>
        </w:rPr>
      </w:pPr>
    </w:p>
    <w:tbl>
      <w:tblPr>
        <w:tblW w:w="0" w:type="auto"/>
        <w:tblLook w:val="0000" w:firstRow="0" w:lastRow="0" w:firstColumn="0" w:lastColumn="0" w:noHBand="0" w:noVBand="0"/>
      </w:tblPr>
      <w:tblGrid>
        <w:gridCol w:w="4503"/>
        <w:gridCol w:w="1842"/>
        <w:gridCol w:w="2316"/>
      </w:tblGrid>
      <w:tr w:rsidR="00202306" w:rsidRPr="00202306" w14:paraId="33FF0418" w14:textId="77777777" w:rsidTr="001430BE">
        <w:trPr>
          <w:trHeight w:val="748"/>
        </w:trPr>
        <w:tc>
          <w:tcPr>
            <w:tcW w:w="4503" w:type="dxa"/>
            <w:tcBorders>
              <w:top w:val="nil"/>
              <w:left w:val="nil"/>
              <w:bottom w:val="nil"/>
              <w:right w:val="nil"/>
            </w:tcBorders>
            <w:vAlign w:val="bottom"/>
          </w:tcPr>
          <w:p w14:paraId="289BCAFA" w14:textId="77777777" w:rsidR="00202306" w:rsidRPr="00202306" w:rsidRDefault="00306E94" w:rsidP="00202306">
            <w:pPr>
              <w:spacing w:after="0" w:line="240" w:lineRule="auto"/>
              <w:rPr>
                <w:rFonts w:eastAsia="Times New Roman" w:cs="Times New Roman"/>
                <w:b/>
                <w:bCs/>
                <w:sz w:val="28"/>
                <w:szCs w:val="28"/>
                <w:lang w:val="pl-PL" w:eastAsia="pl-PL"/>
              </w:rPr>
            </w:pPr>
            <w:r>
              <w:rPr>
                <w:rFonts w:eastAsia="Times New Roman" w:cs="Times New Roman"/>
                <w:b/>
                <w:bCs/>
                <w:sz w:val="28"/>
                <w:szCs w:val="28"/>
                <w:lang w:val="pl-PL" w:eastAsia="pl-PL"/>
              </w:rPr>
              <w:t>Dr inż. Krzysztof Lalik</w:t>
            </w:r>
          </w:p>
        </w:tc>
        <w:tc>
          <w:tcPr>
            <w:tcW w:w="1842" w:type="dxa"/>
            <w:tcBorders>
              <w:top w:val="nil"/>
              <w:left w:val="nil"/>
              <w:bottom w:val="nil"/>
              <w:right w:val="nil"/>
            </w:tcBorders>
            <w:vAlign w:val="bottom"/>
          </w:tcPr>
          <w:p w14:paraId="7BC6A998" w14:textId="77777777"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vAlign w:val="bottom"/>
          </w:tcPr>
          <w:p w14:paraId="0F6515B9" w14:textId="77777777" w:rsidR="00202306" w:rsidRPr="00202306" w:rsidRDefault="00202306" w:rsidP="00202306">
            <w:pPr>
              <w:spacing w:after="0" w:line="240" w:lineRule="auto"/>
              <w:rPr>
                <w:rFonts w:eastAsia="Times New Roman" w:cs="Times New Roman"/>
                <w:sz w:val="28"/>
                <w:szCs w:val="28"/>
                <w:lang w:val="pl-PL" w:eastAsia="pl-PL"/>
              </w:rPr>
            </w:pPr>
            <w:r w:rsidRPr="00202306">
              <w:rPr>
                <w:rFonts w:eastAsia="Times New Roman" w:cs="Times New Roman"/>
                <w:sz w:val="28"/>
                <w:szCs w:val="28"/>
                <w:lang w:val="pl-PL" w:eastAsia="pl-PL"/>
              </w:rPr>
              <w:t>…………………..</w:t>
            </w:r>
          </w:p>
        </w:tc>
      </w:tr>
      <w:tr w:rsidR="00202306" w:rsidRPr="00202306" w14:paraId="57043456" w14:textId="77777777" w:rsidTr="001430BE">
        <w:tc>
          <w:tcPr>
            <w:tcW w:w="4503" w:type="dxa"/>
            <w:tcBorders>
              <w:top w:val="nil"/>
              <w:left w:val="nil"/>
              <w:bottom w:val="nil"/>
              <w:right w:val="nil"/>
            </w:tcBorders>
          </w:tcPr>
          <w:p w14:paraId="594CD4CC"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Promotor pracy</w:t>
            </w:r>
          </w:p>
        </w:tc>
        <w:tc>
          <w:tcPr>
            <w:tcW w:w="1842" w:type="dxa"/>
            <w:tcBorders>
              <w:top w:val="nil"/>
              <w:left w:val="nil"/>
              <w:bottom w:val="nil"/>
              <w:right w:val="nil"/>
            </w:tcBorders>
          </w:tcPr>
          <w:p w14:paraId="738C8C45" w14:textId="77777777"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tcPr>
          <w:p w14:paraId="71EE1E10"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Ocena, data, podpis Promotora</w:t>
            </w:r>
          </w:p>
        </w:tc>
      </w:tr>
    </w:tbl>
    <w:p w14:paraId="5758B011" w14:textId="77777777" w:rsidR="00202306" w:rsidRPr="00202306" w:rsidRDefault="00202306" w:rsidP="00202306">
      <w:pPr>
        <w:spacing w:after="0" w:line="240" w:lineRule="auto"/>
        <w:rPr>
          <w:rFonts w:eastAsia="Times New Roman" w:cs="Times New Roman"/>
          <w:sz w:val="28"/>
          <w:szCs w:val="28"/>
          <w:lang w:val="pl-PL" w:eastAsia="pl-PL"/>
        </w:rPr>
      </w:pPr>
    </w:p>
    <w:p w14:paraId="00675A71" w14:textId="77777777" w:rsidR="00202306" w:rsidRPr="00202306" w:rsidRDefault="00202306" w:rsidP="00202306">
      <w:pPr>
        <w:spacing w:after="0" w:line="240" w:lineRule="auto"/>
        <w:rPr>
          <w:rFonts w:eastAsia="Times New Roman" w:cs="Times New Roman"/>
          <w:sz w:val="28"/>
          <w:szCs w:val="28"/>
          <w:lang w:val="pl-PL" w:eastAsia="pl-PL"/>
        </w:rPr>
      </w:pPr>
    </w:p>
    <w:p w14:paraId="1805417F" w14:textId="77777777" w:rsidR="00202306" w:rsidRPr="00202306" w:rsidRDefault="00202306" w:rsidP="00202306">
      <w:pPr>
        <w:spacing w:after="0" w:line="240" w:lineRule="auto"/>
        <w:jc w:val="center"/>
        <w:rPr>
          <w:rFonts w:eastAsia="Times New Roman" w:cs="Times New Roman"/>
          <w:sz w:val="28"/>
          <w:szCs w:val="28"/>
          <w:lang w:val="pl-PL" w:eastAsia="pl-PL"/>
        </w:rPr>
      </w:pPr>
    </w:p>
    <w:p w14:paraId="1CAE7191" w14:textId="77777777" w:rsidR="00DC0330" w:rsidRDefault="00DC0330" w:rsidP="00202306">
      <w:pPr>
        <w:spacing w:after="0" w:line="240" w:lineRule="auto"/>
        <w:jc w:val="center"/>
        <w:rPr>
          <w:rFonts w:eastAsia="Times New Roman" w:cs="Times New Roman"/>
          <w:sz w:val="28"/>
          <w:szCs w:val="28"/>
          <w:lang w:val="pl-PL" w:eastAsia="pl-PL"/>
        </w:rPr>
        <w:sectPr w:rsidR="00DC0330" w:rsidSect="00FE4320">
          <w:headerReference w:type="default" r:id="rId9"/>
          <w:footerReference w:type="default" r:id="rId10"/>
          <w:pgSz w:w="12240" w:h="15840"/>
          <w:pgMar w:top="1418" w:right="1418" w:bottom="1418" w:left="1985" w:header="720" w:footer="720" w:gutter="0"/>
          <w:cols w:space="720"/>
          <w:titlePg/>
          <w:docGrid w:linePitch="360"/>
        </w:sectPr>
      </w:pPr>
    </w:p>
    <w:p w14:paraId="6B479402" w14:textId="77777777" w:rsidR="00202306" w:rsidRPr="00202306" w:rsidRDefault="00202306" w:rsidP="00202306">
      <w:pPr>
        <w:spacing w:after="0" w:line="240" w:lineRule="auto"/>
        <w:jc w:val="center"/>
        <w:rPr>
          <w:rFonts w:eastAsia="Times New Roman" w:cs="Times New Roman"/>
          <w:szCs w:val="24"/>
          <w:lang w:val="pl-PL" w:eastAsia="pl-PL"/>
        </w:rPr>
      </w:pPr>
      <w:r w:rsidRPr="00202306">
        <w:rPr>
          <w:rFonts w:eastAsia="Times New Roman" w:cs="Times New Roman"/>
          <w:sz w:val="28"/>
          <w:szCs w:val="28"/>
          <w:lang w:val="pl-PL" w:eastAsia="pl-PL"/>
        </w:rPr>
        <w:lastRenderedPageBreak/>
        <w:t>Kraków, rok 20</w:t>
      </w:r>
      <w:r w:rsidR="00306E94">
        <w:rPr>
          <w:rFonts w:eastAsia="Times New Roman" w:cs="Times New Roman"/>
          <w:sz w:val="28"/>
          <w:szCs w:val="28"/>
          <w:lang w:val="pl-PL" w:eastAsia="pl-PL"/>
        </w:rPr>
        <w:t>17</w:t>
      </w:r>
      <w:r w:rsidRPr="00202306">
        <w:rPr>
          <w:rFonts w:eastAsia="Times New Roman" w:cs="Times New Roman"/>
          <w:sz w:val="28"/>
          <w:szCs w:val="28"/>
          <w:lang w:val="pl-PL" w:eastAsia="pl-PL"/>
        </w:rPr>
        <w:t>/20</w:t>
      </w:r>
      <w:r w:rsidR="00306E94">
        <w:rPr>
          <w:rFonts w:eastAsia="Times New Roman" w:cs="Times New Roman"/>
          <w:sz w:val="28"/>
          <w:szCs w:val="28"/>
          <w:lang w:val="pl-PL" w:eastAsia="pl-PL"/>
        </w:rPr>
        <w:t>18</w:t>
      </w:r>
    </w:p>
    <w:p w14:paraId="3405F5F5" w14:textId="77777777" w:rsidR="00C16782" w:rsidRDefault="00C16782" w:rsidP="00CD4D22">
      <w:pPr>
        <w:jc w:val="center"/>
        <w:rPr>
          <w:rFonts w:cs="Times New Roman"/>
          <w:szCs w:val="24"/>
          <w:lang w:val="pl-PL"/>
        </w:rPr>
      </w:pPr>
    </w:p>
    <w:p w14:paraId="63B97AC3"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Kraków. dnia.......................</w:t>
      </w:r>
    </w:p>
    <w:p w14:paraId="5DA784F9" w14:textId="77777777" w:rsidR="00306E94" w:rsidRPr="00306E94" w:rsidRDefault="00306E94" w:rsidP="00306E94">
      <w:pPr>
        <w:spacing w:after="0" w:line="240" w:lineRule="auto"/>
        <w:rPr>
          <w:rFonts w:eastAsia="Times New Roman" w:cs="Times New Roman"/>
          <w:szCs w:val="24"/>
          <w:lang w:val="pl-PL" w:eastAsia="pl-PL"/>
        </w:rPr>
      </w:pPr>
    </w:p>
    <w:p w14:paraId="7EA52124" w14:textId="77777777" w:rsidR="00306E94" w:rsidRPr="00306E94" w:rsidRDefault="00306E94" w:rsidP="00306E94">
      <w:pPr>
        <w:spacing w:after="0" w:line="240" w:lineRule="auto"/>
        <w:rPr>
          <w:rFonts w:eastAsia="Times New Roman" w:cs="Times New Roman"/>
          <w:szCs w:val="24"/>
          <w:lang w:val="pl-PL" w:eastAsia="pl-PL"/>
        </w:rPr>
      </w:pPr>
    </w:p>
    <w:p w14:paraId="1FF5565E"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Imię i nazwisko:</w:t>
      </w:r>
      <w:r>
        <w:rPr>
          <w:rFonts w:eastAsia="Times New Roman" w:cs="Times New Roman"/>
          <w:szCs w:val="24"/>
          <w:lang w:val="pl-PL" w:eastAsia="pl-PL"/>
        </w:rPr>
        <w:tab/>
        <w:t>Jakub Ściga</w:t>
      </w:r>
    </w:p>
    <w:p w14:paraId="21FF2A65"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Nr albumu:</w:t>
      </w:r>
      <w:r>
        <w:rPr>
          <w:rFonts w:eastAsia="Times New Roman" w:cs="Times New Roman"/>
          <w:szCs w:val="24"/>
          <w:lang w:val="pl-PL" w:eastAsia="pl-PL"/>
        </w:rPr>
        <w:tab/>
      </w:r>
      <w:r>
        <w:rPr>
          <w:rFonts w:eastAsia="Times New Roman" w:cs="Times New Roman"/>
          <w:szCs w:val="24"/>
          <w:lang w:val="pl-PL" w:eastAsia="pl-PL"/>
        </w:rPr>
        <w:tab/>
        <w:t>269496</w:t>
      </w:r>
    </w:p>
    <w:p w14:paraId="550A1ACA"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Kierunek studiów:</w:t>
      </w:r>
      <w:r>
        <w:rPr>
          <w:rFonts w:eastAsia="Times New Roman" w:cs="Times New Roman"/>
          <w:szCs w:val="24"/>
          <w:lang w:val="pl-PL" w:eastAsia="pl-PL"/>
        </w:rPr>
        <w:tab/>
      </w:r>
      <w:r w:rsidRPr="00615E7C">
        <w:rPr>
          <w:rFonts w:eastAsia="Times New Roman" w:cs="Times New Roman"/>
          <w:b/>
          <w:szCs w:val="24"/>
          <w:lang w:val="pl-PL" w:eastAsia="pl-PL"/>
        </w:rPr>
        <w:t>Automatyka i Robotyka</w:t>
      </w:r>
    </w:p>
    <w:p w14:paraId="7FB296C3"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Profil dyplomowania:</w:t>
      </w:r>
      <w:r>
        <w:rPr>
          <w:rFonts w:eastAsia="Times New Roman" w:cs="Times New Roman"/>
          <w:szCs w:val="24"/>
          <w:lang w:val="pl-PL" w:eastAsia="pl-PL"/>
        </w:rPr>
        <w:tab/>
        <w:t>Automatyka i Metrologia</w:t>
      </w:r>
      <w:r w:rsidRPr="00306E94">
        <w:rPr>
          <w:rFonts w:eastAsia="Times New Roman" w:cs="Times New Roman"/>
          <w:szCs w:val="24"/>
          <w:lang w:val="pl-PL" w:eastAsia="pl-PL"/>
        </w:rPr>
        <w:t xml:space="preserve">           </w:t>
      </w:r>
    </w:p>
    <w:p w14:paraId="014EBFD0" w14:textId="77777777" w:rsidR="00306E94" w:rsidRPr="00306E94" w:rsidRDefault="00306E94" w:rsidP="00306E94">
      <w:pPr>
        <w:spacing w:after="0" w:line="240" w:lineRule="auto"/>
        <w:rPr>
          <w:rFonts w:eastAsia="Times New Roman" w:cs="Times New Roman"/>
          <w:szCs w:val="24"/>
          <w:lang w:val="pl-PL" w:eastAsia="pl-PL"/>
        </w:rPr>
      </w:pPr>
    </w:p>
    <w:p w14:paraId="45214389" w14:textId="77777777" w:rsidR="00306E94" w:rsidRPr="00306E94" w:rsidRDefault="00306E94" w:rsidP="00306E94">
      <w:pPr>
        <w:spacing w:after="0" w:line="240" w:lineRule="auto"/>
        <w:rPr>
          <w:rFonts w:eastAsia="Times New Roman" w:cs="Times New Roman"/>
          <w:szCs w:val="24"/>
          <w:lang w:val="pl-PL" w:eastAsia="pl-PL"/>
        </w:rPr>
      </w:pPr>
    </w:p>
    <w:p w14:paraId="2828C8B9" w14:textId="77777777" w:rsidR="00306E94" w:rsidRPr="00306E94" w:rsidRDefault="00306E94" w:rsidP="00306E94">
      <w:pPr>
        <w:spacing w:after="0" w:line="240" w:lineRule="auto"/>
        <w:rPr>
          <w:rFonts w:eastAsia="Times New Roman" w:cs="Times New Roman"/>
          <w:szCs w:val="24"/>
          <w:lang w:val="pl-PL" w:eastAsia="pl-PL"/>
        </w:rPr>
      </w:pPr>
    </w:p>
    <w:p w14:paraId="3FA91A01" w14:textId="77777777" w:rsidR="00306E94" w:rsidRPr="00306E94" w:rsidRDefault="00306E94" w:rsidP="00306E94">
      <w:pPr>
        <w:spacing w:after="0" w:line="240" w:lineRule="auto"/>
        <w:rPr>
          <w:rFonts w:eastAsia="Times New Roman" w:cs="Times New Roman"/>
          <w:szCs w:val="24"/>
          <w:lang w:val="pl-PL" w:eastAsia="pl-PL"/>
        </w:rPr>
      </w:pPr>
    </w:p>
    <w:p w14:paraId="55576610" w14:textId="77777777"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 xml:space="preserve">        </w:t>
      </w:r>
      <w:r w:rsidRPr="00306E94">
        <w:rPr>
          <w:rFonts w:eastAsia="Times New Roman" w:cs="Times New Roman"/>
          <w:b/>
          <w:bCs/>
          <w:szCs w:val="24"/>
          <w:lang w:val="pl-PL" w:eastAsia="pl-PL"/>
        </w:rPr>
        <w:t>OŚWIADCZENIE</w:t>
      </w:r>
    </w:p>
    <w:p w14:paraId="14F35B84" w14:textId="77777777" w:rsidR="00306E94" w:rsidRPr="00306E94" w:rsidRDefault="00306E94" w:rsidP="00306E94">
      <w:pPr>
        <w:spacing w:after="0" w:line="240" w:lineRule="auto"/>
        <w:rPr>
          <w:rFonts w:eastAsia="Times New Roman" w:cs="Times New Roman"/>
          <w:b/>
          <w:bCs/>
          <w:szCs w:val="24"/>
          <w:lang w:val="pl-PL" w:eastAsia="pl-PL"/>
        </w:rPr>
      </w:pPr>
    </w:p>
    <w:p w14:paraId="570A996A" w14:textId="77777777" w:rsidR="00306E94" w:rsidRPr="00306E94" w:rsidRDefault="00306E94" w:rsidP="00306E94">
      <w:pPr>
        <w:spacing w:after="0" w:line="240" w:lineRule="auto"/>
        <w:rPr>
          <w:rFonts w:eastAsia="Times New Roman" w:cs="Times New Roman"/>
          <w:b/>
          <w:bCs/>
          <w:szCs w:val="24"/>
          <w:lang w:val="pl-PL" w:eastAsia="pl-PL"/>
        </w:rPr>
      </w:pPr>
    </w:p>
    <w:p w14:paraId="4CAC55C4" w14:textId="77777777"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Uprzedzony o odpowiedzialności karnej na podstawie art. 115 ust 1 i 2 ustawy z dnia 4 lutego 1994 r. o prawie autorskim i prawach pokrewnych (tj. </w:t>
      </w:r>
      <w:proofErr w:type="spellStart"/>
      <w:r w:rsidRPr="00306E94">
        <w:rPr>
          <w:rFonts w:eastAsia="Times New Roman" w:cs="Times New Roman"/>
          <w:b/>
          <w:bCs/>
          <w:szCs w:val="24"/>
          <w:lang w:val="pl-PL" w:eastAsia="pl-PL"/>
        </w:rPr>
        <w:t>Dz.U.z</w:t>
      </w:r>
      <w:proofErr w:type="spellEnd"/>
      <w:r w:rsidRPr="00306E94">
        <w:rPr>
          <w:rFonts w:eastAsia="Times New Roman" w:cs="Times New Roman"/>
          <w:b/>
          <w:bCs/>
          <w:szCs w:val="24"/>
          <w:lang w:val="pl-PL" w:eastAsia="pl-PL"/>
        </w:rPr>
        <w:t xml:space="preserve"> 2006 r. Nr 90, poz. 631 z późn.zm.) :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ust.1 ustawy z dnia 27 lip[ca 2005 r. Prawo o szkolnictwie wyższym (tj. Dz.U. z 2012 r. poz. 572, z późn.zm.) „Za naruszenie przepisów obowiązujących w uczelni oraz za czyny uchybiające godności student ponosi odpowiedzialność dyscyplinarną przed komisją dyscyplinarną albo przed sądem koleżeńskim samorządu studenckiego, zwanym dalej „sądem koleżeńskim”, oświadczam, że niniejszą pracę dyplomową wykonałem(-</w:t>
      </w:r>
      <w:proofErr w:type="spellStart"/>
      <w:r w:rsidRPr="00306E94">
        <w:rPr>
          <w:rFonts w:eastAsia="Times New Roman" w:cs="Times New Roman"/>
          <w:b/>
          <w:bCs/>
          <w:szCs w:val="24"/>
          <w:lang w:val="pl-PL" w:eastAsia="pl-PL"/>
        </w:rPr>
        <w:t>am</w:t>
      </w:r>
      <w:proofErr w:type="spellEnd"/>
      <w:r w:rsidRPr="00306E94">
        <w:rPr>
          <w:rFonts w:eastAsia="Times New Roman" w:cs="Times New Roman"/>
          <w:b/>
          <w:bCs/>
          <w:szCs w:val="24"/>
          <w:lang w:val="pl-PL" w:eastAsia="pl-PL"/>
        </w:rPr>
        <w:t>) osobiście i samodzielnie i że nie korzystałem (-</w:t>
      </w:r>
      <w:proofErr w:type="spellStart"/>
      <w:r w:rsidRPr="00306E94">
        <w:rPr>
          <w:rFonts w:eastAsia="Times New Roman" w:cs="Times New Roman"/>
          <w:b/>
          <w:bCs/>
          <w:szCs w:val="24"/>
          <w:lang w:val="pl-PL" w:eastAsia="pl-PL"/>
        </w:rPr>
        <w:t>am</w:t>
      </w:r>
      <w:proofErr w:type="spellEnd"/>
      <w:r w:rsidRPr="00306E94">
        <w:rPr>
          <w:rFonts w:eastAsia="Times New Roman" w:cs="Times New Roman"/>
          <w:b/>
          <w:bCs/>
          <w:szCs w:val="24"/>
          <w:lang w:val="pl-PL" w:eastAsia="pl-PL"/>
        </w:rPr>
        <w:t>) ze źródeł innych niż wymienione w pracy”.</w:t>
      </w:r>
    </w:p>
    <w:p w14:paraId="0A632D61" w14:textId="77777777" w:rsidR="00306E94" w:rsidRPr="00306E94" w:rsidRDefault="00306E94" w:rsidP="00306E94">
      <w:pPr>
        <w:spacing w:after="0" w:line="240" w:lineRule="auto"/>
        <w:jc w:val="both"/>
        <w:rPr>
          <w:rFonts w:eastAsia="Times New Roman" w:cs="Times New Roman"/>
          <w:b/>
          <w:bCs/>
          <w:szCs w:val="24"/>
          <w:lang w:val="pl-PL" w:eastAsia="pl-PL"/>
        </w:rPr>
      </w:pPr>
    </w:p>
    <w:p w14:paraId="19D0884E" w14:textId="77777777" w:rsidR="00306E94" w:rsidRPr="00306E94" w:rsidRDefault="00306E94" w:rsidP="00306E94">
      <w:pPr>
        <w:spacing w:after="0" w:line="240" w:lineRule="auto"/>
        <w:jc w:val="both"/>
        <w:rPr>
          <w:rFonts w:eastAsia="Times New Roman" w:cs="Times New Roman"/>
          <w:b/>
          <w:bCs/>
          <w:szCs w:val="24"/>
          <w:lang w:val="pl-PL" w:eastAsia="pl-PL"/>
        </w:rPr>
      </w:pPr>
    </w:p>
    <w:p w14:paraId="7009D64D" w14:textId="77777777" w:rsidR="00306E94" w:rsidRPr="00306E94" w:rsidRDefault="00306E94" w:rsidP="00306E94">
      <w:pPr>
        <w:spacing w:after="0" w:line="240" w:lineRule="auto"/>
        <w:jc w:val="both"/>
        <w:rPr>
          <w:rFonts w:eastAsia="Times New Roman" w:cs="Times New Roman"/>
          <w:b/>
          <w:bCs/>
          <w:szCs w:val="24"/>
          <w:lang w:val="pl-PL" w:eastAsia="pl-PL"/>
        </w:rPr>
      </w:pPr>
    </w:p>
    <w:p w14:paraId="446F2A21" w14:textId="77777777" w:rsidR="00306E94" w:rsidRPr="00306E94" w:rsidRDefault="00306E94" w:rsidP="00306E94">
      <w:pPr>
        <w:spacing w:after="0" w:line="240" w:lineRule="auto"/>
        <w:jc w:val="both"/>
        <w:rPr>
          <w:rFonts w:eastAsia="Times New Roman" w:cs="Times New Roman"/>
          <w:b/>
          <w:bCs/>
          <w:szCs w:val="24"/>
          <w:lang w:val="pl-PL" w:eastAsia="pl-PL"/>
        </w:rPr>
      </w:pPr>
    </w:p>
    <w:p w14:paraId="77B00C07" w14:textId="77777777"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w:t>
      </w:r>
    </w:p>
    <w:p w14:paraId="37CA52CB" w14:textId="77777777" w:rsidR="00306E94" w:rsidRPr="00306E94" w:rsidRDefault="00306E94" w:rsidP="00306E94">
      <w:pPr>
        <w:spacing w:after="0" w:line="240" w:lineRule="auto"/>
        <w:jc w:val="both"/>
        <w:rPr>
          <w:rFonts w:eastAsia="Times New Roman" w:cs="Times New Roman"/>
          <w:i/>
          <w:iCs/>
          <w:szCs w:val="24"/>
          <w:lang w:val="pl-PL" w:eastAsia="pl-PL"/>
        </w:rPr>
      </w:pPr>
      <w:r w:rsidRPr="00306E94">
        <w:rPr>
          <w:rFonts w:eastAsia="Times New Roman" w:cs="Times New Roman"/>
          <w:b/>
          <w:bCs/>
          <w:szCs w:val="24"/>
          <w:lang w:val="pl-PL" w:eastAsia="pl-PL"/>
        </w:rPr>
        <w:t xml:space="preserve">                                                                                               </w:t>
      </w:r>
      <w:r w:rsidRPr="00306E94">
        <w:rPr>
          <w:rFonts w:eastAsia="Times New Roman" w:cs="Times New Roman"/>
          <w:i/>
          <w:iCs/>
          <w:szCs w:val="24"/>
          <w:lang w:val="pl-PL" w:eastAsia="pl-PL"/>
        </w:rPr>
        <w:t>podpis dyplomanta</w:t>
      </w:r>
    </w:p>
    <w:p w14:paraId="67D6FF19" w14:textId="77777777" w:rsidR="00306E94" w:rsidRDefault="00306E94">
      <w:pPr>
        <w:rPr>
          <w:rFonts w:cs="Times New Roman"/>
          <w:szCs w:val="24"/>
          <w:lang w:val="pl-PL"/>
        </w:rPr>
      </w:pPr>
      <w:r>
        <w:rPr>
          <w:rFonts w:cs="Times New Roman"/>
          <w:szCs w:val="24"/>
          <w:lang w:val="pl-PL"/>
        </w:rPr>
        <w:br w:type="page"/>
      </w:r>
    </w:p>
    <w:p w14:paraId="3E055B9E" w14:textId="77777777" w:rsidR="00DC0330" w:rsidRDefault="00DC0330" w:rsidP="00306E94">
      <w:pPr>
        <w:autoSpaceDE w:val="0"/>
        <w:autoSpaceDN w:val="0"/>
        <w:adjustRightInd w:val="0"/>
        <w:spacing w:after="0"/>
        <w:jc w:val="right"/>
        <w:rPr>
          <w:rFonts w:eastAsia="Times New Roman" w:cs="Times New Roman"/>
          <w:szCs w:val="24"/>
          <w:lang w:val="pl-PL" w:eastAsia="pl-PL"/>
        </w:rPr>
        <w:sectPr w:rsidR="00DC0330" w:rsidSect="00FE4320">
          <w:pgSz w:w="12240" w:h="15840"/>
          <w:pgMar w:top="1418" w:right="1418" w:bottom="1418" w:left="1985" w:header="720" w:footer="720" w:gutter="0"/>
          <w:cols w:space="720"/>
          <w:titlePg/>
          <w:docGrid w:linePitch="360"/>
        </w:sectPr>
      </w:pPr>
    </w:p>
    <w:p w14:paraId="6E9887B3" w14:textId="77777777" w:rsidR="00306E94" w:rsidRPr="00306E94" w:rsidRDefault="00306E94" w:rsidP="00306E94">
      <w:pPr>
        <w:autoSpaceDE w:val="0"/>
        <w:autoSpaceDN w:val="0"/>
        <w:adjustRightInd w:val="0"/>
        <w:spacing w:after="0"/>
        <w:jc w:val="right"/>
        <w:rPr>
          <w:rFonts w:eastAsia="Times New Roman" w:cs="Times New Roman"/>
          <w:szCs w:val="24"/>
          <w:lang w:val="pl-PL" w:eastAsia="pl-PL"/>
        </w:rPr>
      </w:pPr>
      <w:r w:rsidRPr="00306E94">
        <w:rPr>
          <w:rFonts w:eastAsia="Times New Roman" w:cs="Times New Roman"/>
          <w:szCs w:val="24"/>
          <w:lang w:val="pl-PL" w:eastAsia="pl-PL"/>
        </w:rPr>
        <w:lastRenderedPageBreak/>
        <w:t>Kraków, ...........……………..</w:t>
      </w:r>
    </w:p>
    <w:tbl>
      <w:tblPr>
        <w:tblW w:w="0" w:type="auto"/>
        <w:tblLook w:val="0000" w:firstRow="0" w:lastRow="0" w:firstColumn="0" w:lastColumn="0" w:noHBand="0" w:noVBand="0"/>
      </w:tblPr>
      <w:tblGrid>
        <w:gridCol w:w="2046"/>
        <w:gridCol w:w="6791"/>
      </w:tblGrid>
      <w:tr w:rsidR="00306E94" w:rsidRPr="00306E94" w14:paraId="64FA0B87" w14:textId="77777777" w:rsidTr="001430BE">
        <w:tc>
          <w:tcPr>
            <w:tcW w:w="2120" w:type="dxa"/>
            <w:tcBorders>
              <w:top w:val="nil"/>
              <w:left w:val="nil"/>
              <w:bottom w:val="nil"/>
              <w:right w:val="nil"/>
            </w:tcBorders>
          </w:tcPr>
          <w:p w14:paraId="6C9ACCEB"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Imi</w:t>
            </w:r>
            <w:r w:rsidRPr="00306E94">
              <w:rPr>
                <w:rFonts w:ascii="TimesNewRoman" w:eastAsia="TimesNewRoman" w:cs="Times New Roman"/>
                <w:szCs w:val="24"/>
                <w:lang w:val="pl-PL" w:eastAsia="pl-PL"/>
              </w:rPr>
              <w:t>ę</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i nazwisko:</w:t>
            </w:r>
          </w:p>
        </w:tc>
        <w:tc>
          <w:tcPr>
            <w:tcW w:w="7426" w:type="dxa"/>
            <w:tcBorders>
              <w:top w:val="nil"/>
              <w:left w:val="nil"/>
              <w:bottom w:val="nil"/>
              <w:right w:val="nil"/>
            </w:tcBorders>
          </w:tcPr>
          <w:p w14:paraId="09B44CFC"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Jakub Ściga</w:t>
            </w:r>
          </w:p>
        </w:tc>
      </w:tr>
      <w:tr w:rsidR="00306E94" w:rsidRPr="00306E94" w14:paraId="5A0EF670" w14:textId="77777777" w:rsidTr="001430BE">
        <w:tc>
          <w:tcPr>
            <w:tcW w:w="2120" w:type="dxa"/>
            <w:tcBorders>
              <w:top w:val="nil"/>
              <w:left w:val="nil"/>
              <w:bottom w:val="nil"/>
              <w:right w:val="nil"/>
            </w:tcBorders>
          </w:tcPr>
          <w:p w14:paraId="67992BC8"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Nr albumu:</w:t>
            </w:r>
          </w:p>
        </w:tc>
        <w:tc>
          <w:tcPr>
            <w:tcW w:w="7426" w:type="dxa"/>
            <w:tcBorders>
              <w:top w:val="nil"/>
              <w:left w:val="nil"/>
              <w:bottom w:val="nil"/>
              <w:right w:val="nil"/>
            </w:tcBorders>
          </w:tcPr>
          <w:p w14:paraId="7A318D84"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269496</w:t>
            </w:r>
          </w:p>
        </w:tc>
      </w:tr>
      <w:tr w:rsidR="00306E94" w:rsidRPr="00306E94" w14:paraId="4DB6B463" w14:textId="77777777" w:rsidTr="001430BE">
        <w:tc>
          <w:tcPr>
            <w:tcW w:w="2120" w:type="dxa"/>
            <w:tcBorders>
              <w:top w:val="nil"/>
              <w:left w:val="nil"/>
              <w:bottom w:val="nil"/>
              <w:right w:val="nil"/>
            </w:tcBorders>
          </w:tcPr>
          <w:p w14:paraId="0B111FB3" w14:textId="77777777"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szCs w:val="24"/>
                <w:lang w:val="pl-PL" w:eastAsia="pl-PL"/>
              </w:rPr>
              <w:t xml:space="preserve">Kierunek studiów: </w:t>
            </w:r>
          </w:p>
        </w:tc>
        <w:tc>
          <w:tcPr>
            <w:tcW w:w="7426" w:type="dxa"/>
            <w:tcBorders>
              <w:top w:val="nil"/>
              <w:left w:val="nil"/>
              <w:bottom w:val="nil"/>
              <w:right w:val="nil"/>
            </w:tcBorders>
          </w:tcPr>
          <w:p w14:paraId="2AF9D6EB" w14:textId="77777777"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b/>
                <w:bCs/>
                <w:szCs w:val="24"/>
                <w:lang w:val="pl-PL" w:eastAsia="pl-PL"/>
              </w:rPr>
              <w:t xml:space="preserve">          </w:t>
            </w:r>
            <w:r>
              <w:rPr>
                <w:rFonts w:eastAsia="Times New Roman" w:cs="Times New Roman"/>
                <w:b/>
                <w:bCs/>
                <w:szCs w:val="24"/>
                <w:lang w:val="pl-PL" w:eastAsia="pl-PL"/>
              </w:rPr>
              <w:t>Automatyka i Robotyka</w:t>
            </w:r>
          </w:p>
        </w:tc>
      </w:tr>
      <w:tr w:rsidR="00306E94" w:rsidRPr="00306E94" w14:paraId="616B4F23" w14:textId="77777777" w:rsidTr="001430BE">
        <w:tc>
          <w:tcPr>
            <w:tcW w:w="2120" w:type="dxa"/>
            <w:tcBorders>
              <w:top w:val="nil"/>
              <w:left w:val="nil"/>
              <w:bottom w:val="nil"/>
              <w:right w:val="nil"/>
            </w:tcBorders>
          </w:tcPr>
          <w:p w14:paraId="75330A96"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Specjalno</w:t>
            </w:r>
            <w:r w:rsidRPr="00306E94">
              <w:rPr>
                <w:rFonts w:ascii="TimesNewRoman" w:eastAsia="TimesNewRoman" w:cs="Times New Roman"/>
                <w:szCs w:val="24"/>
                <w:lang w:val="pl-PL" w:eastAsia="pl-PL"/>
              </w:rPr>
              <w:t>ść</w:t>
            </w:r>
            <w:r w:rsidRPr="00306E94">
              <w:rPr>
                <w:rFonts w:eastAsia="Times New Roman" w:cs="Times New Roman"/>
                <w:szCs w:val="24"/>
                <w:lang w:val="pl-PL" w:eastAsia="pl-PL"/>
              </w:rPr>
              <w:t>:</w:t>
            </w:r>
          </w:p>
        </w:tc>
        <w:tc>
          <w:tcPr>
            <w:tcW w:w="7426" w:type="dxa"/>
            <w:tcBorders>
              <w:top w:val="nil"/>
              <w:left w:val="nil"/>
              <w:bottom w:val="nil"/>
              <w:right w:val="nil"/>
            </w:tcBorders>
          </w:tcPr>
          <w:p w14:paraId="422A076A"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Automatyka i Metrologia</w:t>
            </w:r>
          </w:p>
        </w:tc>
      </w:tr>
    </w:tbl>
    <w:p w14:paraId="6CC7E58D"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4BBE4B62"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5E5EBD80" w14:textId="77777777" w:rsidR="00306E94" w:rsidRPr="00306E94" w:rsidRDefault="00306E94" w:rsidP="00306E94">
      <w:pPr>
        <w:autoSpaceDE w:val="0"/>
        <w:autoSpaceDN w:val="0"/>
        <w:adjustRightInd w:val="0"/>
        <w:spacing w:after="0"/>
        <w:jc w:val="center"/>
        <w:rPr>
          <w:rFonts w:eastAsia="Times New Roman" w:cs="Times New Roman"/>
          <w:b/>
          <w:bCs/>
          <w:szCs w:val="24"/>
          <w:lang w:val="pl-PL" w:eastAsia="pl-PL"/>
        </w:rPr>
      </w:pPr>
      <w:r w:rsidRPr="00306E94">
        <w:rPr>
          <w:rFonts w:eastAsia="Times New Roman" w:cs="Times New Roman"/>
          <w:b/>
          <w:bCs/>
          <w:szCs w:val="24"/>
          <w:lang w:val="pl-PL" w:eastAsia="pl-PL"/>
        </w:rPr>
        <w:t>O</w:t>
      </w:r>
      <w:r w:rsidRPr="00306E94">
        <w:rPr>
          <w:rFonts w:ascii="TimesNewRoman" w:eastAsia="TimesNewRoman" w:cs="Times New Roman"/>
          <w:b/>
          <w:bCs/>
          <w:szCs w:val="24"/>
          <w:lang w:val="pl-PL" w:eastAsia="pl-PL"/>
        </w:rPr>
        <w:t>Ś</w:t>
      </w:r>
      <w:r w:rsidRPr="00306E94">
        <w:rPr>
          <w:rFonts w:eastAsia="Times New Roman" w:cs="Times New Roman"/>
          <w:b/>
          <w:bCs/>
          <w:szCs w:val="24"/>
          <w:lang w:val="pl-PL" w:eastAsia="pl-PL"/>
        </w:rPr>
        <w:t>WIADCZENIE</w:t>
      </w:r>
    </w:p>
    <w:p w14:paraId="7398BB9A"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4561F68F" w14:textId="77777777" w:rsidR="00306E94" w:rsidRPr="00306E94" w:rsidRDefault="00306E94" w:rsidP="00306E94">
      <w:pPr>
        <w:autoSpaceDE w:val="0"/>
        <w:autoSpaceDN w:val="0"/>
        <w:adjustRightInd w:val="0"/>
        <w:spacing w:after="0"/>
        <w:ind w:firstLine="720"/>
        <w:jc w:val="both"/>
        <w:rPr>
          <w:rFonts w:eastAsia="Times New Roman" w:cs="Times New Roman"/>
          <w:szCs w:val="24"/>
          <w:lang w:val="pl-PL" w:eastAsia="pl-PL"/>
        </w:rPr>
      </w:pPr>
      <w:r w:rsidRPr="00306E94">
        <w:rPr>
          <w:rFonts w:eastAsia="Times New Roman" w:cs="Times New Roman"/>
          <w:szCs w:val="24"/>
          <w:lang w:val="pl-PL" w:eastAsia="pl-PL"/>
        </w:rPr>
        <w:t>Świadomy/a odpowiedzialno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ci karnej za po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wiadczanie nieprawdy oświadczam, </w:t>
      </w:r>
      <w:r w:rsidRPr="00306E94">
        <w:rPr>
          <w:rFonts w:eastAsia="Times New Roman" w:cs="Times New Roman"/>
          <w:szCs w:val="24"/>
          <w:lang w:val="pl-PL" w:eastAsia="pl-PL"/>
        </w:rPr>
        <w:br/>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niniejszą magisterską pracę dyplomową wykonałem/łam osobi</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cie i samodzielnie oraz nie korzystałem/łam ze </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ródeł innych niż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wymienione w pracy.</w:t>
      </w:r>
    </w:p>
    <w:p w14:paraId="5A3CB047" w14:textId="77777777"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Jednocze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 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wiadczam,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dokumentacja oraz praca nie narusza praw autorskich </w:t>
      </w:r>
      <w:r w:rsidRPr="00306E94">
        <w:rPr>
          <w:rFonts w:eastAsia="Times New Roman" w:cs="Times New Roman"/>
          <w:szCs w:val="24"/>
          <w:lang w:val="pl-PL" w:eastAsia="pl-PL"/>
        </w:rPr>
        <w:br/>
        <w:t>w rozumieniu ustawy z dnia 4 lutego 1994 roku o prawie autorskim i prawach pokrewnych (Dz. U. z 2006 r. Nr 90 poz. 631 z pó</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niejszymi zmianami) oraz dóbr osobistych chronionych prawem cywilnym. Nie zawiera ona równie</w:t>
      </w:r>
      <w:r w:rsidRPr="00306E94">
        <w:rPr>
          <w:rFonts w:ascii="TimesNewRoman" w:eastAsia="TimesNewRoman" w:cs="Times New Roman"/>
          <w:szCs w:val="24"/>
          <w:lang w:val="pl-PL" w:eastAsia="pl-PL"/>
        </w:rPr>
        <w:t>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danych i informacji, które uzyskałem/łam w sposób niedozwolony. Wersja dokumentacji doł</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czona przeze mnie na 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niku elektronicznym jest w pełni zgodna z wydrukiem przedstawionym do recenzji.</w:t>
      </w:r>
    </w:p>
    <w:p w14:paraId="654375F2" w14:textId="77777777"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Za</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wiadczam tak</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niniejsza magisterska praca dyplomowa nie była wcze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niej podstaw</w:t>
      </w:r>
      <w:r w:rsidRPr="00306E94">
        <w:rPr>
          <w:rFonts w:ascii="TimesNewRoman" w:eastAsia="TimesNewRoman" w:cs="Times New Roman"/>
          <w:szCs w:val="24"/>
          <w:lang w:val="pl-PL" w:eastAsia="pl-PL"/>
        </w:rPr>
        <w:t>ą</w:t>
      </w:r>
      <w:r w:rsidRPr="00306E94">
        <w:rPr>
          <w:rFonts w:ascii="TimesNewRoman" w:eastAsia="TimesNewRoman" w:cs="TimesNewRoman"/>
          <w:szCs w:val="24"/>
          <w:lang w:val="pl-PL" w:eastAsia="pl-PL"/>
        </w:rPr>
        <w:t xml:space="preserv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adnej innej urz</w:t>
      </w:r>
      <w:r w:rsidRPr="00306E94">
        <w:rPr>
          <w:rFonts w:ascii="TimesNewRoman" w:eastAsia="TimesNewRoman" w:cs="Times New Roman"/>
          <w:szCs w:val="24"/>
          <w:lang w:val="pl-PL" w:eastAsia="pl-PL"/>
        </w:rPr>
        <w:t>ę</w:t>
      </w:r>
      <w:r w:rsidRPr="00306E94">
        <w:rPr>
          <w:rFonts w:eastAsia="Times New Roman" w:cs="Times New Roman"/>
          <w:szCs w:val="24"/>
          <w:lang w:val="pl-PL" w:eastAsia="pl-PL"/>
        </w:rPr>
        <w:t>dowej procedury zwi</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zanej z nadawaniem dyplomów wy</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szej uczelni lub tytułów zawodowych.</w:t>
      </w:r>
    </w:p>
    <w:p w14:paraId="6810C32B"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661C24EE"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60C1B645" w14:textId="77777777" w:rsidR="00306E94" w:rsidRPr="00306E94" w:rsidRDefault="00306E94" w:rsidP="00306E94">
      <w:pPr>
        <w:autoSpaceDE w:val="0"/>
        <w:autoSpaceDN w:val="0"/>
        <w:adjustRightInd w:val="0"/>
        <w:spacing w:after="0" w:line="240" w:lineRule="auto"/>
        <w:jc w:val="right"/>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w:t>
      </w:r>
    </w:p>
    <w:p w14:paraId="027A5FEB" w14:textId="77777777" w:rsidR="00306E94" w:rsidRPr="00306E94" w:rsidRDefault="00306E94" w:rsidP="00306E94">
      <w:pPr>
        <w:autoSpaceDE w:val="0"/>
        <w:autoSpaceDN w:val="0"/>
        <w:adjustRightInd w:val="0"/>
        <w:spacing w:after="0"/>
        <w:ind w:right="662"/>
        <w:jc w:val="right"/>
        <w:rPr>
          <w:rFonts w:eastAsia="Times New Roman" w:cs="Times New Roman"/>
          <w:szCs w:val="24"/>
          <w:lang w:val="pl-PL" w:eastAsia="pl-PL"/>
        </w:rPr>
      </w:pP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podpis dyplomanta</w:t>
      </w:r>
    </w:p>
    <w:p w14:paraId="2BBE6E99" w14:textId="77777777" w:rsidR="00306E94" w:rsidRPr="00306E94" w:rsidRDefault="00306E94" w:rsidP="00306E94">
      <w:pPr>
        <w:spacing w:after="0" w:line="240" w:lineRule="auto"/>
        <w:rPr>
          <w:rFonts w:eastAsia="Times New Roman" w:cs="Times New Roman"/>
          <w:szCs w:val="24"/>
          <w:lang w:val="pl-PL" w:eastAsia="pl-PL"/>
        </w:rPr>
      </w:pPr>
    </w:p>
    <w:p w14:paraId="43A5AE37" w14:textId="77777777" w:rsidR="00306E94" w:rsidRPr="00306E94" w:rsidRDefault="00306E94" w:rsidP="00306E94">
      <w:pPr>
        <w:spacing w:after="0" w:line="240" w:lineRule="auto"/>
        <w:rPr>
          <w:rFonts w:eastAsia="Times New Roman" w:cs="Times New Roman"/>
          <w:szCs w:val="24"/>
          <w:lang w:val="pl-PL" w:eastAsia="pl-PL"/>
        </w:rPr>
      </w:pPr>
    </w:p>
    <w:p w14:paraId="46193B2A" w14:textId="77777777" w:rsidR="00306E94" w:rsidRDefault="00306E94">
      <w:pPr>
        <w:rPr>
          <w:rFonts w:cs="Times New Roman"/>
          <w:szCs w:val="24"/>
          <w:lang w:val="pl-PL"/>
        </w:rPr>
      </w:pPr>
      <w:r>
        <w:rPr>
          <w:rFonts w:cs="Times New Roman"/>
          <w:szCs w:val="24"/>
          <w:lang w:val="pl-PL"/>
        </w:rPr>
        <w:br w:type="page"/>
      </w:r>
    </w:p>
    <w:p w14:paraId="50FF832A" w14:textId="77777777" w:rsidR="00DC0330" w:rsidRDefault="00DC0330" w:rsidP="00306E94">
      <w:pPr>
        <w:autoSpaceDE w:val="0"/>
        <w:autoSpaceDN w:val="0"/>
        <w:adjustRightInd w:val="0"/>
        <w:spacing w:after="0"/>
        <w:jc w:val="right"/>
        <w:rPr>
          <w:rFonts w:eastAsia="Times New Roman" w:cs="Times New Roman"/>
          <w:szCs w:val="24"/>
          <w:lang w:val="pl-PL"/>
        </w:rPr>
        <w:sectPr w:rsidR="00DC0330" w:rsidSect="00FE4320">
          <w:pgSz w:w="12240" w:h="15840"/>
          <w:pgMar w:top="1418" w:right="1418" w:bottom="1418" w:left="1985" w:header="720" w:footer="720" w:gutter="0"/>
          <w:cols w:space="720"/>
          <w:titlePg/>
          <w:docGrid w:linePitch="360"/>
        </w:sectPr>
      </w:pPr>
    </w:p>
    <w:p w14:paraId="7557B1FB" w14:textId="77777777" w:rsidR="00306E94" w:rsidRPr="00306E94" w:rsidRDefault="00306E94" w:rsidP="00306E94">
      <w:pPr>
        <w:autoSpaceDE w:val="0"/>
        <w:autoSpaceDN w:val="0"/>
        <w:adjustRightInd w:val="0"/>
        <w:spacing w:after="0"/>
        <w:jc w:val="right"/>
        <w:rPr>
          <w:rFonts w:eastAsia="Times New Roman" w:cs="Times New Roman"/>
          <w:szCs w:val="24"/>
          <w:lang w:val="pl-PL"/>
        </w:rPr>
      </w:pPr>
      <w:r w:rsidRPr="00306E94">
        <w:rPr>
          <w:rFonts w:eastAsia="Times New Roman" w:cs="Times New Roman"/>
          <w:szCs w:val="24"/>
          <w:lang w:val="pl-PL"/>
        </w:rPr>
        <w:lastRenderedPageBreak/>
        <w:t>Kraków, …………….........</w:t>
      </w:r>
    </w:p>
    <w:p w14:paraId="4053CE37"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Imi</w:t>
      </w:r>
      <w:r w:rsidRPr="00306E94">
        <w:rPr>
          <w:rFonts w:ascii="TimesNewRoman" w:eastAsia="TimesNewRoman" w:cs="Times New Roman"/>
          <w:szCs w:val="24"/>
          <w:lang w:val="pl-PL"/>
        </w:rPr>
        <w:t>ę</w:t>
      </w:r>
      <w:r w:rsidRPr="00306E94">
        <w:rPr>
          <w:rFonts w:ascii="TimesNewRoman" w:eastAsia="TimesNewRoman" w:cs="TimesNewRoman"/>
          <w:szCs w:val="24"/>
          <w:lang w:val="pl-PL"/>
        </w:rPr>
        <w:t xml:space="preserve"> </w:t>
      </w:r>
      <w:r w:rsidRPr="00306E94">
        <w:rPr>
          <w:rFonts w:eastAsia="Times New Roman" w:cs="Times New Roman"/>
          <w:szCs w:val="24"/>
          <w:lang w:val="pl-PL"/>
        </w:rPr>
        <w:t xml:space="preserve">i nazwisko:          </w:t>
      </w:r>
      <w:r>
        <w:rPr>
          <w:rFonts w:eastAsia="Times New Roman" w:cs="Times New Roman"/>
          <w:szCs w:val="24"/>
          <w:lang w:val="pl-PL"/>
        </w:rPr>
        <w:t>Jakub Ściga</w:t>
      </w:r>
    </w:p>
    <w:p w14:paraId="6A1ADA56"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Adres korespondencyjny:          </w:t>
      </w:r>
      <w:r>
        <w:rPr>
          <w:rFonts w:eastAsia="Times New Roman" w:cs="Times New Roman"/>
          <w:szCs w:val="24"/>
          <w:lang w:val="pl-PL"/>
        </w:rPr>
        <w:t>Chmieleniec 17/50</w:t>
      </w:r>
    </w:p>
    <w:p w14:paraId="23370496"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Temat magisterskiej pracy dyplomowej:          </w:t>
      </w:r>
      <w:r w:rsidR="00615E7C" w:rsidRPr="00615E7C">
        <w:rPr>
          <w:rFonts w:eastAsia="Times New Roman" w:cs="Times New Roman"/>
          <w:szCs w:val="24"/>
          <w:lang w:val="pl-PL"/>
        </w:rPr>
        <w:t>Projekt r</w:t>
      </w:r>
      <w:r w:rsidR="00615E7C">
        <w:rPr>
          <w:rFonts w:eastAsia="Times New Roman" w:cs="Times New Roman"/>
          <w:szCs w:val="24"/>
          <w:lang w:val="pl-PL"/>
        </w:rPr>
        <w:t xml:space="preserve">ozproszonego sterowania układem </w:t>
      </w:r>
      <w:r w:rsidR="00615E7C" w:rsidRPr="00615E7C">
        <w:rPr>
          <w:rFonts w:eastAsia="Times New Roman" w:cs="Times New Roman"/>
          <w:szCs w:val="24"/>
          <w:lang w:val="pl-PL"/>
        </w:rPr>
        <w:t>ceramicznego pieca obrotowego.</w:t>
      </w:r>
    </w:p>
    <w:p w14:paraId="10B7C530"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Rok uko</w:t>
      </w:r>
      <w:r w:rsidRPr="00306E94">
        <w:rPr>
          <w:rFonts w:ascii="TimesNewRoman" w:eastAsia="TimesNewRoman" w:cs="Times New Roman"/>
          <w:szCs w:val="24"/>
          <w:lang w:val="pl-PL"/>
        </w:rPr>
        <w:t>ń</w:t>
      </w:r>
      <w:r w:rsidRPr="00306E94">
        <w:rPr>
          <w:rFonts w:eastAsia="Times New Roman" w:cs="Times New Roman"/>
          <w:szCs w:val="24"/>
          <w:lang w:val="pl-PL"/>
        </w:rPr>
        <w:t xml:space="preserve">czenia:          </w:t>
      </w:r>
      <w:r>
        <w:rPr>
          <w:rFonts w:eastAsia="Times New Roman" w:cs="Times New Roman"/>
          <w:szCs w:val="24"/>
          <w:lang w:val="pl-PL"/>
        </w:rPr>
        <w:t>2018</w:t>
      </w:r>
    </w:p>
    <w:p w14:paraId="75147BFB"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Nr albumu:          </w:t>
      </w:r>
      <w:r>
        <w:rPr>
          <w:rFonts w:eastAsia="Times New Roman" w:cs="Times New Roman"/>
          <w:szCs w:val="24"/>
          <w:lang w:val="pl-PL"/>
        </w:rPr>
        <w:t>269496</w:t>
      </w:r>
    </w:p>
    <w:p w14:paraId="2DE53935" w14:textId="77777777" w:rsidR="00306E94" w:rsidRPr="00306E94" w:rsidRDefault="00306E94" w:rsidP="00306E94">
      <w:pPr>
        <w:autoSpaceDE w:val="0"/>
        <w:autoSpaceDN w:val="0"/>
        <w:adjustRightInd w:val="0"/>
        <w:spacing w:after="0"/>
        <w:rPr>
          <w:rFonts w:eastAsia="Times New Roman" w:cs="Times New Roman"/>
          <w:b/>
          <w:bCs/>
          <w:szCs w:val="24"/>
          <w:lang w:val="pl-PL"/>
        </w:rPr>
      </w:pPr>
      <w:r w:rsidRPr="00306E94">
        <w:rPr>
          <w:rFonts w:eastAsia="Times New Roman" w:cs="Times New Roman"/>
          <w:szCs w:val="24"/>
          <w:lang w:val="pl-PL"/>
        </w:rPr>
        <w:t xml:space="preserve">Kierunek studiów:          </w:t>
      </w:r>
      <w:r>
        <w:rPr>
          <w:rFonts w:eastAsia="Times New Roman" w:cs="Times New Roman"/>
          <w:szCs w:val="24"/>
          <w:lang w:val="pl-PL"/>
        </w:rPr>
        <w:t>Automatyka i Robotyka</w:t>
      </w:r>
    </w:p>
    <w:p w14:paraId="4DD064D2"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Specjalność:          </w:t>
      </w:r>
      <w:r>
        <w:rPr>
          <w:rFonts w:eastAsia="Times New Roman" w:cs="Times New Roman"/>
          <w:szCs w:val="24"/>
          <w:lang w:val="pl-PL"/>
        </w:rPr>
        <w:t>Automatyka i Metrologia</w:t>
      </w:r>
    </w:p>
    <w:p w14:paraId="4EB89977" w14:textId="77777777" w:rsidR="00306E94" w:rsidRPr="00306E94" w:rsidRDefault="00306E94" w:rsidP="00306E94">
      <w:pPr>
        <w:autoSpaceDE w:val="0"/>
        <w:autoSpaceDN w:val="0"/>
        <w:adjustRightInd w:val="0"/>
        <w:spacing w:after="0"/>
        <w:jc w:val="center"/>
        <w:rPr>
          <w:rFonts w:eastAsia="Times New Roman" w:cs="Times New Roman"/>
          <w:szCs w:val="24"/>
          <w:lang w:val="pl-PL"/>
        </w:rPr>
      </w:pPr>
    </w:p>
    <w:p w14:paraId="1AE44785" w14:textId="77777777" w:rsidR="00306E94" w:rsidRPr="00306E94" w:rsidRDefault="00306E94" w:rsidP="00306E94">
      <w:pPr>
        <w:autoSpaceDE w:val="0"/>
        <w:autoSpaceDN w:val="0"/>
        <w:adjustRightInd w:val="0"/>
        <w:spacing w:after="0"/>
        <w:jc w:val="center"/>
        <w:rPr>
          <w:rFonts w:eastAsia="Times New Roman" w:cs="Times New Roman"/>
          <w:szCs w:val="24"/>
          <w:lang w:val="pl-PL"/>
        </w:rPr>
      </w:pPr>
    </w:p>
    <w:p w14:paraId="42987243" w14:textId="77777777" w:rsidR="00306E94" w:rsidRPr="00306E94" w:rsidRDefault="00306E94" w:rsidP="00306E94">
      <w:pPr>
        <w:autoSpaceDE w:val="0"/>
        <w:autoSpaceDN w:val="0"/>
        <w:adjustRightInd w:val="0"/>
        <w:spacing w:after="0"/>
        <w:jc w:val="center"/>
        <w:rPr>
          <w:rFonts w:eastAsia="Times New Roman" w:cs="Times New Roman"/>
          <w:b/>
          <w:bCs/>
          <w:szCs w:val="24"/>
          <w:lang w:val="pl-PL"/>
        </w:rPr>
      </w:pPr>
      <w:r w:rsidRPr="00306E94">
        <w:rPr>
          <w:rFonts w:eastAsia="Times New Roman" w:cs="Times New Roman"/>
          <w:b/>
          <w:bCs/>
          <w:szCs w:val="24"/>
          <w:lang w:val="pl-PL"/>
        </w:rPr>
        <w:t>O</w:t>
      </w:r>
      <w:r w:rsidRPr="00306E94">
        <w:rPr>
          <w:rFonts w:ascii="TimesNewRoman" w:eastAsia="TimesNewRoman" w:cs="Times New Roman"/>
          <w:b/>
          <w:bCs/>
          <w:szCs w:val="24"/>
          <w:lang w:val="pl-PL"/>
        </w:rPr>
        <w:t>Ś</w:t>
      </w:r>
      <w:r w:rsidRPr="00306E94">
        <w:rPr>
          <w:rFonts w:eastAsia="Times New Roman" w:cs="Times New Roman"/>
          <w:b/>
          <w:bCs/>
          <w:szCs w:val="24"/>
          <w:lang w:val="pl-PL"/>
        </w:rPr>
        <w:t>WIADCZENIE</w:t>
      </w:r>
    </w:p>
    <w:p w14:paraId="6D644FFA" w14:textId="77777777"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14:paraId="3C5D0948" w14:textId="77777777"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14:paraId="5839D284" w14:textId="77777777" w:rsidR="00306E94" w:rsidRPr="00306E94" w:rsidRDefault="00306E94" w:rsidP="00306E94">
      <w:pPr>
        <w:spacing w:after="0"/>
        <w:jc w:val="both"/>
        <w:rPr>
          <w:rFonts w:eastAsia="Times New Roman" w:cs="Times New Roman"/>
          <w:szCs w:val="24"/>
          <w:lang w:val="pl-PL" w:eastAsia="pl-PL"/>
        </w:rPr>
      </w:pPr>
      <w:r w:rsidRPr="00306E94">
        <w:rPr>
          <w:rFonts w:eastAsia="Times New Roman" w:cs="Times New Roman"/>
          <w:szCs w:val="24"/>
          <w:lang w:val="pl-PL" w:eastAsia="pl-PL"/>
        </w:rPr>
        <w:t xml:space="preserve">Niniejszym oświadczam, że zachowując moje prawa autorskie, udzielam Akademii </w:t>
      </w:r>
      <w:r w:rsidRPr="00306E94">
        <w:rPr>
          <w:rFonts w:eastAsia="Times New Roman" w:cs="Times New Roman"/>
          <w:szCs w:val="24"/>
          <w:lang w:val="pl-PL" w:eastAsia="pl-PL"/>
        </w:rPr>
        <w:br/>
        <w:t>Górniczo-Hutniczej im. S. Staszica w Krakowie nieograniczonej w czasie nieodpłatnej licencji niewyłącznej do korzystania z przedstawionej dokumentacji magisterskiej pracy dyplomowej, w zakresie publicznego udostępniania i rozpowszechniania w wersji drukowanej i elektronicznej.</w:t>
      </w:r>
    </w:p>
    <w:p w14:paraId="3D4DF71B" w14:textId="77777777" w:rsidR="00306E94" w:rsidRPr="00306E94" w:rsidRDefault="00306E94" w:rsidP="00306E94">
      <w:pPr>
        <w:spacing w:after="0"/>
        <w:jc w:val="both"/>
        <w:rPr>
          <w:rFonts w:eastAsia="Times New Roman" w:cs="Times New Roman"/>
          <w:szCs w:val="24"/>
          <w:lang w:val="pl-PL" w:eastAsia="pl-PL"/>
        </w:rPr>
      </w:pPr>
    </w:p>
    <w:p w14:paraId="730DA8E3" w14:textId="77777777" w:rsidR="00306E94" w:rsidRPr="00306E94" w:rsidRDefault="00306E94" w:rsidP="00306E94">
      <w:pPr>
        <w:spacing w:after="0"/>
        <w:jc w:val="both"/>
        <w:rPr>
          <w:rFonts w:eastAsia="Times New Roman" w:cs="Times New Roman"/>
          <w:szCs w:val="24"/>
          <w:lang w:val="pl-PL" w:eastAsia="pl-PL"/>
        </w:rPr>
      </w:pPr>
    </w:p>
    <w:p w14:paraId="6E1503C0"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373DBD2F"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14:paraId="568F8538" w14:textId="77777777"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 xml:space="preserve">    data </w:t>
      </w:r>
      <w:r w:rsidRPr="00306E94">
        <w:rPr>
          <w:rFonts w:eastAsia="Times New Roman" w:cs="Times New Roman"/>
          <w:i/>
          <w:iCs/>
          <w:szCs w:val="24"/>
          <w:lang w:val="pl-PL" w:eastAsia="pl-PL"/>
        </w:rPr>
        <w:tab/>
        <w:t xml:space="preserve">         podpis dyplomanta</w:t>
      </w:r>
    </w:p>
    <w:p w14:paraId="5AF6AAAE"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43FEC049" w14:textId="77777777" w:rsidR="00306E94" w:rsidRPr="00306E94" w:rsidRDefault="00306E94" w:rsidP="007940B3">
      <w:pPr>
        <w:autoSpaceDE w:val="0"/>
        <w:autoSpaceDN w:val="0"/>
        <w:adjustRightInd w:val="0"/>
        <w:spacing w:after="0" w:line="240" w:lineRule="auto"/>
        <w:rPr>
          <w:rFonts w:eastAsia="Times New Roman" w:cs="Times New Roman"/>
          <w:spacing w:val="-4"/>
          <w:szCs w:val="24"/>
          <w:lang w:val="pl-PL" w:eastAsia="pl-PL"/>
        </w:rPr>
      </w:pPr>
    </w:p>
    <w:p w14:paraId="1F2379A7" w14:textId="77777777" w:rsidR="00306E94" w:rsidRPr="00306E94" w:rsidRDefault="00306E94" w:rsidP="00306E94">
      <w:pPr>
        <w:autoSpaceDE w:val="0"/>
        <w:autoSpaceDN w:val="0"/>
        <w:adjustRightInd w:val="0"/>
        <w:spacing w:after="0" w:line="240" w:lineRule="auto"/>
        <w:rPr>
          <w:rFonts w:eastAsia="Times New Roman" w:cs="Times New Roman"/>
          <w:spacing w:val="-4"/>
          <w:szCs w:val="24"/>
          <w:lang w:val="pl-PL" w:eastAsia="pl-PL"/>
        </w:rPr>
      </w:pPr>
    </w:p>
    <w:p w14:paraId="2EFEB9EF" w14:textId="4B2C38A3" w:rsidR="00306E94" w:rsidRPr="00306E94" w:rsidRDefault="00306286" w:rsidP="00306E94">
      <w:pPr>
        <w:autoSpaceDE w:val="0"/>
        <w:autoSpaceDN w:val="0"/>
        <w:adjustRightInd w:val="0"/>
        <w:spacing w:after="0" w:line="240" w:lineRule="auto"/>
        <w:rPr>
          <w:rFonts w:eastAsia="Times New Roman" w:cs="Times New Roman"/>
          <w:spacing w:val="-4"/>
          <w:szCs w:val="24"/>
          <w:lang w:val="pl-PL" w:eastAsia="pl-PL"/>
        </w:rPr>
      </w:pPr>
      <w:r>
        <w:rPr>
          <w:rFonts w:eastAsia="Times New Roman" w:cs="Times New Roman"/>
          <w:noProof/>
          <w:szCs w:val="24"/>
        </w:rPr>
        <mc:AlternateContent>
          <mc:Choice Requires="wps">
            <w:drawing>
              <wp:anchor distT="4294967295" distB="4294967295" distL="114300" distR="114300" simplePos="0" relativeHeight="251659264" behindDoc="0" locked="0" layoutInCell="1" allowOverlap="1" wp14:anchorId="20FC9A9B" wp14:editId="51D3F35E">
                <wp:simplePos x="0" y="0"/>
                <wp:positionH relativeFrom="column">
                  <wp:posOffset>19685</wp:posOffset>
                </wp:positionH>
                <wp:positionV relativeFrom="paragraph">
                  <wp:posOffset>100329</wp:posOffset>
                </wp:positionV>
                <wp:extent cx="2209165" cy="0"/>
                <wp:effectExtent l="0" t="0" r="635" b="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1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29F8E04" id="_x0000_t32" coordsize="21600,21600" o:spt="32" o:oned="t" path="m,l21600,21600e" filled="f">
                <v:path arrowok="t" fillok="f" o:connecttype="none"/>
                <o:lock v:ext="edit" shapetype="t"/>
              </v:shapetype>
              <v:shape id="Straight Arrow Connector 3" o:spid="_x0000_s1026" type="#_x0000_t32" style="position:absolute;margin-left:1.55pt;margin-top:7.9pt;width:173.95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"/>
            </w:pict>
          </mc:Fallback>
        </mc:AlternateContent>
      </w:r>
    </w:p>
    <w:p w14:paraId="7D2FDD7D" w14:textId="77777777" w:rsidR="00615E7C" w:rsidRDefault="00306E94" w:rsidP="00615E7C">
      <w:pPr>
        <w:autoSpaceDE w:val="0"/>
        <w:autoSpaceDN w:val="0"/>
        <w:adjustRightInd w:val="0"/>
        <w:spacing w:after="0" w:line="240" w:lineRule="auto"/>
        <w:jc w:val="both"/>
        <w:rPr>
          <w:rFonts w:eastAsia="Times New Roman" w:cs="Times New Roman"/>
          <w:szCs w:val="24"/>
          <w:lang w:val="pl-PL" w:eastAsia="pl-PL"/>
        </w:rPr>
      </w:pPr>
      <w:r w:rsidRPr="00306E94">
        <w:rPr>
          <w:rFonts w:eastAsia="Times New Roman" w:cs="Times New Roman"/>
          <w:spacing w:val="-4"/>
          <w:szCs w:val="24"/>
          <w:vertAlign w:val="superscript"/>
          <w:lang w:val="pl-PL" w:eastAsia="pl-PL"/>
        </w:rPr>
        <w:t>i</w:t>
      </w:r>
      <w:r w:rsidRPr="00306E94">
        <w:rPr>
          <w:rFonts w:eastAsia="Times New Roman" w:cs="Times New Roman"/>
          <w:spacing w:val="-4"/>
          <w:szCs w:val="24"/>
          <w:lang w:val="pl-PL" w:eastAsia="pl-PL"/>
        </w:rPr>
        <w:t xml:space="preserve"> Na podstawie Ustawy z dnia 27 lipca 2005 r. Prawo o szkolnictwie wyższym (Dz.U. 2005 nr 164 poz. 1365) Art. 239. oraz Ustawy z dnia 4 lutego 1994 r. o prawie autorskim i prawach pokrewnych (Dz.U. z 2000 r. Nr 80, poz. 904, z </w:t>
      </w:r>
      <w:proofErr w:type="spellStart"/>
      <w:r w:rsidRPr="00306E94">
        <w:rPr>
          <w:rFonts w:eastAsia="Times New Roman" w:cs="Times New Roman"/>
          <w:spacing w:val="-4"/>
          <w:szCs w:val="24"/>
          <w:lang w:val="pl-PL" w:eastAsia="pl-PL"/>
        </w:rPr>
        <w:t>późn</w:t>
      </w:r>
      <w:proofErr w:type="spellEnd"/>
      <w:r w:rsidRPr="00306E94">
        <w:rPr>
          <w:rFonts w:eastAsia="Times New Roman" w:cs="Times New Roman"/>
          <w:spacing w:val="-4"/>
          <w:szCs w:val="24"/>
          <w:lang w:val="pl-PL" w:eastAsia="pl-PL"/>
        </w:rPr>
        <w:t>. zm.) Art. 15a. "Uczelni w rozumieniu przepisów o szkolnictwie wyższym przysługuje pierwszeństwo w opublikowaniu pracy dyplomowej studenta. Jeżeli uczelnia nie opublikowała pracy dyplomowej w ciągu 6 miesięcy od jej obrony, student, który ją przygotował, może ją opublikować, chyba że praca dyplomowa jest częścią utworu zbiorowego."</w:t>
      </w:r>
      <w:r w:rsidR="00615E7C">
        <w:rPr>
          <w:rFonts w:eastAsia="Times New Roman" w:cs="Times New Roman"/>
          <w:szCs w:val="24"/>
          <w:lang w:val="pl-PL" w:eastAsia="pl-PL"/>
        </w:rPr>
        <w:br w:type="page"/>
      </w:r>
    </w:p>
    <w:p w14:paraId="3050F22E" w14:textId="77777777" w:rsidR="00DC0330" w:rsidRDefault="00DC0330" w:rsidP="00306E94">
      <w:pPr>
        <w:spacing w:after="0" w:line="240" w:lineRule="auto"/>
        <w:jc w:val="right"/>
        <w:rPr>
          <w:rFonts w:eastAsia="Times New Roman" w:cs="Times New Roman"/>
          <w:szCs w:val="24"/>
          <w:lang w:val="pl-PL" w:eastAsia="pl-PL"/>
        </w:rPr>
        <w:sectPr w:rsidR="00DC0330" w:rsidSect="00FE4320">
          <w:pgSz w:w="12240" w:h="15840"/>
          <w:pgMar w:top="1418" w:right="1418" w:bottom="1418" w:left="1985" w:header="720" w:footer="720" w:gutter="0"/>
          <w:cols w:space="720"/>
          <w:titlePg/>
          <w:docGrid w:linePitch="360"/>
        </w:sectPr>
      </w:pPr>
    </w:p>
    <w:p w14:paraId="2C67AC99" w14:textId="77777777" w:rsidR="00306E94" w:rsidRPr="00306E94" w:rsidRDefault="00306E94" w:rsidP="00306E94">
      <w:pPr>
        <w:spacing w:after="0" w:line="240" w:lineRule="auto"/>
        <w:jc w:val="right"/>
        <w:rPr>
          <w:rFonts w:eastAsia="Times New Roman" w:cs="Times New Roman"/>
          <w:szCs w:val="24"/>
          <w:u w:val="dotted"/>
          <w:lang w:val="pl-PL" w:eastAsia="pl-PL"/>
        </w:rPr>
      </w:pPr>
      <w:r w:rsidRPr="00306E94">
        <w:rPr>
          <w:rFonts w:eastAsia="Times New Roman" w:cs="Times New Roman"/>
          <w:szCs w:val="24"/>
          <w:lang w:val="pl-PL" w:eastAsia="pl-PL"/>
        </w:rPr>
        <w:lastRenderedPageBreak/>
        <w:t xml:space="preserve">Kraków, dnia </w:t>
      </w:r>
      <w:r w:rsidRPr="00306E94">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205533EA" w14:textId="77777777" w:rsidR="00306E94" w:rsidRPr="00306E94" w:rsidRDefault="00306E94" w:rsidP="00306E94">
      <w:pPr>
        <w:spacing w:after="0" w:line="240" w:lineRule="auto"/>
        <w:jc w:val="right"/>
        <w:rPr>
          <w:rFonts w:eastAsia="Times New Roman" w:cs="Times New Roman"/>
          <w:szCs w:val="24"/>
          <w:lang w:val="pl-PL" w:eastAsia="pl-PL"/>
        </w:rPr>
      </w:pPr>
    </w:p>
    <w:p w14:paraId="7FB552AC" w14:textId="77777777"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b/>
          <w:bCs/>
          <w:szCs w:val="24"/>
          <w:lang w:val="pl-PL" w:eastAsia="pl-PL"/>
        </w:rPr>
        <w:t>AKADEMIA GÓRNICZO-HUTNICZA</w:t>
      </w:r>
    </w:p>
    <w:p w14:paraId="6A31994D"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b/>
          <w:bCs/>
          <w:szCs w:val="24"/>
          <w:lang w:val="pl-PL" w:eastAsia="pl-PL"/>
        </w:rPr>
        <w:t>WYDZIAŁ INŻYNIERII MECHANICZNEJ I ROBOTYKI</w:t>
      </w:r>
    </w:p>
    <w:p w14:paraId="0BD312E4" w14:textId="77777777" w:rsidR="00306E94" w:rsidRPr="00306E94" w:rsidRDefault="00306E94" w:rsidP="00306E94">
      <w:pPr>
        <w:spacing w:before="120" w:after="0" w:line="240" w:lineRule="auto"/>
        <w:rPr>
          <w:rFonts w:eastAsia="Times New Roman" w:cs="Times New Roman"/>
          <w:szCs w:val="24"/>
          <w:lang w:val="pl-PL" w:eastAsia="pl-PL"/>
        </w:rPr>
      </w:pPr>
    </w:p>
    <w:p w14:paraId="3B88683B" w14:textId="77777777" w:rsidR="00306E94" w:rsidRPr="00306E94" w:rsidRDefault="00306E94" w:rsidP="00306E94">
      <w:pPr>
        <w:spacing w:after="0" w:line="240" w:lineRule="auto"/>
        <w:rPr>
          <w:rFonts w:eastAsia="Times New Roman" w:cs="Times New Roman"/>
          <w:szCs w:val="24"/>
          <w:lang w:val="pl-PL" w:eastAsia="pl-PL"/>
        </w:rPr>
      </w:pPr>
    </w:p>
    <w:p w14:paraId="7B136A22" w14:textId="77777777"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 xml:space="preserve">TEMATYKA MAGISTERSKIEJ PRACY DYPLOMOWEJ </w:t>
      </w:r>
    </w:p>
    <w:p w14:paraId="32DB9E3A" w14:textId="77777777" w:rsidR="00306E94" w:rsidRPr="00306E94" w:rsidRDefault="00306E94" w:rsidP="00306E94">
      <w:pPr>
        <w:spacing w:after="0" w:line="240" w:lineRule="auto"/>
        <w:jc w:val="center"/>
        <w:rPr>
          <w:rFonts w:eastAsia="Times New Roman" w:cs="Times New Roman"/>
          <w:szCs w:val="24"/>
          <w:lang w:val="pl-PL" w:eastAsia="pl-PL"/>
        </w:rPr>
      </w:pPr>
      <w:r w:rsidRPr="00306E94">
        <w:rPr>
          <w:rFonts w:eastAsia="Times New Roman" w:cs="Times New Roman"/>
          <w:szCs w:val="24"/>
          <w:lang w:val="pl-PL" w:eastAsia="pl-PL"/>
        </w:rPr>
        <w:t>dla studenta II roku studiów stacjonarnych</w:t>
      </w:r>
    </w:p>
    <w:p w14:paraId="2E51E4EC" w14:textId="77777777" w:rsidR="00306E94" w:rsidRPr="00306E94" w:rsidRDefault="00306E94" w:rsidP="00306E94">
      <w:pPr>
        <w:spacing w:after="0" w:line="240" w:lineRule="auto"/>
        <w:jc w:val="center"/>
        <w:rPr>
          <w:rFonts w:eastAsia="Times New Roman" w:cs="Times New Roman"/>
          <w:szCs w:val="24"/>
          <w:lang w:val="pl-PL" w:eastAsia="pl-PL"/>
        </w:rPr>
      </w:pPr>
    </w:p>
    <w:p w14:paraId="16C80103" w14:textId="4C3AD5CA" w:rsidR="00306E94" w:rsidRPr="00306E94" w:rsidRDefault="00DD2A63" w:rsidP="00306E94">
      <w:pPr>
        <w:spacing w:after="0" w:line="240" w:lineRule="auto"/>
        <w:jc w:val="center"/>
        <w:rPr>
          <w:rFonts w:eastAsia="Times New Roman" w:cs="Times New Roman"/>
          <w:sz w:val="32"/>
          <w:szCs w:val="32"/>
          <w:u w:val="dotted"/>
          <w:lang w:val="pl-PL" w:eastAsia="pl-PL"/>
        </w:rPr>
      </w:pPr>
      <w:r>
        <w:rPr>
          <w:rFonts w:eastAsia="Times New Roman" w:cs="Times New Roman"/>
          <w:sz w:val="32"/>
          <w:szCs w:val="32"/>
          <w:u w:val="dotted"/>
          <w:lang w:val="pl-PL" w:eastAsia="pl-PL"/>
        </w:rPr>
        <w:t>Jakub Ściga</w:t>
      </w:r>
    </w:p>
    <w:p w14:paraId="11DB8A50" w14:textId="77777777" w:rsidR="00306E94" w:rsidRPr="00306E94" w:rsidRDefault="00306E94" w:rsidP="00306E94">
      <w:pPr>
        <w:spacing w:after="0" w:line="240" w:lineRule="auto"/>
        <w:jc w:val="center"/>
        <w:rPr>
          <w:rFonts w:eastAsia="Times New Roman" w:cs="Times New Roman"/>
          <w:i/>
          <w:iCs/>
          <w:szCs w:val="24"/>
          <w:lang w:val="pl-PL" w:eastAsia="pl-PL"/>
        </w:rPr>
      </w:pPr>
      <w:r w:rsidRPr="00306E94">
        <w:rPr>
          <w:rFonts w:eastAsia="Times New Roman" w:cs="Times New Roman"/>
          <w:i/>
          <w:iCs/>
          <w:szCs w:val="24"/>
          <w:lang w:val="pl-PL" w:eastAsia="pl-PL"/>
        </w:rPr>
        <w:t>imię i nazwisko studenta</w:t>
      </w:r>
    </w:p>
    <w:p w14:paraId="2E55D7B6" w14:textId="77777777" w:rsidR="00306E94" w:rsidRPr="00306E94" w:rsidRDefault="00306E94" w:rsidP="00306E94">
      <w:pPr>
        <w:spacing w:after="0" w:line="240" w:lineRule="auto"/>
        <w:rPr>
          <w:rFonts w:eastAsia="Times New Roman" w:cs="Times New Roman"/>
          <w:szCs w:val="24"/>
          <w:lang w:val="pl-PL" w:eastAsia="pl-PL"/>
        </w:rPr>
      </w:pPr>
    </w:p>
    <w:p w14:paraId="2E4120E2" w14:textId="77777777" w:rsidR="00306E94" w:rsidRPr="00306E94" w:rsidRDefault="00306E94" w:rsidP="00306E94">
      <w:pPr>
        <w:spacing w:after="0" w:line="240" w:lineRule="auto"/>
        <w:rPr>
          <w:rFonts w:eastAsia="Times New Roman" w:cs="Times New Roman"/>
          <w:szCs w:val="24"/>
          <w:lang w:val="pl-PL" w:eastAsia="pl-PL"/>
        </w:rPr>
      </w:pPr>
    </w:p>
    <w:tbl>
      <w:tblPr>
        <w:tblW w:w="12149" w:type="dxa"/>
        <w:tblLayout w:type="fixed"/>
        <w:tblCellMar>
          <w:left w:w="71" w:type="dxa"/>
          <w:right w:w="71" w:type="dxa"/>
        </w:tblCellMar>
        <w:tblLook w:val="0000" w:firstRow="0" w:lastRow="0" w:firstColumn="0" w:lastColumn="0" w:noHBand="0" w:noVBand="0"/>
      </w:tblPr>
      <w:tblGrid>
        <w:gridCol w:w="6592"/>
        <w:gridCol w:w="5557"/>
      </w:tblGrid>
      <w:tr w:rsidR="00306E94" w:rsidRPr="00306E94" w14:paraId="4BB4C3D2" w14:textId="77777777" w:rsidTr="001430BE">
        <w:tc>
          <w:tcPr>
            <w:tcW w:w="6592" w:type="dxa"/>
            <w:tcBorders>
              <w:top w:val="nil"/>
              <w:left w:val="nil"/>
              <w:bottom w:val="nil"/>
              <w:right w:val="nil"/>
            </w:tcBorders>
          </w:tcPr>
          <w:p w14:paraId="139747AF" w14:textId="77777777" w:rsidR="00306E94" w:rsidRPr="00306E94" w:rsidRDefault="00306E94" w:rsidP="00306E94">
            <w:pPr>
              <w:spacing w:after="0" w:line="240" w:lineRule="auto"/>
              <w:ind w:right="-2467"/>
              <w:rPr>
                <w:rFonts w:eastAsia="Times New Roman" w:cs="Times New Roman"/>
                <w:b/>
                <w:bCs/>
                <w:szCs w:val="24"/>
                <w:lang w:val="pl-PL" w:eastAsia="pl-PL"/>
              </w:rPr>
            </w:pPr>
            <w:r w:rsidRPr="00306E94">
              <w:rPr>
                <w:rFonts w:eastAsia="Times New Roman" w:cs="Times New Roman"/>
                <w:szCs w:val="24"/>
                <w:lang w:val="pl-PL" w:eastAsia="pl-PL"/>
              </w:rPr>
              <w:t>TEMAT MAGISTERSKIEJ PRACY DYPLOMOWEJ:</w:t>
            </w:r>
          </w:p>
        </w:tc>
        <w:tc>
          <w:tcPr>
            <w:tcW w:w="5557" w:type="dxa"/>
            <w:tcBorders>
              <w:top w:val="nil"/>
              <w:left w:val="nil"/>
              <w:bottom w:val="nil"/>
              <w:right w:val="nil"/>
            </w:tcBorders>
          </w:tcPr>
          <w:p w14:paraId="2DA5C64A" w14:textId="77777777" w:rsidR="00306E94" w:rsidRPr="00306E94" w:rsidRDefault="00306E94" w:rsidP="00306E94">
            <w:pPr>
              <w:spacing w:after="0" w:line="240" w:lineRule="auto"/>
              <w:rPr>
                <w:rFonts w:eastAsia="Times New Roman" w:cs="Times New Roman"/>
                <w:b/>
                <w:bCs/>
                <w:szCs w:val="24"/>
                <w:lang w:val="pl-PL" w:eastAsia="pl-PL"/>
              </w:rPr>
            </w:pPr>
          </w:p>
        </w:tc>
      </w:tr>
    </w:tbl>
    <w:p w14:paraId="70C93F4E" w14:textId="77777777" w:rsidR="00306E94" w:rsidRDefault="00615E7C" w:rsidP="00306E94">
      <w:pPr>
        <w:spacing w:after="0" w:line="240" w:lineRule="auto"/>
        <w:rPr>
          <w:rFonts w:eastAsia="Times New Roman" w:cs="Times New Roman"/>
          <w:szCs w:val="24"/>
          <w:u w:val="dotted"/>
          <w:lang w:val="pl-PL" w:eastAsia="pl-PL"/>
        </w:rPr>
      </w:pPr>
      <w:r w:rsidRPr="00615E7C">
        <w:rPr>
          <w:rFonts w:eastAsia="Times New Roman" w:cs="Times New Roman"/>
          <w:szCs w:val="24"/>
          <w:u w:val="dotted"/>
          <w:lang w:val="pl-PL" w:eastAsia="pl-PL"/>
        </w:rPr>
        <w:t>Projekt rozproszonego sterowania układem ceramicznego pieca obrotowego.</w:t>
      </w:r>
    </w:p>
    <w:p w14:paraId="738E8260" w14:textId="77777777" w:rsidR="00615E7C" w:rsidRPr="00306E94" w:rsidRDefault="00615E7C" w:rsidP="00306E94">
      <w:pPr>
        <w:spacing w:after="0" w:line="240" w:lineRule="auto"/>
        <w:rPr>
          <w:rFonts w:eastAsia="Times New Roman" w:cs="Times New Roman"/>
          <w:szCs w:val="24"/>
          <w:lang w:val="pl-PL" w:eastAsia="pl-PL"/>
        </w:rPr>
      </w:pPr>
    </w:p>
    <w:p w14:paraId="3D2CA492" w14:textId="77777777"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Promotor pracy:</w:t>
      </w:r>
      <w:r w:rsidRPr="00306E94">
        <w:rPr>
          <w:rFonts w:eastAsia="Times New Roman" w:cs="Times New Roman"/>
          <w:i/>
          <w:iCs/>
          <w:szCs w:val="24"/>
          <w:lang w:val="pl-PL" w:eastAsia="pl-PL"/>
        </w:rPr>
        <w:tab/>
      </w:r>
      <w:r w:rsidR="00615E7C">
        <w:rPr>
          <w:rFonts w:eastAsia="Times New Roman" w:cs="Times New Roman"/>
          <w:szCs w:val="24"/>
          <w:lang w:val="pl-PL" w:eastAsia="pl-PL"/>
        </w:rPr>
        <w:t>dr inż. Krzysztof Lalik</w:t>
      </w:r>
    </w:p>
    <w:p w14:paraId="74B24D14" w14:textId="77777777" w:rsidR="00306E94" w:rsidRPr="00306E94" w:rsidRDefault="00306E94" w:rsidP="00306E94">
      <w:pPr>
        <w:spacing w:after="0" w:line="240" w:lineRule="auto"/>
        <w:ind w:right="-46"/>
        <w:jc w:val="right"/>
        <w:rPr>
          <w:rFonts w:eastAsia="Times New Roman" w:cs="Times New Roman"/>
          <w:i/>
          <w:iCs/>
          <w:szCs w:val="24"/>
          <w:lang w:val="pl-PL" w:eastAsia="pl-PL"/>
        </w:rPr>
      </w:pP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7743E283" w14:textId="69C9E5D7"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Recenzent pracy:</w:t>
      </w:r>
      <w:r w:rsidRPr="00306E94">
        <w:rPr>
          <w:rFonts w:eastAsia="Times New Roman" w:cs="Times New Roman"/>
          <w:i/>
          <w:iCs/>
          <w:szCs w:val="24"/>
          <w:lang w:val="pl-PL" w:eastAsia="pl-PL"/>
        </w:rPr>
        <w:tab/>
      </w:r>
      <w:r w:rsidR="00615E7C" w:rsidRPr="00615E7C">
        <w:rPr>
          <w:rFonts w:eastAsia="Times New Roman" w:cs="Times New Roman"/>
          <w:szCs w:val="24"/>
          <w:lang w:val="pl-PL" w:eastAsia="pl-PL"/>
        </w:rPr>
        <w:t xml:space="preserve">dr hab. inż. </w:t>
      </w:r>
      <w:r w:rsidR="00776E4E" w:rsidRPr="00776E4E">
        <w:rPr>
          <w:rFonts w:eastAsia="Times New Roman" w:cs="Times New Roman"/>
          <w:szCs w:val="24"/>
          <w:lang w:val="pl-PL" w:eastAsia="pl-PL"/>
        </w:rPr>
        <w:t xml:space="preserve">Marek </w:t>
      </w:r>
      <w:proofErr w:type="spellStart"/>
      <w:r w:rsidR="00776E4E" w:rsidRPr="00776E4E">
        <w:rPr>
          <w:rFonts w:eastAsia="Times New Roman" w:cs="Times New Roman"/>
          <w:szCs w:val="24"/>
          <w:lang w:val="pl-PL" w:eastAsia="pl-PL"/>
        </w:rPr>
        <w:t>Sibielak</w:t>
      </w:r>
      <w:proofErr w:type="spellEnd"/>
      <w:r w:rsidR="00776E4E" w:rsidRPr="00776E4E" w:rsidDel="00776E4E">
        <w:rPr>
          <w:rFonts w:eastAsia="Times New Roman" w:cs="Times New Roman"/>
          <w:szCs w:val="24"/>
          <w:lang w:val="pl-PL" w:eastAsia="pl-PL"/>
        </w:rPr>
        <w:t xml:space="preserve"> </w:t>
      </w: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 xml:space="preserve">        Podpis dziekana:</w:t>
      </w:r>
    </w:p>
    <w:p w14:paraId="0255AB50" w14:textId="77777777" w:rsidR="00306E94" w:rsidRPr="00306E94" w:rsidRDefault="00306E94" w:rsidP="00306E94">
      <w:pPr>
        <w:spacing w:after="0" w:line="240" w:lineRule="auto"/>
        <w:rPr>
          <w:rFonts w:eastAsia="Times New Roman" w:cs="Times New Roman"/>
          <w:szCs w:val="24"/>
          <w:lang w:val="pl-PL" w:eastAsia="pl-PL"/>
        </w:rPr>
      </w:pPr>
    </w:p>
    <w:p w14:paraId="2B99C8F2"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i/>
          <w:iCs/>
          <w:szCs w:val="24"/>
          <w:lang w:val="pl-PL" w:eastAsia="pl-PL"/>
        </w:rPr>
        <w:t>Miejsce praktyki dyplomowej</w:t>
      </w:r>
      <w:r w:rsidRPr="00306E94">
        <w:rPr>
          <w:rFonts w:eastAsia="Times New Roman" w:cs="Times New Roman"/>
          <w:szCs w:val="24"/>
          <w:lang w:val="pl-PL" w:eastAsia="pl-PL"/>
        </w:rPr>
        <w:t>:</w:t>
      </w:r>
    </w:p>
    <w:p w14:paraId="45BEBE30" w14:textId="4B25BB1F" w:rsidR="00306E94" w:rsidRPr="00306E94" w:rsidRDefault="00776E4E" w:rsidP="00306E94">
      <w:pPr>
        <w:spacing w:after="0" w:line="240" w:lineRule="auto"/>
        <w:rPr>
          <w:rFonts w:eastAsia="Times New Roman" w:cs="Times New Roman"/>
          <w:szCs w:val="24"/>
          <w:lang w:val="pl-PL" w:eastAsia="pl-PL"/>
        </w:rPr>
      </w:pPr>
      <w:r>
        <w:rPr>
          <w:rFonts w:eastAsia="Times New Roman" w:cs="Times New Roman"/>
          <w:szCs w:val="24"/>
          <w:lang w:val="pl-PL" w:eastAsia="pl-PL"/>
        </w:rPr>
        <w:t>Wydział Odlewnictwa Akademii Górniczo-Hutniczej w Krakowie,</w:t>
      </w:r>
      <w:r w:rsidR="00DD2A63">
        <w:rPr>
          <w:rFonts w:eastAsia="Times New Roman" w:cs="Times New Roman"/>
          <w:szCs w:val="24"/>
          <w:lang w:val="pl-PL" w:eastAsia="pl-PL"/>
        </w:rPr>
        <w:t xml:space="preserve"> przy ulicy</w:t>
      </w:r>
      <w:r>
        <w:rPr>
          <w:rFonts w:eastAsia="Times New Roman" w:cs="Times New Roman"/>
          <w:szCs w:val="24"/>
          <w:lang w:val="pl-PL" w:eastAsia="pl-PL"/>
        </w:rPr>
        <w:t xml:space="preserve"> Reymonta 23</w:t>
      </w:r>
    </w:p>
    <w:p w14:paraId="419312DA" w14:textId="77777777" w:rsidR="00306E94" w:rsidRPr="00306E94" w:rsidRDefault="00306E94" w:rsidP="00306E94">
      <w:pPr>
        <w:spacing w:after="0" w:line="240" w:lineRule="auto"/>
        <w:rPr>
          <w:rFonts w:eastAsia="Times New Roman" w:cs="Times New Roman"/>
          <w:szCs w:val="24"/>
          <w:lang w:val="pl-PL" w:eastAsia="pl-PL"/>
        </w:rPr>
      </w:pPr>
    </w:p>
    <w:p w14:paraId="4246FFC0"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PROGRAM PRACY I PRAKTYKI DYPLOMOWEJ</w:t>
      </w:r>
    </w:p>
    <w:p w14:paraId="38CE3853" w14:textId="77777777" w:rsidR="00306E94" w:rsidRPr="00306E94" w:rsidRDefault="00306E94" w:rsidP="00306E94">
      <w:pPr>
        <w:numPr>
          <w:ilvl w:val="0"/>
          <w:numId w:val="3"/>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Omówienie tematu pracy i sposobu realizacji z promotorem.</w:t>
      </w:r>
    </w:p>
    <w:p w14:paraId="5A539E3E"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literatury dotyczącej tematu pracy.</w:t>
      </w:r>
    </w:p>
    <w:p w14:paraId="54EAA569" w14:textId="77777777" w:rsidR="00306E94" w:rsidRPr="00306E94" w:rsidRDefault="00306E94" w:rsidP="00306E94">
      <w:pPr>
        <w:numPr>
          <w:ilvl w:val="0"/>
          <w:numId w:val="4"/>
        </w:numPr>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Praktyka dyplomowa:</w:t>
      </w:r>
    </w:p>
    <w:p w14:paraId="025A849D" w14:textId="01886D3E" w:rsidR="0002472C" w:rsidRDefault="00306E94" w:rsidP="00306E94">
      <w:pPr>
        <w:spacing w:after="0" w:line="240" w:lineRule="auto"/>
        <w:ind w:firstLine="283"/>
        <w:rPr>
          <w:rFonts w:eastAsia="Times New Roman" w:cs="Times New Roman"/>
          <w:color w:val="000000"/>
          <w:szCs w:val="24"/>
          <w:lang w:val="pl-PL" w:eastAsia="pl-PL"/>
        </w:rPr>
      </w:pPr>
      <w:r w:rsidRPr="00306E94">
        <w:rPr>
          <w:rFonts w:eastAsia="Times New Roman" w:cs="Times New Roman"/>
          <w:color w:val="000000"/>
          <w:szCs w:val="24"/>
          <w:lang w:val="pl-PL" w:eastAsia="pl-PL"/>
        </w:rPr>
        <w:t>a.</w:t>
      </w:r>
      <w:r w:rsidR="0002472C">
        <w:rPr>
          <w:rFonts w:eastAsia="Times New Roman" w:cs="Times New Roman"/>
          <w:color w:val="000000"/>
          <w:szCs w:val="24"/>
          <w:lang w:val="pl-PL" w:eastAsia="pl-PL"/>
        </w:rPr>
        <w:t xml:space="preserve"> Zestawienie środowiska </w:t>
      </w:r>
      <w:proofErr w:type="spellStart"/>
      <w:r w:rsidR="0002472C">
        <w:rPr>
          <w:rFonts w:eastAsia="Times New Roman" w:cs="Times New Roman"/>
          <w:color w:val="000000"/>
          <w:szCs w:val="24"/>
          <w:lang w:val="pl-PL" w:eastAsia="pl-PL"/>
        </w:rPr>
        <w:t>e!COCKPIT</w:t>
      </w:r>
      <w:proofErr w:type="spellEnd"/>
      <w:r w:rsidR="0002472C">
        <w:rPr>
          <w:rFonts w:eastAsia="Times New Roman" w:cs="Times New Roman"/>
          <w:color w:val="000000"/>
          <w:szCs w:val="24"/>
          <w:lang w:val="pl-PL" w:eastAsia="pl-PL"/>
        </w:rPr>
        <w:t xml:space="preserve"> w laboratorium</w:t>
      </w:r>
    </w:p>
    <w:p w14:paraId="58B4E42A" w14:textId="7F740A8A" w:rsidR="0002472C" w:rsidRDefault="0002472C" w:rsidP="00306E94">
      <w:pPr>
        <w:spacing w:after="0" w:line="240" w:lineRule="auto"/>
        <w:ind w:firstLine="283"/>
        <w:rPr>
          <w:rFonts w:eastAsia="Times New Roman" w:cs="Times New Roman"/>
          <w:color w:val="000000"/>
          <w:szCs w:val="24"/>
          <w:lang w:val="pl-PL" w:eastAsia="pl-PL"/>
        </w:rPr>
      </w:pPr>
      <w:r>
        <w:rPr>
          <w:rFonts w:eastAsia="Times New Roman" w:cs="Times New Roman"/>
          <w:color w:val="000000"/>
          <w:szCs w:val="24"/>
          <w:lang w:val="pl-PL" w:eastAsia="pl-PL"/>
        </w:rPr>
        <w:t>b. Integracja sterownika PLC z modułami wejść i wyjść rzeczywistych</w:t>
      </w:r>
    </w:p>
    <w:p w14:paraId="37D02B6C" w14:textId="69D39E91" w:rsidR="00306E94" w:rsidRPr="00306E94" w:rsidRDefault="0002472C" w:rsidP="00732BF4">
      <w:pPr>
        <w:spacing w:after="0" w:line="240" w:lineRule="auto"/>
        <w:ind w:firstLine="283"/>
        <w:rPr>
          <w:rFonts w:eastAsia="Times New Roman" w:cs="Times New Roman"/>
          <w:color w:val="000000"/>
          <w:szCs w:val="24"/>
          <w:lang w:val="pl-PL" w:eastAsia="pl-PL"/>
        </w:rPr>
      </w:pPr>
      <w:r>
        <w:rPr>
          <w:rFonts w:eastAsia="Times New Roman" w:cs="Times New Roman"/>
          <w:color w:val="000000"/>
          <w:szCs w:val="24"/>
          <w:lang w:val="pl-PL" w:eastAsia="pl-PL"/>
        </w:rPr>
        <w:t>c. Przygotowanie programu sterowania</w:t>
      </w:r>
    </w:p>
    <w:p w14:paraId="481EB09D"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wyników badań.</w:t>
      </w:r>
    </w:p>
    <w:p w14:paraId="5C6A63D4"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Analiza wyników badań, ich omówienie i zatwierdzenie przez promotora.</w:t>
      </w:r>
    </w:p>
    <w:p w14:paraId="7884B253"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Opracowanie redakcyjne.</w:t>
      </w:r>
    </w:p>
    <w:p w14:paraId="15BA1317"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14:paraId="1E7B136D"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14:paraId="72A50DAB"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14:paraId="410A477E" w14:textId="77777777"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data                   podpis dyplomanta</w:t>
      </w:r>
    </w:p>
    <w:p w14:paraId="426575AE"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496063EF" w14:textId="77777777" w:rsidR="00306E94" w:rsidRPr="00306E94" w:rsidRDefault="00306E94" w:rsidP="00306E94">
      <w:pPr>
        <w:spacing w:after="0" w:line="240" w:lineRule="auto"/>
        <w:jc w:val="center"/>
        <w:rPr>
          <w:rFonts w:eastAsia="Times New Roman" w:cs="Times New Roman"/>
          <w:b/>
          <w:bCs/>
          <w:szCs w:val="24"/>
          <w:lang w:val="pl-PL" w:eastAsia="pl-PL"/>
        </w:rPr>
      </w:pPr>
    </w:p>
    <w:p w14:paraId="11E6ABDB" w14:textId="77777777"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TERMIN ODDANIA DO DZIEKANATU:</w:t>
      </w:r>
      <w:r w:rsidRPr="00306E94">
        <w:rPr>
          <w:rFonts w:eastAsia="Times New Roman" w:cs="Times New Roman"/>
          <w:b/>
          <w:bCs/>
          <w:szCs w:val="24"/>
          <w:lang w:val="pl-PL" w:eastAsia="pl-PL"/>
        </w:rPr>
        <w:tab/>
      </w:r>
      <w:r w:rsidRPr="00306E94">
        <w:rPr>
          <w:rFonts w:eastAsia="Times New Roman" w:cs="Times New Roman"/>
          <w:b/>
          <w:bCs/>
          <w:szCs w:val="24"/>
          <w:lang w:val="pl-PL" w:eastAsia="pl-PL"/>
        </w:rPr>
        <w:tab/>
      </w:r>
      <w:r w:rsidRPr="00306E94">
        <w:rPr>
          <w:rFonts w:eastAsia="Times New Roman" w:cs="Times New Roman"/>
          <w:b/>
          <w:bCs/>
          <w:szCs w:val="24"/>
          <w:u w:val="dotted"/>
          <w:lang w:val="pl-PL" w:eastAsia="pl-PL"/>
        </w:rPr>
        <w:t xml:space="preserve">                     </w:t>
      </w:r>
      <w:r w:rsidRPr="00306E94">
        <w:rPr>
          <w:rFonts w:eastAsia="Times New Roman" w:cs="Times New Roman"/>
          <w:b/>
          <w:bCs/>
          <w:szCs w:val="24"/>
          <w:lang w:val="pl-PL" w:eastAsia="pl-PL"/>
        </w:rPr>
        <w:t xml:space="preserve"> 20</w:t>
      </w:r>
      <w:r w:rsidR="00615E7C">
        <w:rPr>
          <w:rFonts w:eastAsia="Times New Roman" w:cs="Times New Roman"/>
          <w:b/>
          <w:bCs/>
          <w:szCs w:val="24"/>
          <w:u w:val="dotted"/>
          <w:lang w:val="pl-PL" w:eastAsia="pl-PL"/>
        </w:rPr>
        <w:t>18</w:t>
      </w:r>
      <w:r w:rsidRPr="00306E94">
        <w:rPr>
          <w:rFonts w:eastAsia="Times New Roman" w:cs="Times New Roman"/>
          <w:b/>
          <w:bCs/>
          <w:szCs w:val="24"/>
          <w:lang w:val="pl-PL" w:eastAsia="pl-PL"/>
        </w:rPr>
        <w:t xml:space="preserve"> r.</w:t>
      </w:r>
    </w:p>
    <w:p w14:paraId="595BB6D7" w14:textId="77777777" w:rsidR="00306E94" w:rsidRPr="00306E94" w:rsidRDefault="00306E94" w:rsidP="00306E94">
      <w:pPr>
        <w:spacing w:after="0" w:line="240" w:lineRule="auto"/>
        <w:rPr>
          <w:rFonts w:eastAsia="Times New Roman" w:cs="Times New Roman"/>
          <w:szCs w:val="24"/>
          <w:lang w:val="pl-PL" w:eastAsia="pl-PL"/>
        </w:rPr>
      </w:pPr>
    </w:p>
    <w:p w14:paraId="2E823E7B" w14:textId="77777777" w:rsidR="00306E94" w:rsidRPr="00306E94" w:rsidRDefault="00306E94" w:rsidP="00306E94">
      <w:pPr>
        <w:spacing w:after="0" w:line="240" w:lineRule="auto"/>
        <w:rPr>
          <w:rFonts w:eastAsia="Times New Roman" w:cs="Times New Roman"/>
          <w:szCs w:val="24"/>
          <w:lang w:val="pl-PL" w:eastAsia="pl-PL"/>
        </w:rPr>
      </w:pPr>
    </w:p>
    <w:p w14:paraId="55A3CF7F" w14:textId="77777777" w:rsidR="00306E94" w:rsidRPr="00306E94" w:rsidRDefault="00306E94" w:rsidP="00306E94">
      <w:pPr>
        <w:spacing w:after="0" w:line="240" w:lineRule="auto"/>
        <w:ind w:left="1416" w:firstLine="708"/>
        <w:rPr>
          <w:rFonts w:eastAsia="Times New Roman" w:cs="Times New Roman"/>
          <w:szCs w:val="24"/>
          <w:u w:val="dotted"/>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00615E7C">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085C1AAD" w14:textId="77777777" w:rsidR="00615E7C" w:rsidRPr="009A15D9" w:rsidRDefault="00306E94" w:rsidP="009A15D9">
      <w:pPr>
        <w:tabs>
          <w:tab w:val="left" w:pos="5954"/>
        </w:tabs>
        <w:spacing w:after="0" w:line="240" w:lineRule="auto"/>
        <w:ind w:left="2124" w:firstLine="3"/>
        <w:rPr>
          <w:rFonts w:eastAsia="Times New Roman" w:cs="Times New Roman"/>
          <w:i/>
          <w:iCs/>
          <w:szCs w:val="24"/>
          <w:lang w:val="pl-PL" w:eastAsia="pl-PL"/>
        </w:rPr>
      </w:pPr>
      <w:r w:rsidRPr="00306E94">
        <w:rPr>
          <w:rFonts w:eastAsia="Times New Roman" w:cs="Times New Roman"/>
          <w:sz w:val="16"/>
          <w:szCs w:val="16"/>
          <w:lang w:val="pl-PL" w:eastAsia="pl-PL"/>
        </w:rPr>
        <w:tab/>
        <w:t xml:space="preserve">               </w:t>
      </w:r>
      <w:r w:rsidRPr="00306E94">
        <w:rPr>
          <w:rFonts w:eastAsia="Times New Roman" w:cs="Times New Roman"/>
          <w:i/>
          <w:iCs/>
          <w:szCs w:val="24"/>
          <w:lang w:val="pl-PL" w:eastAsia="pl-PL"/>
        </w:rPr>
        <w:t>podpis promotora</w:t>
      </w:r>
    </w:p>
    <w:p w14:paraId="507802AA" w14:textId="77777777" w:rsidR="00DC0330" w:rsidRDefault="00DC0330">
      <w:pPr>
        <w:spacing w:line="259" w:lineRule="auto"/>
        <w:rPr>
          <w:rFonts w:eastAsia="Times New Roman" w:cs="Times New Roman"/>
          <w:color w:val="000000"/>
          <w:szCs w:val="24"/>
          <w:lang w:val="pl-PL" w:eastAsia="pl-PL"/>
        </w:rPr>
      </w:pPr>
      <w:r>
        <w:rPr>
          <w:rFonts w:eastAsia="Times New Roman" w:cs="Times New Roman"/>
          <w:color w:val="000000"/>
          <w:szCs w:val="24"/>
          <w:lang w:val="pl-PL" w:eastAsia="pl-PL"/>
        </w:rPr>
        <w:br w:type="page"/>
      </w:r>
    </w:p>
    <w:p w14:paraId="270B06DB" w14:textId="77777777" w:rsidR="00DC0330" w:rsidRDefault="00DC0330" w:rsidP="00306E94">
      <w:pPr>
        <w:autoSpaceDE w:val="0"/>
        <w:autoSpaceDN w:val="0"/>
        <w:adjustRightInd w:val="0"/>
        <w:spacing w:after="0" w:line="240" w:lineRule="auto"/>
        <w:ind w:right="-46"/>
        <w:rPr>
          <w:rFonts w:eastAsia="Times New Roman" w:cs="Times New Roman"/>
          <w:color w:val="000000"/>
          <w:szCs w:val="24"/>
          <w:lang w:val="pl-PL" w:eastAsia="pl-PL"/>
        </w:rPr>
        <w:sectPr w:rsidR="00DC0330" w:rsidSect="00FE4320">
          <w:pgSz w:w="12240" w:h="15840"/>
          <w:pgMar w:top="1418" w:right="1418" w:bottom="1418" w:left="1985" w:header="720" w:footer="720" w:gutter="0"/>
          <w:cols w:space="720"/>
          <w:titlePg/>
          <w:docGrid w:linePitch="360"/>
        </w:sectPr>
      </w:pPr>
    </w:p>
    <w:p w14:paraId="6D12C3E4" w14:textId="77777777" w:rsidR="00306E94" w:rsidRPr="00306E94" w:rsidRDefault="00306E94" w:rsidP="00306E94">
      <w:pPr>
        <w:autoSpaceDE w:val="0"/>
        <w:autoSpaceDN w:val="0"/>
        <w:adjustRightInd w:val="0"/>
        <w:spacing w:after="0" w:line="240" w:lineRule="auto"/>
        <w:ind w:right="-46"/>
        <w:rPr>
          <w:rFonts w:eastAsia="Times New Roman" w:cs="Times New Roman"/>
          <w:color w:val="000000"/>
          <w:szCs w:val="24"/>
          <w:lang w:val="pl-PL" w:eastAsia="pl-PL"/>
        </w:rPr>
      </w:pPr>
      <w:r w:rsidRPr="00306E94">
        <w:rPr>
          <w:rFonts w:eastAsia="Times New Roman" w:cs="Times New Roman"/>
          <w:color w:val="000000"/>
          <w:szCs w:val="24"/>
          <w:lang w:val="pl-PL" w:eastAsia="pl-PL"/>
        </w:rPr>
        <w:lastRenderedPageBreak/>
        <w:t>Akademia Górniczo-Hut</w:t>
      </w:r>
      <w:r>
        <w:rPr>
          <w:rFonts w:eastAsia="Times New Roman" w:cs="Times New Roman"/>
          <w:color w:val="000000"/>
          <w:szCs w:val="24"/>
          <w:lang w:val="pl-PL" w:eastAsia="pl-PL"/>
        </w:rPr>
        <w:t xml:space="preserve">nicza im. Stanisława Staszica </w:t>
      </w:r>
      <w:r>
        <w:rPr>
          <w:rFonts w:eastAsia="Times New Roman" w:cs="Times New Roman"/>
          <w:color w:val="000000"/>
          <w:szCs w:val="24"/>
          <w:lang w:val="pl-PL" w:eastAsia="pl-PL"/>
        </w:rPr>
        <w:tab/>
      </w:r>
      <w:r w:rsidRPr="00306E94">
        <w:rPr>
          <w:rFonts w:eastAsia="Times New Roman" w:cs="Times New Roman"/>
          <w:color w:val="000000"/>
          <w:szCs w:val="24"/>
          <w:lang w:val="pl-PL" w:eastAsia="pl-PL"/>
        </w:rPr>
        <w:t>Kraków, .............................</w:t>
      </w:r>
    </w:p>
    <w:p w14:paraId="03F1F4D9" w14:textId="77777777" w:rsidR="00306E94" w:rsidRPr="00306E94" w:rsidRDefault="00306E94" w:rsidP="00306E94">
      <w:pPr>
        <w:autoSpaceDE w:val="0"/>
        <w:autoSpaceDN w:val="0"/>
        <w:adjustRightInd w:val="0"/>
        <w:spacing w:after="0"/>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Wydział Inżynierii Mechanicznej i Robotyki</w:t>
      </w:r>
    </w:p>
    <w:p w14:paraId="744AD569" w14:textId="77777777"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Kierunek:</w:t>
      </w:r>
      <w:r w:rsidR="00615E7C">
        <w:rPr>
          <w:rFonts w:eastAsia="Times New Roman" w:cs="Times New Roman"/>
          <w:color w:val="000000"/>
          <w:szCs w:val="24"/>
          <w:lang w:val="pl-PL" w:eastAsia="pl-PL"/>
        </w:rPr>
        <w:t xml:space="preserve"> Automatyka i Robotyka</w:t>
      </w:r>
    </w:p>
    <w:p w14:paraId="75EA2044" w14:textId="7676FF9C"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Specjalność:</w:t>
      </w:r>
      <w:r w:rsidR="00615E7C">
        <w:rPr>
          <w:rFonts w:eastAsia="Times New Roman" w:cs="Times New Roman"/>
          <w:color w:val="000000"/>
          <w:szCs w:val="24"/>
          <w:lang w:val="pl-PL" w:eastAsia="pl-PL"/>
        </w:rPr>
        <w:t xml:space="preserve"> Automatyka i M</w:t>
      </w:r>
      <w:r w:rsidR="00AD30D0">
        <w:rPr>
          <w:rFonts w:eastAsia="Times New Roman" w:cs="Times New Roman"/>
          <w:color w:val="000000"/>
          <w:szCs w:val="24"/>
          <w:lang w:val="pl-PL" w:eastAsia="pl-PL"/>
        </w:rPr>
        <w:t>e</w:t>
      </w:r>
      <w:r w:rsidR="00615E7C">
        <w:rPr>
          <w:rFonts w:eastAsia="Times New Roman" w:cs="Times New Roman"/>
          <w:color w:val="000000"/>
          <w:szCs w:val="24"/>
          <w:lang w:val="pl-PL" w:eastAsia="pl-PL"/>
        </w:rPr>
        <w:t>trologia</w:t>
      </w:r>
    </w:p>
    <w:p w14:paraId="31E4CC1C"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p>
    <w:p w14:paraId="31772E4E" w14:textId="77777777"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Pr>
          <w:rFonts w:eastAsia="Times New Roman" w:cs="Times New Roman"/>
          <w:color w:val="000000"/>
          <w:szCs w:val="24"/>
          <w:lang w:val="pl-PL" w:eastAsia="pl-PL"/>
        </w:rPr>
        <w:t>Jakub Ściga</w:t>
      </w:r>
    </w:p>
    <w:p w14:paraId="443841E6"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Magisterska praca dyplomowa</w:t>
      </w:r>
    </w:p>
    <w:p w14:paraId="3D44ED0C" w14:textId="77777777"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sidRPr="00615E7C">
        <w:rPr>
          <w:rFonts w:eastAsia="Times New Roman" w:cs="Times New Roman"/>
          <w:color w:val="000000"/>
          <w:szCs w:val="24"/>
          <w:lang w:val="pl-PL" w:eastAsia="pl-PL"/>
        </w:rPr>
        <w:t>Projekt rozproszonego sterowania układem ceramicznego pieca obrotowego.</w:t>
      </w:r>
    </w:p>
    <w:p w14:paraId="1846ACB2"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 xml:space="preserve">Opiekun: </w:t>
      </w:r>
      <w:r w:rsidR="00615E7C">
        <w:rPr>
          <w:rFonts w:eastAsia="Times New Roman" w:cs="Times New Roman"/>
          <w:color w:val="000000"/>
          <w:szCs w:val="24"/>
          <w:lang w:val="pl-PL" w:eastAsia="pl-PL"/>
        </w:rPr>
        <w:t>dr inż. Krzysztof Lalik</w:t>
      </w:r>
    </w:p>
    <w:p w14:paraId="6A5BD924"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14:paraId="60A627EC"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14:paraId="61566D83"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val="pl-PL" w:eastAsia="pl-PL"/>
        </w:rPr>
      </w:pPr>
      <w:r w:rsidRPr="00306E94">
        <w:rPr>
          <w:rFonts w:eastAsia="Times New Roman" w:cs="Times New Roman"/>
          <w:color w:val="000000"/>
          <w:szCs w:val="24"/>
          <w:lang w:val="pl-PL" w:eastAsia="pl-PL"/>
        </w:rPr>
        <w:t>STRESZCZENIE</w:t>
      </w:r>
    </w:p>
    <w:p w14:paraId="3C188AD9" w14:textId="2764E156" w:rsidR="00397D3A" w:rsidRDefault="00397D3A" w:rsidP="00732BF4">
      <w:pPr>
        <w:jc w:val="both"/>
        <w:rPr>
          <w:rFonts w:eastAsia="Times New Roman" w:cs="Times New Roman"/>
          <w:color w:val="000000"/>
          <w:szCs w:val="24"/>
          <w:lang w:val="pl-PL" w:eastAsia="pl-PL"/>
        </w:rPr>
      </w:pPr>
      <w:r>
        <w:rPr>
          <w:rFonts w:eastAsia="Times New Roman" w:cs="Times New Roman"/>
          <w:color w:val="000000"/>
          <w:szCs w:val="24"/>
          <w:lang w:val="pl-PL" w:eastAsia="pl-PL"/>
        </w:rPr>
        <w:tab/>
      </w:r>
      <w:r w:rsidR="00DD2A63">
        <w:rPr>
          <w:rFonts w:eastAsia="Times New Roman" w:cs="Times New Roman"/>
          <w:color w:val="000000"/>
          <w:szCs w:val="24"/>
          <w:lang w:val="pl-PL" w:eastAsia="pl-PL"/>
        </w:rPr>
        <w:t>Praca dyplomowa dotyczy analizy procesów spalania oraz podejmuje problematykę sterowania urządzeniami grzewczymi. Całość materiału jest podzielona na dwie części,</w:t>
      </w:r>
      <w:r w:rsidR="00DD2A63">
        <w:rPr>
          <w:rFonts w:eastAsia="Times New Roman" w:cs="Times New Roman"/>
          <w:color w:val="000000"/>
          <w:szCs w:val="24"/>
          <w:lang w:val="pl-PL" w:eastAsia="pl-PL"/>
        </w:rPr>
        <w:br/>
        <w:t xml:space="preserve">z których pierwsza obejmuje wstęp teoretyczny, a druga budowę stanowiska badawczego oraz opis działania algorytmu sterowania. We wstępie została poruszony problem występujących w Polsce zanieczyszczeń. W następnym rozdziale został opisany proces spalania na poziomie cząsteczkowym. Następny fragment dotyczy metod spalania paliw gazowych, ciekłych oraz stałych, ze szczególnych rozwinięciem tematu spalania węgla </w:t>
      </w:r>
      <w:r>
        <w:rPr>
          <w:rFonts w:eastAsia="Times New Roman" w:cs="Times New Roman"/>
          <w:color w:val="000000"/>
          <w:szCs w:val="24"/>
          <w:lang w:val="pl-PL" w:eastAsia="pl-PL"/>
        </w:rPr>
        <w:br/>
      </w:r>
      <w:r w:rsidR="00DD2A63">
        <w:rPr>
          <w:rFonts w:eastAsia="Times New Roman" w:cs="Times New Roman"/>
          <w:color w:val="000000"/>
          <w:szCs w:val="24"/>
          <w:lang w:val="pl-PL" w:eastAsia="pl-PL"/>
        </w:rPr>
        <w:t xml:space="preserve">i biomasy. </w:t>
      </w:r>
      <w:r>
        <w:rPr>
          <w:rFonts w:eastAsia="Times New Roman" w:cs="Times New Roman"/>
          <w:color w:val="000000"/>
          <w:szCs w:val="24"/>
          <w:lang w:val="pl-PL" w:eastAsia="pl-PL"/>
        </w:rPr>
        <w:t>Kolejne akapity odejmuje zagadnienia sterowania układów regulacji. Podjęta została analiza różnych typów regulatorów oraz metod ich strojenia, z wyróżnieniem regulatora PID. Następny rozdział rozpoczyna projektową część pracy. Opisuje one sterowniki PLC oraz budowę stanowiska laboratoryjnego, którym był piec ceramiczny</w:t>
      </w:r>
      <w:r>
        <w:rPr>
          <w:rFonts w:eastAsia="Times New Roman" w:cs="Times New Roman"/>
          <w:color w:val="000000"/>
          <w:szCs w:val="24"/>
          <w:lang w:val="pl-PL" w:eastAsia="pl-PL"/>
        </w:rPr>
        <w:br/>
        <w:t>z obrotowym rusztem. Urządzenie było sterowanie za pomocą dwóch silników, odpowiedzialnych za podawanie paliwa i obrót rusztu, oraz dwanaście wentylatorów podłączonych szeregowo po dwóch strona pieca. Informacje o temperaturze w komorze spalania były dostarczane poprzez czujniki w termoparach. Program umożliwiał tryb pracy ręcznej i automatycznej. Pierwsza opcja pozwala operatorowi włącza</w:t>
      </w:r>
      <w:r w:rsidR="00DA7161">
        <w:rPr>
          <w:rFonts w:eastAsia="Times New Roman" w:cs="Times New Roman"/>
          <w:color w:val="000000"/>
          <w:szCs w:val="24"/>
          <w:lang w:val="pl-PL" w:eastAsia="pl-PL"/>
        </w:rPr>
        <w:t>ć każde z wyjść sterownika oraz ustawiać jego szybkość obrotu.</w:t>
      </w:r>
      <w:r w:rsidR="00FE00B8">
        <w:rPr>
          <w:rFonts w:eastAsia="Times New Roman" w:cs="Times New Roman"/>
          <w:color w:val="000000"/>
          <w:szCs w:val="24"/>
          <w:lang w:val="pl-PL" w:eastAsia="pl-PL"/>
        </w:rPr>
        <w:t xml:space="preserve"> W trybie automatycznym program stara się osiągnąć zadaną wartość temperatury bez udziału operatora. Ostatni rozdział jest podsumowaniem prac nad realizacją projektu i problemów, wynikłych w trakcie jego tworzenia.</w:t>
      </w:r>
    </w:p>
    <w:p w14:paraId="7685FD24" w14:textId="77777777" w:rsidR="00397D3A" w:rsidRDefault="00397D3A" w:rsidP="00732BF4">
      <w:pPr>
        <w:jc w:val="both"/>
        <w:rPr>
          <w:rFonts w:eastAsia="Times New Roman" w:cs="Times New Roman"/>
          <w:color w:val="000000"/>
          <w:szCs w:val="24"/>
          <w:lang w:val="pl-PL" w:eastAsia="pl-PL"/>
        </w:rPr>
      </w:pPr>
    </w:p>
    <w:p w14:paraId="051EC196" w14:textId="77777777" w:rsidR="00DC0330" w:rsidRPr="00624E56" w:rsidRDefault="00DC0330" w:rsidP="00306E94">
      <w:pPr>
        <w:spacing w:after="0" w:line="240" w:lineRule="auto"/>
        <w:rPr>
          <w:rFonts w:eastAsia="Times New Roman" w:cs="Times New Roman"/>
          <w:color w:val="000000"/>
          <w:szCs w:val="24"/>
          <w:lang w:val="pl-PL" w:eastAsia="pl-PL"/>
        </w:rPr>
        <w:sectPr w:rsidR="00DC0330" w:rsidRPr="00624E56" w:rsidSect="00FE4320">
          <w:pgSz w:w="12240" w:h="15840"/>
          <w:pgMar w:top="1418" w:right="1418" w:bottom="1418" w:left="1985" w:header="720" w:footer="720" w:gutter="0"/>
          <w:cols w:space="720"/>
          <w:titlePg/>
          <w:docGrid w:linePitch="360"/>
        </w:sectPr>
      </w:pPr>
    </w:p>
    <w:p w14:paraId="07F55370" w14:textId="77777777" w:rsidR="00306E94" w:rsidRPr="00732BF4" w:rsidRDefault="00306E94" w:rsidP="00306E94">
      <w:pPr>
        <w:spacing w:after="0" w:line="240" w:lineRule="auto"/>
        <w:rPr>
          <w:rFonts w:eastAsia="Times New Roman" w:cs="Times New Roman"/>
          <w:color w:val="000000"/>
          <w:szCs w:val="24"/>
          <w:lang w:eastAsia="pl-PL"/>
          <w:rPrChange w:id="0" w:author="Sciga, Jakub" w:date="2018-09-02T21:32:00Z">
            <w:rPr>
              <w:rFonts w:eastAsia="Times New Roman" w:cs="Times New Roman"/>
              <w:color w:val="000000"/>
              <w:szCs w:val="24"/>
              <w:lang w:val="pl-PL" w:eastAsia="pl-PL"/>
            </w:rPr>
          </w:rPrChange>
        </w:rPr>
      </w:pPr>
      <w:r w:rsidRPr="00732BF4">
        <w:rPr>
          <w:rFonts w:eastAsia="Times New Roman" w:cs="Times New Roman"/>
          <w:color w:val="000000"/>
          <w:szCs w:val="24"/>
          <w:lang w:eastAsia="pl-PL"/>
          <w:rPrChange w:id="1" w:author="Sciga, Jakub" w:date="2018-09-02T21:32:00Z">
            <w:rPr>
              <w:rFonts w:eastAsia="Times New Roman" w:cs="Times New Roman"/>
              <w:color w:val="000000"/>
              <w:szCs w:val="24"/>
              <w:lang w:val="pl-PL" w:eastAsia="pl-PL"/>
            </w:rPr>
          </w:rPrChange>
        </w:rPr>
        <w:lastRenderedPageBreak/>
        <w:t xml:space="preserve">AGH University of Science and Technology </w:t>
      </w:r>
      <w:r w:rsidRPr="00732BF4">
        <w:rPr>
          <w:rFonts w:eastAsia="Times New Roman" w:cs="Times New Roman"/>
          <w:color w:val="000000"/>
          <w:szCs w:val="24"/>
          <w:lang w:eastAsia="pl-PL"/>
          <w:rPrChange w:id="2" w:author="Sciga, Jakub" w:date="2018-09-02T21:32:00Z">
            <w:rPr>
              <w:rFonts w:eastAsia="Times New Roman" w:cs="Times New Roman"/>
              <w:color w:val="000000"/>
              <w:szCs w:val="24"/>
              <w:lang w:val="pl-PL" w:eastAsia="pl-PL"/>
            </w:rPr>
          </w:rPrChange>
        </w:rPr>
        <w:tab/>
      </w:r>
      <w:r w:rsidRPr="00732BF4">
        <w:rPr>
          <w:rFonts w:eastAsia="Times New Roman" w:cs="Times New Roman"/>
          <w:color w:val="000000"/>
          <w:szCs w:val="24"/>
          <w:lang w:eastAsia="pl-PL"/>
          <w:rPrChange w:id="3" w:author="Sciga, Jakub" w:date="2018-09-02T21:32:00Z">
            <w:rPr>
              <w:rFonts w:eastAsia="Times New Roman" w:cs="Times New Roman"/>
              <w:color w:val="000000"/>
              <w:szCs w:val="24"/>
              <w:lang w:val="pl-PL" w:eastAsia="pl-PL"/>
            </w:rPr>
          </w:rPrChange>
        </w:rPr>
        <w:tab/>
        <w:t>Kraków, the..........………</w:t>
      </w:r>
    </w:p>
    <w:p w14:paraId="698EAF26" w14:textId="77777777" w:rsidR="00306E94" w:rsidRPr="00732BF4" w:rsidRDefault="00306E94" w:rsidP="00306E94">
      <w:pPr>
        <w:autoSpaceDE w:val="0"/>
        <w:autoSpaceDN w:val="0"/>
        <w:adjustRightInd w:val="0"/>
        <w:spacing w:after="0"/>
        <w:rPr>
          <w:rFonts w:eastAsia="Times New Roman" w:cs="Times New Roman"/>
          <w:b/>
          <w:bCs/>
          <w:color w:val="000000"/>
          <w:szCs w:val="24"/>
          <w:lang w:eastAsia="pl-PL"/>
          <w:rPrChange w:id="4" w:author="Sciga, Jakub" w:date="2018-09-02T21:32:00Z">
            <w:rPr>
              <w:rFonts w:eastAsia="Times New Roman" w:cs="Times New Roman"/>
              <w:b/>
              <w:bCs/>
              <w:color w:val="000000"/>
              <w:szCs w:val="24"/>
              <w:lang w:val="pl-PL" w:eastAsia="pl-PL"/>
            </w:rPr>
          </w:rPrChange>
        </w:rPr>
      </w:pPr>
      <w:r w:rsidRPr="00732BF4">
        <w:rPr>
          <w:rFonts w:eastAsia="Times New Roman" w:cs="Times New Roman"/>
          <w:b/>
          <w:bCs/>
          <w:color w:val="000000"/>
          <w:szCs w:val="24"/>
          <w:lang w:eastAsia="pl-PL"/>
          <w:rPrChange w:id="5" w:author="Sciga, Jakub" w:date="2018-09-02T21:32:00Z">
            <w:rPr>
              <w:rFonts w:eastAsia="Times New Roman" w:cs="Times New Roman"/>
              <w:b/>
              <w:bCs/>
              <w:color w:val="000000"/>
              <w:szCs w:val="24"/>
              <w:lang w:val="pl-PL" w:eastAsia="pl-PL"/>
            </w:rPr>
          </w:rPrChange>
        </w:rPr>
        <w:t xml:space="preserve">Faculty of Mechanical Engineering and Robotics </w:t>
      </w:r>
    </w:p>
    <w:p w14:paraId="21E23F3D" w14:textId="77777777" w:rsidR="00306E94" w:rsidRPr="00306E94" w:rsidRDefault="00306E94" w:rsidP="00306E94">
      <w:pPr>
        <w:autoSpaceDE w:val="0"/>
        <w:autoSpaceDN w:val="0"/>
        <w:adjustRightInd w:val="0"/>
        <w:spacing w:after="0"/>
        <w:rPr>
          <w:rFonts w:eastAsia="Times New Roman" w:cs="Times New Roman"/>
          <w:szCs w:val="24"/>
          <w:lang w:eastAsia="pl-PL"/>
        </w:rPr>
      </w:pPr>
      <w:r w:rsidRPr="00732BF4">
        <w:rPr>
          <w:rFonts w:eastAsia="Times New Roman" w:cs="Times New Roman"/>
          <w:szCs w:val="24"/>
          <w:lang w:eastAsia="pl-PL"/>
          <w:rPrChange w:id="6" w:author="Sciga, Jakub" w:date="2018-09-02T21:32:00Z">
            <w:rPr>
              <w:rFonts w:eastAsia="Times New Roman" w:cs="Times New Roman"/>
              <w:szCs w:val="24"/>
              <w:lang w:val="pl-PL" w:eastAsia="pl-PL"/>
            </w:rPr>
          </w:rPrChange>
        </w:rPr>
        <w:t>Field of St</w:t>
      </w:r>
      <w:r w:rsidRPr="00306E94">
        <w:rPr>
          <w:rFonts w:eastAsia="Times New Roman" w:cs="Times New Roman"/>
          <w:szCs w:val="24"/>
          <w:lang w:eastAsia="pl-PL"/>
        </w:rPr>
        <w:t xml:space="preserve">udy: </w:t>
      </w:r>
      <w:r w:rsidR="00615E7C">
        <w:rPr>
          <w:rFonts w:eastAsia="Times New Roman" w:cs="Times New Roman"/>
          <w:szCs w:val="24"/>
          <w:lang w:eastAsia="pl-PL"/>
        </w:rPr>
        <w:t>Automatics and Robotics</w:t>
      </w:r>
    </w:p>
    <w:p w14:paraId="7FA0D95A" w14:textId="77777777" w:rsidR="00306E94" w:rsidRPr="00306E94" w:rsidRDefault="00306E94" w:rsidP="00306E94">
      <w:pPr>
        <w:autoSpaceDE w:val="0"/>
        <w:autoSpaceDN w:val="0"/>
        <w:adjustRightInd w:val="0"/>
        <w:spacing w:after="0"/>
        <w:rPr>
          <w:rFonts w:eastAsia="Times New Roman" w:cs="Times New Roman"/>
          <w:szCs w:val="24"/>
          <w:lang w:eastAsia="pl-PL"/>
        </w:rPr>
      </w:pPr>
      <w:proofErr w:type="spellStart"/>
      <w:r w:rsidRPr="00306E94">
        <w:rPr>
          <w:rFonts w:eastAsia="Times New Roman" w:cs="Times New Roman"/>
          <w:szCs w:val="24"/>
          <w:lang w:eastAsia="pl-PL"/>
        </w:rPr>
        <w:t>Specialisations</w:t>
      </w:r>
      <w:proofErr w:type="spellEnd"/>
      <w:r w:rsidRPr="00306E94">
        <w:rPr>
          <w:rFonts w:eastAsia="Times New Roman" w:cs="Times New Roman"/>
          <w:szCs w:val="24"/>
          <w:lang w:eastAsia="pl-PL"/>
        </w:rPr>
        <w:t>:</w:t>
      </w:r>
      <w:r w:rsidR="00615E7C">
        <w:rPr>
          <w:rFonts w:eastAsia="Times New Roman" w:cs="Times New Roman"/>
          <w:szCs w:val="24"/>
          <w:lang w:eastAsia="pl-PL"/>
        </w:rPr>
        <w:t xml:space="preserve"> Automatics and Metrology</w:t>
      </w:r>
    </w:p>
    <w:p w14:paraId="58BF5BDD"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p>
    <w:p w14:paraId="40340507" w14:textId="77777777" w:rsidR="00306E94" w:rsidRPr="00306E94" w:rsidRDefault="00615E7C" w:rsidP="00306E94">
      <w:pPr>
        <w:autoSpaceDE w:val="0"/>
        <w:autoSpaceDN w:val="0"/>
        <w:adjustRightInd w:val="0"/>
        <w:spacing w:after="0" w:line="240" w:lineRule="auto"/>
        <w:rPr>
          <w:rFonts w:eastAsia="Times New Roman" w:cs="Times New Roman"/>
          <w:b/>
          <w:bCs/>
          <w:color w:val="000000"/>
          <w:szCs w:val="24"/>
          <w:lang w:eastAsia="pl-PL"/>
        </w:rPr>
      </w:pPr>
      <w:r>
        <w:rPr>
          <w:rFonts w:eastAsia="Times New Roman" w:cs="Times New Roman"/>
          <w:b/>
          <w:bCs/>
          <w:color w:val="000000"/>
          <w:szCs w:val="24"/>
          <w:lang w:eastAsia="pl-PL"/>
        </w:rPr>
        <w:t xml:space="preserve">Jakub </w:t>
      </w:r>
      <w:proofErr w:type="spellStart"/>
      <w:r>
        <w:rPr>
          <w:rFonts w:eastAsia="Times New Roman" w:cs="Times New Roman"/>
          <w:b/>
          <w:bCs/>
          <w:color w:val="000000"/>
          <w:szCs w:val="24"/>
          <w:lang w:eastAsia="pl-PL"/>
        </w:rPr>
        <w:t>Ściga</w:t>
      </w:r>
      <w:proofErr w:type="spellEnd"/>
    </w:p>
    <w:p w14:paraId="26B1ABEB"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r w:rsidRPr="00306E94">
        <w:rPr>
          <w:rFonts w:eastAsia="Times New Roman" w:cs="Times New Roman"/>
          <w:b/>
          <w:bCs/>
          <w:color w:val="000000"/>
          <w:szCs w:val="24"/>
          <w:lang w:eastAsia="pl-PL"/>
        </w:rPr>
        <w:t>Master Diploma Thesis</w:t>
      </w:r>
    </w:p>
    <w:p w14:paraId="68A8DC74" w14:textId="77777777" w:rsidR="00AD30D0" w:rsidRDefault="00AD30D0" w:rsidP="00306E94">
      <w:pPr>
        <w:autoSpaceDE w:val="0"/>
        <w:autoSpaceDN w:val="0"/>
        <w:adjustRightInd w:val="0"/>
        <w:spacing w:after="0" w:line="240" w:lineRule="auto"/>
        <w:rPr>
          <w:rFonts w:eastAsia="Times New Roman" w:cs="Times New Roman"/>
          <w:b/>
          <w:bCs/>
          <w:color w:val="000000"/>
          <w:szCs w:val="24"/>
          <w:lang w:eastAsia="pl-PL"/>
        </w:rPr>
      </w:pPr>
      <w:r w:rsidRPr="00AD30D0">
        <w:rPr>
          <w:rFonts w:eastAsia="Times New Roman" w:cs="Times New Roman"/>
          <w:b/>
          <w:bCs/>
          <w:color w:val="000000"/>
          <w:szCs w:val="24"/>
          <w:lang w:eastAsia="pl-PL"/>
        </w:rPr>
        <w:t>Project of dispersed control system for ceramic rotary bake.</w:t>
      </w:r>
      <w:r w:rsidRPr="00AD30D0" w:rsidDel="00AD30D0">
        <w:rPr>
          <w:rFonts w:eastAsia="Times New Roman" w:cs="Times New Roman"/>
          <w:b/>
          <w:bCs/>
          <w:color w:val="000000"/>
          <w:szCs w:val="24"/>
          <w:lang w:eastAsia="pl-PL"/>
        </w:rPr>
        <w:t xml:space="preserve"> </w:t>
      </w:r>
    </w:p>
    <w:p w14:paraId="3414717E" w14:textId="0C30F029" w:rsidR="00306E94" w:rsidRPr="00306E94" w:rsidRDefault="00306E94" w:rsidP="00AD30D0">
      <w:pPr>
        <w:autoSpaceDE w:val="0"/>
        <w:autoSpaceDN w:val="0"/>
        <w:adjustRightInd w:val="0"/>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t xml:space="preserve">Supervisor: </w:t>
      </w:r>
      <w:proofErr w:type="spellStart"/>
      <w:r w:rsidR="00AD30D0" w:rsidRPr="00732BF4">
        <w:rPr>
          <w:rFonts w:eastAsia="Times New Roman" w:cs="Times New Roman"/>
          <w:color w:val="000000"/>
          <w:szCs w:val="24"/>
          <w:lang w:eastAsia="pl-PL"/>
        </w:rPr>
        <w:t>dr</w:t>
      </w:r>
      <w:proofErr w:type="spellEnd"/>
      <w:r w:rsidR="00AD30D0" w:rsidRPr="00732BF4">
        <w:rPr>
          <w:rFonts w:eastAsia="Times New Roman" w:cs="Times New Roman"/>
          <w:color w:val="000000"/>
          <w:szCs w:val="24"/>
          <w:lang w:eastAsia="pl-PL"/>
        </w:rPr>
        <w:t xml:space="preserve"> </w:t>
      </w:r>
      <w:proofErr w:type="spellStart"/>
      <w:r w:rsidR="00AD30D0" w:rsidRPr="00732BF4">
        <w:rPr>
          <w:rFonts w:eastAsia="Times New Roman" w:cs="Times New Roman"/>
          <w:color w:val="000000"/>
          <w:szCs w:val="24"/>
          <w:lang w:eastAsia="pl-PL"/>
        </w:rPr>
        <w:t>inż</w:t>
      </w:r>
      <w:proofErr w:type="spellEnd"/>
      <w:r w:rsidR="00AD30D0" w:rsidRPr="00732BF4">
        <w:rPr>
          <w:rFonts w:eastAsia="Times New Roman" w:cs="Times New Roman"/>
          <w:color w:val="000000"/>
          <w:szCs w:val="24"/>
          <w:lang w:eastAsia="pl-PL"/>
        </w:rPr>
        <w:t xml:space="preserve">. Krzysztof </w:t>
      </w:r>
      <w:proofErr w:type="spellStart"/>
      <w:r w:rsidR="00AD30D0" w:rsidRPr="00732BF4">
        <w:rPr>
          <w:rFonts w:eastAsia="Times New Roman" w:cs="Times New Roman"/>
          <w:color w:val="000000"/>
          <w:szCs w:val="24"/>
          <w:lang w:eastAsia="pl-PL"/>
        </w:rPr>
        <w:t>Lalik</w:t>
      </w:r>
      <w:proofErr w:type="spellEnd"/>
      <w:r w:rsidR="00AD30D0" w:rsidRPr="00306E94" w:rsidDel="00AD30D0">
        <w:rPr>
          <w:rFonts w:eastAsia="Times New Roman" w:cs="Times New Roman"/>
          <w:color w:val="000000"/>
          <w:szCs w:val="24"/>
          <w:lang w:eastAsia="pl-PL"/>
        </w:rPr>
        <w:t xml:space="preserve"> </w:t>
      </w:r>
    </w:p>
    <w:p w14:paraId="0F52BC41"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p>
    <w:p w14:paraId="740CB60B"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r w:rsidRPr="00306E94">
        <w:rPr>
          <w:rFonts w:eastAsia="Times New Roman" w:cs="Times New Roman"/>
          <w:color w:val="000000"/>
          <w:szCs w:val="24"/>
          <w:lang w:eastAsia="pl-PL"/>
        </w:rPr>
        <w:t>SUMMARY</w:t>
      </w:r>
    </w:p>
    <w:p w14:paraId="7387B261" w14:textId="72CDC264" w:rsidR="00732BF4" w:rsidRDefault="00732BF4">
      <w:pPr>
        <w:rPr>
          <w:rFonts w:eastAsia="Times New Roman" w:cs="Times New Roman"/>
          <w:color w:val="000000"/>
          <w:szCs w:val="24"/>
          <w:lang w:val="pl-PL" w:eastAsia="pl-PL"/>
        </w:rPr>
      </w:pPr>
      <w:proofErr w:type="spellStart"/>
      <w:r>
        <w:rPr>
          <w:rFonts w:eastAsia="Times New Roman" w:cs="Times New Roman"/>
          <w:color w:val="000000"/>
          <w:szCs w:val="24"/>
          <w:lang w:val="pl-PL" w:eastAsia="pl-PL"/>
        </w:rPr>
        <w:t>Summary</w:t>
      </w:r>
      <w:proofErr w:type="spellEnd"/>
      <w:r>
        <w:rPr>
          <w:rFonts w:eastAsia="Times New Roman" w:cs="Times New Roman"/>
          <w:color w:val="000000"/>
          <w:szCs w:val="24"/>
          <w:lang w:val="pl-PL" w:eastAsia="pl-PL"/>
        </w:rPr>
        <w:t xml:space="preserve">.. </w:t>
      </w:r>
    </w:p>
    <w:p w14:paraId="053CB907" w14:textId="09F7691A" w:rsidR="00306E94" w:rsidRPr="00732BF4" w:rsidRDefault="00732BF4">
      <w:pPr>
        <w:rPr>
          <w:rFonts w:eastAsia="Times New Roman" w:cs="Times New Roman"/>
          <w:color w:val="000000"/>
          <w:szCs w:val="24"/>
          <w:lang w:val="pl-PL" w:eastAsia="pl-PL"/>
        </w:rPr>
      </w:pPr>
      <w:r>
        <w:rPr>
          <w:rFonts w:eastAsia="Times New Roman" w:cs="Times New Roman"/>
          <w:color w:val="000000"/>
          <w:szCs w:val="24"/>
          <w:lang w:val="pl-PL" w:eastAsia="pl-PL"/>
        </w:rPr>
        <w:t xml:space="preserve"> </w:t>
      </w:r>
      <w:r w:rsidR="00306E94" w:rsidRPr="00732BF4">
        <w:rPr>
          <w:rFonts w:eastAsia="Times New Roman" w:cs="Times New Roman"/>
          <w:spacing w:val="-4"/>
          <w:szCs w:val="24"/>
          <w:lang w:val="pl-PL" w:eastAsia="pl-PL"/>
        </w:rPr>
        <w:br w:type="page"/>
      </w:r>
    </w:p>
    <w:bookmarkStart w:id="7" w:name="_Toc523687302" w:displacedByCustomXml="next"/>
    <w:sdt>
      <w:sdtPr>
        <w:rPr>
          <w:rFonts w:asciiTheme="minorHAnsi" w:eastAsiaTheme="minorHAnsi" w:hAnsiTheme="minorHAnsi" w:cstheme="minorBidi"/>
          <w:b w:val="0"/>
          <w:sz w:val="22"/>
          <w:szCs w:val="22"/>
        </w:rPr>
        <w:id w:val="-318972980"/>
        <w:docPartObj>
          <w:docPartGallery w:val="Table of Contents"/>
          <w:docPartUnique/>
        </w:docPartObj>
      </w:sdtPr>
      <w:sdtEndPr>
        <w:rPr>
          <w:rFonts w:ascii="Times New Roman" w:hAnsi="Times New Roman"/>
          <w:bCs/>
          <w:noProof/>
          <w:sz w:val="24"/>
        </w:rPr>
      </w:sdtEndPr>
      <w:sdtContent>
        <w:p w14:paraId="0592F326" w14:textId="77777777" w:rsidR="00846980" w:rsidRDefault="00846980" w:rsidP="00624E56">
          <w:pPr>
            <w:pStyle w:val="Heading1"/>
          </w:pPr>
          <w:proofErr w:type="spellStart"/>
          <w:r w:rsidRPr="00846980">
            <w:t>Spis</w:t>
          </w:r>
          <w:proofErr w:type="spellEnd"/>
          <w:r w:rsidRPr="00846980">
            <w:t xml:space="preserve"> </w:t>
          </w:r>
          <w:proofErr w:type="spellStart"/>
          <w:r w:rsidRPr="00846980">
            <w:t>treści</w:t>
          </w:r>
          <w:bookmarkEnd w:id="7"/>
          <w:proofErr w:type="spellEnd"/>
        </w:p>
        <w:p w14:paraId="7186B5B8" w14:textId="77777777" w:rsidR="00846980" w:rsidRPr="00846980" w:rsidRDefault="00846980" w:rsidP="00CD4D22"/>
        <w:p w14:paraId="3C8EA6FA" w14:textId="3FFB8EF1" w:rsidR="00732BF4" w:rsidRDefault="002A7541">
          <w:pPr>
            <w:pStyle w:val="TOC1"/>
            <w:rPr>
              <w:ins w:id="8" w:author="Sciga, Jakub" w:date="2018-09-02T21:32:00Z"/>
              <w:rFonts w:asciiTheme="minorHAnsi" w:eastAsiaTheme="minorEastAsia" w:hAnsiTheme="minorHAnsi"/>
              <w:b w:val="0"/>
              <w:sz w:val="22"/>
              <w:lang w:val="en-US"/>
            </w:rPr>
          </w:pPr>
          <w:r>
            <w:rPr>
              <w:noProof w:val="0"/>
            </w:rPr>
            <w:fldChar w:fldCharType="begin"/>
          </w:r>
          <w:r w:rsidR="00846980">
            <w:instrText xml:space="preserve"> TOC \o "1-3" \h \z \u </w:instrText>
          </w:r>
          <w:r>
            <w:rPr>
              <w:noProof w:val="0"/>
            </w:rPr>
            <w:fldChar w:fldCharType="separate"/>
          </w:r>
          <w:ins w:id="9" w:author="Sciga, Jakub" w:date="2018-09-02T21:32:00Z">
            <w:r w:rsidR="00732BF4" w:rsidRPr="00795CC5">
              <w:rPr>
                <w:rStyle w:val="Hyperlink"/>
              </w:rPr>
              <w:fldChar w:fldCharType="begin"/>
            </w:r>
            <w:r w:rsidR="00732BF4" w:rsidRPr="00795CC5">
              <w:rPr>
                <w:rStyle w:val="Hyperlink"/>
              </w:rPr>
              <w:instrText xml:space="preserve"> </w:instrText>
            </w:r>
            <w:r w:rsidR="00732BF4">
              <w:instrText>HYPERLINK \l "_Toc523687302"</w:instrText>
            </w:r>
            <w:r w:rsidR="00732BF4" w:rsidRPr="00795CC5">
              <w:rPr>
                <w:rStyle w:val="Hyperlink"/>
              </w:rPr>
              <w:instrText xml:space="preserve"> </w:instrText>
            </w:r>
            <w:r w:rsidR="00732BF4" w:rsidRPr="00795CC5">
              <w:rPr>
                <w:rStyle w:val="Hyperlink"/>
              </w:rPr>
            </w:r>
            <w:r w:rsidR="00732BF4" w:rsidRPr="00795CC5">
              <w:rPr>
                <w:rStyle w:val="Hyperlink"/>
              </w:rPr>
              <w:fldChar w:fldCharType="separate"/>
            </w:r>
            <w:r w:rsidR="00732BF4" w:rsidRPr="00795CC5">
              <w:rPr>
                <w:rStyle w:val="Hyperlink"/>
              </w:rPr>
              <w:t>1.</w:t>
            </w:r>
            <w:r w:rsidR="00732BF4">
              <w:rPr>
                <w:rFonts w:asciiTheme="minorHAnsi" w:eastAsiaTheme="minorEastAsia" w:hAnsiTheme="minorHAnsi"/>
                <w:b w:val="0"/>
                <w:sz w:val="22"/>
                <w:lang w:val="en-US"/>
              </w:rPr>
              <w:tab/>
            </w:r>
            <w:r w:rsidR="00732BF4" w:rsidRPr="00795CC5">
              <w:rPr>
                <w:rStyle w:val="Hyperlink"/>
              </w:rPr>
              <w:t>Spis treści</w:t>
            </w:r>
            <w:r w:rsidR="00732BF4">
              <w:rPr>
                <w:webHidden/>
              </w:rPr>
              <w:tab/>
            </w:r>
            <w:r w:rsidR="00732BF4">
              <w:rPr>
                <w:webHidden/>
              </w:rPr>
              <w:fldChar w:fldCharType="begin"/>
            </w:r>
            <w:r w:rsidR="00732BF4">
              <w:rPr>
                <w:webHidden/>
              </w:rPr>
              <w:instrText xml:space="preserve"> PAGEREF _Toc523687302 \h </w:instrText>
            </w:r>
            <w:r w:rsidR="00732BF4">
              <w:rPr>
                <w:webHidden/>
              </w:rPr>
            </w:r>
          </w:ins>
          <w:r w:rsidR="00732BF4">
            <w:rPr>
              <w:webHidden/>
            </w:rPr>
            <w:fldChar w:fldCharType="separate"/>
          </w:r>
          <w:ins w:id="10" w:author="Sciga, Jakub" w:date="2018-09-02T21:32:00Z">
            <w:r w:rsidR="00732BF4">
              <w:rPr>
                <w:webHidden/>
              </w:rPr>
              <w:t>8</w:t>
            </w:r>
            <w:r w:rsidR="00732BF4">
              <w:rPr>
                <w:webHidden/>
              </w:rPr>
              <w:fldChar w:fldCharType="end"/>
            </w:r>
            <w:r w:rsidR="00732BF4" w:rsidRPr="00795CC5">
              <w:rPr>
                <w:rStyle w:val="Hyperlink"/>
              </w:rPr>
              <w:fldChar w:fldCharType="end"/>
            </w:r>
          </w:ins>
        </w:p>
        <w:p w14:paraId="47A8991D" w14:textId="053135EB" w:rsidR="00732BF4" w:rsidRDefault="00732BF4">
          <w:pPr>
            <w:pStyle w:val="TOC1"/>
            <w:rPr>
              <w:ins w:id="11" w:author="Sciga, Jakub" w:date="2018-09-02T21:32:00Z"/>
              <w:rFonts w:asciiTheme="minorHAnsi" w:eastAsiaTheme="minorEastAsia" w:hAnsiTheme="minorHAnsi"/>
              <w:b w:val="0"/>
              <w:sz w:val="22"/>
              <w:lang w:val="en-US"/>
            </w:rPr>
          </w:pPr>
          <w:ins w:id="12" w:author="Sciga, Jakub" w:date="2018-09-02T21:32:00Z">
            <w:r w:rsidRPr="00795CC5">
              <w:rPr>
                <w:rStyle w:val="Hyperlink"/>
              </w:rPr>
              <w:fldChar w:fldCharType="begin"/>
            </w:r>
            <w:r w:rsidRPr="00795CC5">
              <w:rPr>
                <w:rStyle w:val="Hyperlink"/>
              </w:rPr>
              <w:instrText xml:space="preserve"> </w:instrText>
            </w:r>
            <w:r>
              <w:instrText>HYPERLINK \l "_Toc523687303"</w:instrText>
            </w:r>
            <w:r w:rsidRPr="00795CC5">
              <w:rPr>
                <w:rStyle w:val="Hyperlink"/>
              </w:rPr>
              <w:instrText xml:space="preserve"> </w:instrText>
            </w:r>
            <w:r w:rsidRPr="00795CC5">
              <w:rPr>
                <w:rStyle w:val="Hyperlink"/>
              </w:rPr>
            </w:r>
            <w:r w:rsidRPr="00795CC5">
              <w:rPr>
                <w:rStyle w:val="Hyperlink"/>
              </w:rPr>
              <w:fldChar w:fldCharType="separate"/>
            </w:r>
            <w:r w:rsidRPr="00795CC5">
              <w:rPr>
                <w:rStyle w:val="Hyperlink"/>
              </w:rPr>
              <w:t>2.</w:t>
            </w:r>
            <w:r>
              <w:rPr>
                <w:rFonts w:asciiTheme="minorHAnsi" w:eastAsiaTheme="minorEastAsia" w:hAnsiTheme="minorHAnsi"/>
                <w:b w:val="0"/>
                <w:sz w:val="22"/>
                <w:lang w:val="en-US"/>
              </w:rPr>
              <w:tab/>
            </w:r>
            <w:r w:rsidRPr="00795CC5">
              <w:rPr>
                <w:rStyle w:val="Hyperlink"/>
              </w:rPr>
              <w:t>Wstęp</w:t>
            </w:r>
            <w:r>
              <w:rPr>
                <w:webHidden/>
              </w:rPr>
              <w:tab/>
            </w:r>
            <w:r>
              <w:rPr>
                <w:webHidden/>
              </w:rPr>
              <w:fldChar w:fldCharType="begin"/>
            </w:r>
            <w:r>
              <w:rPr>
                <w:webHidden/>
              </w:rPr>
              <w:instrText xml:space="preserve"> PAGEREF _Toc523687303 \h </w:instrText>
            </w:r>
            <w:r>
              <w:rPr>
                <w:webHidden/>
              </w:rPr>
            </w:r>
          </w:ins>
          <w:r>
            <w:rPr>
              <w:webHidden/>
            </w:rPr>
            <w:fldChar w:fldCharType="separate"/>
          </w:r>
          <w:ins w:id="13" w:author="Sciga, Jakub" w:date="2018-09-02T21:32:00Z">
            <w:r>
              <w:rPr>
                <w:webHidden/>
              </w:rPr>
              <w:t>11</w:t>
            </w:r>
            <w:r>
              <w:rPr>
                <w:webHidden/>
              </w:rPr>
              <w:fldChar w:fldCharType="end"/>
            </w:r>
            <w:r w:rsidRPr="00795CC5">
              <w:rPr>
                <w:rStyle w:val="Hyperlink"/>
              </w:rPr>
              <w:fldChar w:fldCharType="end"/>
            </w:r>
          </w:ins>
        </w:p>
        <w:p w14:paraId="2A06D4A3" w14:textId="5BC110DD" w:rsidR="00732BF4" w:rsidRDefault="00732BF4">
          <w:pPr>
            <w:pStyle w:val="TOC2"/>
            <w:tabs>
              <w:tab w:val="left" w:pos="880"/>
              <w:tab w:val="right" w:leader="dot" w:pos="8827"/>
            </w:tabs>
            <w:rPr>
              <w:ins w:id="14" w:author="Sciga, Jakub" w:date="2018-09-02T21:32:00Z"/>
              <w:rFonts w:asciiTheme="minorHAnsi" w:eastAsiaTheme="minorEastAsia" w:hAnsiTheme="minorHAnsi"/>
              <w:noProof/>
              <w:sz w:val="22"/>
            </w:rPr>
          </w:pPr>
          <w:ins w:id="15"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"_Toc523687304"</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2.1</w:t>
            </w:r>
            <w:r>
              <w:rPr>
                <w:rFonts w:asciiTheme="minorHAnsi" w:eastAsiaTheme="minorEastAsia" w:hAnsiTheme="minorHAnsi"/>
                <w:noProof/>
                <w:sz w:val="22"/>
              </w:rPr>
              <w:tab/>
            </w:r>
            <w:r w:rsidRPr="00795CC5">
              <w:rPr>
                <w:rStyle w:val="Hyperlink"/>
                <w:noProof/>
                <w:lang w:val="pl-PL"/>
              </w:rPr>
              <w:t>Problematyka zanieczyszczeń w Polsce</w:t>
            </w:r>
            <w:r>
              <w:rPr>
                <w:noProof/>
                <w:webHidden/>
              </w:rPr>
              <w:tab/>
            </w:r>
            <w:r>
              <w:rPr>
                <w:noProof/>
                <w:webHidden/>
              </w:rPr>
              <w:fldChar w:fldCharType="begin"/>
            </w:r>
            <w:r>
              <w:rPr>
                <w:noProof/>
                <w:webHidden/>
              </w:rPr>
              <w:instrText xml:space="preserve"> PAGEREF _Toc523687304 \h </w:instrText>
            </w:r>
            <w:r>
              <w:rPr>
                <w:noProof/>
                <w:webHidden/>
              </w:rPr>
            </w:r>
          </w:ins>
          <w:r>
            <w:rPr>
              <w:noProof/>
              <w:webHidden/>
            </w:rPr>
            <w:fldChar w:fldCharType="separate"/>
          </w:r>
          <w:ins w:id="16" w:author="Sciga, Jakub" w:date="2018-09-02T21:32:00Z">
            <w:r>
              <w:rPr>
                <w:noProof/>
                <w:webHidden/>
              </w:rPr>
              <w:t>11</w:t>
            </w:r>
            <w:r>
              <w:rPr>
                <w:noProof/>
                <w:webHidden/>
              </w:rPr>
              <w:fldChar w:fldCharType="end"/>
            </w:r>
            <w:r w:rsidRPr="00795CC5">
              <w:rPr>
                <w:rStyle w:val="Hyperlink"/>
                <w:noProof/>
              </w:rPr>
              <w:fldChar w:fldCharType="end"/>
            </w:r>
          </w:ins>
        </w:p>
        <w:p w14:paraId="631848A8" w14:textId="2EF4DAC0" w:rsidR="00732BF4" w:rsidRDefault="00732BF4">
          <w:pPr>
            <w:pStyle w:val="TOC1"/>
            <w:rPr>
              <w:ins w:id="17" w:author="Sciga, Jakub" w:date="2018-09-02T21:32:00Z"/>
              <w:rFonts w:asciiTheme="minorHAnsi" w:eastAsiaTheme="minorEastAsia" w:hAnsiTheme="minorHAnsi"/>
              <w:b w:val="0"/>
              <w:sz w:val="22"/>
              <w:lang w:val="en-US"/>
            </w:rPr>
          </w:pPr>
          <w:ins w:id="18" w:author="Sciga, Jakub" w:date="2018-09-02T21:32:00Z">
            <w:r w:rsidRPr="00795CC5">
              <w:rPr>
                <w:rStyle w:val="Hyperlink"/>
              </w:rPr>
              <w:fldChar w:fldCharType="begin"/>
            </w:r>
            <w:r w:rsidRPr="00795CC5">
              <w:rPr>
                <w:rStyle w:val="Hyperlink"/>
              </w:rPr>
              <w:instrText xml:space="preserve"> </w:instrText>
            </w:r>
            <w:r>
              <w:instrText>HYPERLINK \l "_Toc523687305"</w:instrText>
            </w:r>
            <w:r w:rsidRPr="00795CC5">
              <w:rPr>
                <w:rStyle w:val="Hyperlink"/>
              </w:rPr>
              <w:instrText xml:space="preserve"> </w:instrText>
            </w:r>
            <w:r w:rsidRPr="00795CC5">
              <w:rPr>
                <w:rStyle w:val="Hyperlink"/>
              </w:rPr>
            </w:r>
            <w:r w:rsidRPr="00795CC5">
              <w:rPr>
                <w:rStyle w:val="Hyperlink"/>
              </w:rPr>
              <w:fldChar w:fldCharType="separate"/>
            </w:r>
            <w:r w:rsidRPr="00795CC5">
              <w:rPr>
                <w:rStyle w:val="Hyperlink"/>
              </w:rPr>
              <w:t>3.</w:t>
            </w:r>
            <w:r>
              <w:rPr>
                <w:rFonts w:asciiTheme="minorHAnsi" w:eastAsiaTheme="minorEastAsia" w:hAnsiTheme="minorHAnsi"/>
                <w:b w:val="0"/>
                <w:sz w:val="22"/>
                <w:lang w:val="en-US"/>
              </w:rPr>
              <w:tab/>
            </w:r>
            <w:r w:rsidRPr="00795CC5">
              <w:rPr>
                <w:rStyle w:val="Hyperlink"/>
              </w:rPr>
              <w:t>Procesy spalania</w:t>
            </w:r>
            <w:r>
              <w:rPr>
                <w:webHidden/>
              </w:rPr>
              <w:tab/>
            </w:r>
            <w:r>
              <w:rPr>
                <w:webHidden/>
              </w:rPr>
              <w:fldChar w:fldCharType="begin"/>
            </w:r>
            <w:r>
              <w:rPr>
                <w:webHidden/>
              </w:rPr>
              <w:instrText xml:space="preserve"> PAGEREF _Toc523687305 \h </w:instrText>
            </w:r>
            <w:r>
              <w:rPr>
                <w:webHidden/>
              </w:rPr>
            </w:r>
          </w:ins>
          <w:r>
            <w:rPr>
              <w:webHidden/>
            </w:rPr>
            <w:fldChar w:fldCharType="separate"/>
          </w:r>
          <w:ins w:id="19" w:author="Sciga, Jakub" w:date="2018-09-02T21:32:00Z">
            <w:r>
              <w:rPr>
                <w:webHidden/>
              </w:rPr>
              <w:t>13</w:t>
            </w:r>
            <w:r>
              <w:rPr>
                <w:webHidden/>
              </w:rPr>
              <w:fldChar w:fldCharType="end"/>
            </w:r>
            <w:r w:rsidRPr="00795CC5">
              <w:rPr>
                <w:rStyle w:val="Hyperlink"/>
              </w:rPr>
              <w:fldChar w:fldCharType="end"/>
            </w:r>
          </w:ins>
        </w:p>
        <w:p w14:paraId="35A82DE6" w14:textId="509A46CC" w:rsidR="00732BF4" w:rsidRDefault="00732BF4">
          <w:pPr>
            <w:pStyle w:val="TOC2"/>
            <w:tabs>
              <w:tab w:val="left" w:pos="880"/>
              <w:tab w:val="right" w:leader="dot" w:pos="8827"/>
            </w:tabs>
            <w:rPr>
              <w:ins w:id="20" w:author="Sciga, Jakub" w:date="2018-09-02T21:32:00Z"/>
              <w:rFonts w:asciiTheme="minorHAnsi" w:eastAsiaTheme="minorEastAsia" w:hAnsiTheme="minorHAnsi"/>
              <w:noProof/>
              <w:sz w:val="22"/>
            </w:rPr>
          </w:pPr>
          <w:ins w:id="21"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"_Toc523687306"</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3.1</w:t>
            </w:r>
            <w:r>
              <w:rPr>
                <w:rFonts w:asciiTheme="minorHAnsi" w:eastAsiaTheme="minorEastAsia" w:hAnsiTheme="minorHAnsi"/>
                <w:noProof/>
                <w:sz w:val="22"/>
              </w:rPr>
              <w:tab/>
            </w:r>
            <w:r w:rsidRPr="00795CC5">
              <w:rPr>
                <w:rStyle w:val="Hyperlink"/>
                <w:noProof/>
                <w:lang w:val="pl-PL"/>
              </w:rPr>
              <w:t>Chemia spalania</w:t>
            </w:r>
            <w:r>
              <w:rPr>
                <w:noProof/>
                <w:webHidden/>
              </w:rPr>
              <w:tab/>
            </w:r>
            <w:r>
              <w:rPr>
                <w:noProof/>
                <w:webHidden/>
              </w:rPr>
              <w:fldChar w:fldCharType="begin"/>
            </w:r>
            <w:r>
              <w:rPr>
                <w:noProof/>
                <w:webHidden/>
              </w:rPr>
              <w:instrText xml:space="preserve"> PAGEREF _Toc523687306 \h </w:instrText>
            </w:r>
            <w:r>
              <w:rPr>
                <w:noProof/>
                <w:webHidden/>
              </w:rPr>
            </w:r>
          </w:ins>
          <w:r>
            <w:rPr>
              <w:noProof/>
              <w:webHidden/>
            </w:rPr>
            <w:fldChar w:fldCharType="separate"/>
          </w:r>
          <w:ins w:id="22" w:author="Sciga, Jakub" w:date="2018-09-02T21:32:00Z">
            <w:r>
              <w:rPr>
                <w:noProof/>
                <w:webHidden/>
              </w:rPr>
              <w:t>13</w:t>
            </w:r>
            <w:r>
              <w:rPr>
                <w:noProof/>
                <w:webHidden/>
              </w:rPr>
              <w:fldChar w:fldCharType="end"/>
            </w:r>
            <w:r w:rsidRPr="00795CC5">
              <w:rPr>
                <w:rStyle w:val="Hyperlink"/>
                <w:noProof/>
              </w:rPr>
              <w:fldChar w:fldCharType="end"/>
            </w:r>
          </w:ins>
        </w:p>
        <w:p w14:paraId="0FF5945E" w14:textId="7BBE90EB" w:rsidR="00732BF4" w:rsidRDefault="00732BF4">
          <w:pPr>
            <w:pStyle w:val="TOC3"/>
            <w:tabs>
              <w:tab w:val="left" w:pos="1320"/>
              <w:tab w:val="right" w:leader="dot" w:pos="8827"/>
            </w:tabs>
            <w:rPr>
              <w:ins w:id="23" w:author="Sciga, Jakub" w:date="2018-09-02T21:32:00Z"/>
              <w:rFonts w:asciiTheme="minorHAnsi" w:eastAsiaTheme="minorEastAsia" w:hAnsiTheme="minorHAnsi"/>
              <w:noProof/>
              <w:sz w:val="22"/>
            </w:rPr>
          </w:pPr>
          <w:ins w:id="24"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"_Toc523687307"</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3.1.1</w:t>
            </w:r>
            <w:r>
              <w:rPr>
                <w:rFonts w:asciiTheme="minorHAnsi" w:eastAsiaTheme="minorEastAsia" w:hAnsiTheme="minorHAnsi"/>
                <w:noProof/>
                <w:sz w:val="22"/>
              </w:rPr>
              <w:tab/>
            </w:r>
            <w:r w:rsidRPr="00795CC5">
              <w:rPr>
                <w:rStyle w:val="Hyperlink"/>
                <w:noProof/>
                <w:lang w:val="pl-PL"/>
              </w:rPr>
              <w:t>Równania i przemiany chemiczne</w:t>
            </w:r>
            <w:r>
              <w:rPr>
                <w:noProof/>
                <w:webHidden/>
              </w:rPr>
              <w:tab/>
            </w:r>
            <w:r>
              <w:rPr>
                <w:noProof/>
                <w:webHidden/>
              </w:rPr>
              <w:fldChar w:fldCharType="begin"/>
            </w:r>
            <w:r>
              <w:rPr>
                <w:noProof/>
                <w:webHidden/>
              </w:rPr>
              <w:instrText xml:space="preserve"> PAGEREF _Toc523687307 \h </w:instrText>
            </w:r>
            <w:r>
              <w:rPr>
                <w:noProof/>
                <w:webHidden/>
              </w:rPr>
            </w:r>
          </w:ins>
          <w:r>
            <w:rPr>
              <w:noProof/>
              <w:webHidden/>
            </w:rPr>
            <w:fldChar w:fldCharType="separate"/>
          </w:r>
          <w:ins w:id="25" w:author="Sciga, Jakub" w:date="2018-09-02T21:32:00Z">
            <w:r>
              <w:rPr>
                <w:noProof/>
                <w:webHidden/>
              </w:rPr>
              <w:t>13</w:t>
            </w:r>
            <w:r>
              <w:rPr>
                <w:noProof/>
                <w:webHidden/>
              </w:rPr>
              <w:fldChar w:fldCharType="end"/>
            </w:r>
            <w:r w:rsidRPr="00795CC5">
              <w:rPr>
                <w:rStyle w:val="Hyperlink"/>
                <w:noProof/>
              </w:rPr>
              <w:fldChar w:fldCharType="end"/>
            </w:r>
          </w:ins>
        </w:p>
        <w:p w14:paraId="5B499C62" w14:textId="44B5817B" w:rsidR="00732BF4" w:rsidRDefault="00732BF4">
          <w:pPr>
            <w:pStyle w:val="TOC3"/>
            <w:tabs>
              <w:tab w:val="left" w:pos="1320"/>
              <w:tab w:val="right" w:leader="dot" w:pos="8827"/>
            </w:tabs>
            <w:rPr>
              <w:ins w:id="26" w:author="Sciga, Jakub" w:date="2018-09-02T21:32:00Z"/>
              <w:rFonts w:asciiTheme="minorHAnsi" w:eastAsiaTheme="minorEastAsia" w:hAnsiTheme="minorHAnsi"/>
              <w:noProof/>
              <w:sz w:val="22"/>
            </w:rPr>
          </w:pPr>
          <w:ins w:id="27"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"_Toc523687308"</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3.1.2</w:t>
            </w:r>
            <w:r>
              <w:rPr>
                <w:rFonts w:asciiTheme="minorHAnsi" w:eastAsiaTheme="minorEastAsia" w:hAnsiTheme="minorHAnsi"/>
                <w:noProof/>
                <w:sz w:val="22"/>
              </w:rPr>
              <w:tab/>
            </w:r>
            <w:r w:rsidRPr="00795CC5">
              <w:rPr>
                <w:rStyle w:val="Hyperlink"/>
                <w:noProof/>
                <w:lang w:val="pl-PL"/>
              </w:rPr>
              <w:t>Spalanie węglowodorów</w:t>
            </w:r>
            <w:r>
              <w:rPr>
                <w:noProof/>
                <w:webHidden/>
              </w:rPr>
              <w:tab/>
            </w:r>
            <w:r>
              <w:rPr>
                <w:noProof/>
                <w:webHidden/>
              </w:rPr>
              <w:fldChar w:fldCharType="begin"/>
            </w:r>
            <w:r>
              <w:rPr>
                <w:noProof/>
                <w:webHidden/>
              </w:rPr>
              <w:instrText xml:space="preserve"> PAGEREF _Toc523687308 \h </w:instrText>
            </w:r>
            <w:r>
              <w:rPr>
                <w:noProof/>
                <w:webHidden/>
              </w:rPr>
            </w:r>
          </w:ins>
          <w:r>
            <w:rPr>
              <w:noProof/>
              <w:webHidden/>
            </w:rPr>
            <w:fldChar w:fldCharType="separate"/>
          </w:r>
          <w:ins w:id="28" w:author="Sciga, Jakub" w:date="2018-09-02T21:32:00Z">
            <w:r>
              <w:rPr>
                <w:noProof/>
                <w:webHidden/>
              </w:rPr>
              <w:t>14</w:t>
            </w:r>
            <w:r>
              <w:rPr>
                <w:noProof/>
                <w:webHidden/>
              </w:rPr>
              <w:fldChar w:fldCharType="end"/>
            </w:r>
            <w:r w:rsidRPr="00795CC5">
              <w:rPr>
                <w:rStyle w:val="Hyperlink"/>
                <w:noProof/>
              </w:rPr>
              <w:fldChar w:fldCharType="end"/>
            </w:r>
          </w:ins>
        </w:p>
        <w:p w14:paraId="32014B52" w14:textId="3FBE6718" w:rsidR="00732BF4" w:rsidRDefault="00732BF4">
          <w:pPr>
            <w:pStyle w:val="TOC2"/>
            <w:tabs>
              <w:tab w:val="left" w:pos="880"/>
              <w:tab w:val="right" w:leader="dot" w:pos="8827"/>
            </w:tabs>
            <w:rPr>
              <w:ins w:id="29" w:author="Sciga, Jakub" w:date="2018-09-02T21:32:00Z"/>
              <w:rFonts w:asciiTheme="minorHAnsi" w:eastAsiaTheme="minorEastAsia" w:hAnsiTheme="minorHAnsi"/>
              <w:noProof/>
              <w:sz w:val="22"/>
            </w:rPr>
          </w:pPr>
          <w:ins w:id="30"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"_Toc523687309"</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3.2</w:t>
            </w:r>
            <w:r>
              <w:rPr>
                <w:rFonts w:asciiTheme="minorHAnsi" w:eastAsiaTheme="minorEastAsia" w:hAnsiTheme="minorHAnsi"/>
                <w:noProof/>
                <w:sz w:val="22"/>
              </w:rPr>
              <w:tab/>
            </w:r>
            <w:r w:rsidRPr="00795CC5">
              <w:rPr>
                <w:rStyle w:val="Hyperlink"/>
                <w:noProof/>
                <w:lang w:val="pl-PL"/>
              </w:rPr>
              <w:t>Spalanie paliw</w:t>
            </w:r>
            <w:r>
              <w:rPr>
                <w:noProof/>
                <w:webHidden/>
              </w:rPr>
              <w:tab/>
            </w:r>
            <w:r>
              <w:rPr>
                <w:noProof/>
                <w:webHidden/>
              </w:rPr>
              <w:fldChar w:fldCharType="begin"/>
            </w:r>
            <w:r>
              <w:rPr>
                <w:noProof/>
                <w:webHidden/>
              </w:rPr>
              <w:instrText xml:space="preserve"> PAGEREF _Toc523687309 \h </w:instrText>
            </w:r>
            <w:r>
              <w:rPr>
                <w:noProof/>
                <w:webHidden/>
              </w:rPr>
            </w:r>
          </w:ins>
          <w:r>
            <w:rPr>
              <w:noProof/>
              <w:webHidden/>
            </w:rPr>
            <w:fldChar w:fldCharType="separate"/>
          </w:r>
          <w:ins w:id="31" w:author="Sciga, Jakub" w:date="2018-09-02T21:32:00Z">
            <w:r>
              <w:rPr>
                <w:noProof/>
                <w:webHidden/>
              </w:rPr>
              <w:t>16</w:t>
            </w:r>
            <w:r>
              <w:rPr>
                <w:noProof/>
                <w:webHidden/>
              </w:rPr>
              <w:fldChar w:fldCharType="end"/>
            </w:r>
            <w:r w:rsidRPr="00795CC5">
              <w:rPr>
                <w:rStyle w:val="Hyperlink"/>
                <w:noProof/>
              </w:rPr>
              <w:fldChar w:fldCharType="end"/>
            </w:r>
          </w:ins>
        </w:p>
        <w:p w14:paraId="76B35BF5" w14:textId="5FD57368" w:rsidR="00732BF4" w:rsidRDefault="00732BF4">
          <w:pPr>
            <w:pStyle w:val="TOC3"/>
            <w:tabs>
              <w:tab w:val="left" w:pos="1320"/>
              <w:tab w:val="right" w:leader="dot" w:pos="8827"/>
            </w:tabs>
            <w:rPr>
              <w:ins w:id="32" w:author="Sciga, Jakub" w:date="2018-09-02T21:32:00Z"/>
              <w:rFonts w:asciiTheme="minorHAnsi" w:eastAsiaTheme="minorEastAsia" w:hAnsiTheme="minorHAnsi"/>
              <w:noProof/>
              <w:sz w:val="22"/>
            </w:rPr>
          </w:pPr>
          <w:ins w:id="33"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"_Toc523687310"</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3.2.1</w:t>
            </w:r>
            <w:r>
              <w:rPr>
                <w:rFonts w:asciiTheme="minorHAnsi" w:eastAsiaTheme="minorEastAsia" w:hAnsiTheme="minorHAnsi"/>
                <w:noProof/>
                <w:sz w:val="22"/>
              </w:rPr>
              <w:tab/>
            </w:r>
            <w:r w:rsidRPr="00795CC5">
              <w:rPr>
                <w:rStyle w:val="Hyperlink"/>
                <w:noProof/>
                <w:lang w:val="pl-PL"/>
              </w:rPr>
              <w:t>Spalanie paliw gazowych</w:t>
            </w:r>
            <w:r>
              <w:rPr>
                <w:noProof/>
                <w:webHidden/>
              </w:rPr>
              <w:tab/>
            </w:r>
            <w:r>
              <w:rPr>
                <w:noProof/>
                <w:webHidden/>
              </w:rPr>
              <w:fldChar w:fldCharType="begin"/>
            </w:r>
            <w:r>
              <w:rPr>
                <w:noProof/>
                <w:webHidden/>
              </w:rPr>
              <w:instrText xml:space="preserve"> PAGEREF _Toc523687310 \h </w:instrText>
            </w:r>
            <w:r>
              <w:rPr>
                <w:noProof/>
                <w:webHidden/>
              </w:rPr>
            </w:r>
          </w:ins>
          <w:r>
            <w:rPr>
              <w:noProof/>
              <w:webHidden/>
            </w:rPr>
            <w:fldChar w:fldCharType="separate"/>
          </w:r>
          <w:ins w:id="34" w:author="Sciga, Jakub" w:date="2018-09-02T21:32:00Z">
            <w:r>
              <w:rPr>
                <w:noProof/>
                <w:webHidden/>
              </w:rPr>
              <w:t>16</w:t>
            </w:r>
            <w:r>
              <w:rPr>
                <w:noProof/>
                <w:webHidden/>
              </w:rPr>
              <w:fldChar w:fldCharType="end"/>
            </w:r>
            <w:r w:rsidRPr="00795CC5">
              <w:rPr>
                <w:rStyle w:val="Hyperlink"/>
                <w:noProof/>
              </w:rPr>
              <w:fldChar w:fldCharType="end"/>
            </w:r>
          </w:ins>
        </w:p>
        <w:p w14:paraId="59DBB7AB" w14:textId="32EE8780" w:rsidR="00732BF4" w:rsidRDefault="00732BF4">
          <w:pPr>
            <w:pStyle w:val="TOC3"/>
            <w:tabs>
              <w:tab w:val="left" w:pos="1320"/>
              <w:tab w:val="right" w:leader="dot" w:pos="8827"/>
            </w:tabs>
            <w:rPr>
              <w:ins w:id="35" w:author="Sciga, Jakub" w:date="2018-09-02T21:32:00Z"/>
              <w:rFonts w:asciiTheme="minorHAnsi" w:eastAsiaTheme="minorEastAsia" w:hAnsiTheme="minorHAnsi"/>
              <w:noProof/>
              <w:sz w:val="22"/>
            </w:rPr>
          </w:pPr>
          <w:ins w:id="36"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"_Toc523687311"</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3.2.2</w:t>
            </w:r>
            <w:r>
              <w:rPr>
                <w:rFonts w:asciiTheme="minorHAnsi" w:eastAsiaTheme="minorEastAsia" w:hAnsiTheme="minorHAnsi"/>
                <w:noProof/>
                <w:sz w:val="22"/>
              </w:rPr>
              <w:tab/>
            </w:r>
            <w:r w:rsidRPr="00795CC5">
              <w:rPr>
                <w:rStyle w:val="Hyperlink"/>
                <w:noProof/>
                <w:lang w:val="pl-PL"/>
              </w:rPr>
              <w:t>Spalanie paliw ciekłych</w:t>
            </w:r>
            <w:r>
              <w:rPr>
                <w:noProof/>
                <w:webHidden/>
              </w:rPr>
              <w:tab/>
            </w:r>
            <w:r>
              <w:rPr>
                <w:noProof/>
                <w:webHidden/>
              </w:rPr>
              <w:fldChar w:fldCharType="begin"/>
            </w:r>
            <w:r>
              <w:rPr>
                <w:noProof/>
                <w:webHidden/>
              </w:rPr>
              <w:instrText xml:space="preserve"> PAGEREF _Toc523687311 \h </w:instrText>
            </w:r>
            <w:r>
              <w:rPr>
                <w:noProof/>
                <w:webHidden/>
              </w:rPr>
            </w:r>
          </w:ins>
          <w:r>
            <w:rPr>
              <w:noProof/>
              <w:webHidden/>
            </w:rPr>
            <w:fldChar w:fldCharType="separate"/>
          </w:r>
          <w:ins w:id="37" w:author="Sciga, Jakub" w:date="2018-09-02T21:32:00Z">
            <w:r>
              <w:rPr>
                <w:noProof/>
                <w:webHidden/>
              </w:rPr>
              <w:t>17</w:t>
            </w:r>
            <w:r>
              <w:rPr>
                <w:noProof/>
                <w:webHidden/>
              </w:rPr>
              <w:fldChar w:fldCharType="end"/>
            </w:r>
            <w:r w:rsidRPr="00795CC5">
              <w:rPr>
                <w:rStyle w:val="Hyperlink"/>
                <w:noProof/>
              </w:rPr>
              <w:fldChar w:fldCharType="end"/>
            </w:r>
          </w:ins>
        </w:p>
        <w:p w14:paraId="5D220A17" w14:textId="23DDF516" w:rsidR="00732BF4" w:rsidRDefault="00732BF4">
          <w:pPr>
            <w:pStyle w:val="TOC3"/>
            <w:tabs>
              <w:tab w:val="left" w:pos="1320"/>
              <w:tab w:val="right" w:leader="dot" w:pos="8827"/>
            </w:tabs>
            <w:rPr>
              <w:ins w:id="38" w:author="Sciga, Jakub" w:date="2018-09-02T21:32:00Z"/>
              <w:rFonts w:asciiTheme="minorHAnsi" w:eastAsiaTheme="minorEastAsia" w:hAnsiTheme="minorHAnsi"/>
              <w:noProof/>
              <w:sz w:val="22"/>
            </w:rPr>
          </w:pPr>
          <w:ins w:id="39"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"_Toc523687312"</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3.2.3</w:t>
            </w:r>
            <w:r>
              <w:rPr>
                <w:rFonts w:asciiTheme="minorHAnsi" w:eastAsiaTheme="minorEastAsia" w:hAnsiTheme="minorHAnsi"/>
                <w:noProof/>
                <w:sz w:val="22"/>
              </w:rPr>
              <w:tab/>
            </w:r>
            <w:r w:rsidRPr="00795CC5">
              <w:rPr>
                <w:rStyle w:val="Hyperlink"/>
                <w:noProof/>
                <w:lang w:val="pl-PL"/>
              </w:rPr>
              <w:t>Spalanie paliw stałych</w:t>
            </w:r>
            <w:r>
              <w:rPr>
                <w:noProof/>
                <w:webHidden/>
              </w:rPr>
              <w:tab/>
            </w:r>
            <w:r>
              <w:rPr>
                <w:noProof/>
                <w:webHidden/>
              </w:rPr>
              <w:fldChar w:fldCharType="begin"/>
            </w:r>
            <w:r>
              <w:rPr>
                <w:noProof/>
                <w:webHidden/>
              </w:rPr>
              <w:instrText xml:space="preserve"> PAGEREF _Toc523687312 \h </w:instrText>
            </w:r>
            <w:r>
              <w:rPr>
                <w:noProof/>
                <w:webHidden/>
              </w:rPr>
            </w:r>
          </w:ins>
          <w:r>
            <w:rPr>
              <w:noProof/>
              <w:webHidden/>
            </w:rPr>
            <w:fldChar w:fldCharType="separate"/>
          </w:r>
          <w:ins w:id="40" w:author="Sciga, Jakub" w:date="2018-09-02T21:32:00Z">
            <w:r>
              <w:rPr>
                <w:noProof/>
                <w:webHidden/>
              </w:rPr>
              <w:t>19</w:t>
            </w:r>
            <w:r>
              <w:rPr>
                <w:noProof/>
                <w:webHidden/>
              </w:rPr>
              <w:fldChar w:fldCharType="end"/>
            </w:r>
            <w:r w:rsidRPr="00795CC5">
              <w:rPr>
                <w:rStyle w:val="Hyperlink"/>
                <w:noProof/>
              </w:rPr>
              <w:fldChar w:fldCharType="end"/>
            </w:r>
          </w:ins>
        </w:p>
        <w:p w14:paraId="7DE9EE91" w14:textId="5E390D9A" w:rsidR="00732BF4" w:rsidRDefault="00732BF4">
          <w:pPr>
            <w:pStyle w:val="TOC2"/>
            <w:tabs>
              <w:tab w:val="left" w:pos="880"/>
              <w:tab w:val="right" w:leader="dot" w:pos="8827"/>
            </w:tabs>
            <w:rPr>
              <w:ins w:id="41" w:author="Sciga, Jakub" w:date="2018-09-02T21:32:00Z"/>
              <w:rFonts w:asciiTheme="minorHAnsi" w:eastAsiaTheme="minorEastAsia" w:hAnsiTheme="minorHAnsi"/>
              <w:noProof/>
              <w:sz w:val="22"/>
            </w:rPr>
          </w:pPr>
          <w:ins w:id="42"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"_Toc523687313"</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3.3</w:t>
            </w:r>
            <w:r>
              <w:rPr>
                <w:rFonts w:asciiTheme="minorHAnsi" w:eastAsiaTheme="minorEastAsia" w:hAnsiTheme="minorHAnsi"/>
                <w:noProof/>
                <w:sz w:val="22"/>
              </w:rPr>
              <w:tab/>
            </w:r>
            <w:r w:rsidRPr="00795CC5">
              <w:rPr>
                <w:rStyle w:val="Hyperlink"/>
                <w:noProof/>
                <w:lang w:val="pl-PL"/>
              </w:rPr>
              <w:t>Spalanie węgla</w:t>
            </w:r>
            <w:r>
              <w:rPr>
                <w:noProof/>
                <w:webHidden/>
              </w:rPr>
              <w:tab/>
            </w:r>
            <w:r>
              <w:rPr>
                <w:noProof/>
                <w:webHidden/>
              </w:rPr>
              <w:fldChar w:fldCharType="begin"/>
            </w:r>
            <w:r>
              <w:rPr>
                <w:noProof/>
                <w:webHidden/>
              </w:rPr>
              <w:instrText xml:space="preserve"> PAGEREF _Toc523687313 \h </w:instrText>
            </w:r>
            <w:r>
              <w:rPr>
                <w:noProof/>
                <w:webHidden/>
              </w:rPr>
            </w:r>
          </w:ins>
          <w:r>
            <w:rPr>
              <w:noProof/>
              <w:webHidden/>
            </w:rPr>
            <w:fldChar w:fldCharType="separate"/>
          </w:r>
          <w:ins w:id="43" w:author="Sciga, Jakub" w:date="2018-09-02T21:32:00Z">
            <w:r>
              <w:rPr>
                <w:noProof/>
                <w:webHidden/>
              </w:rPr>
              <w:t>19</w:t>
            </w:r>
            <w:r>
              <w:rPr>
                <w:noProof/>
                <w:webHidden/>
              </w:rPr>
              <w:fldChar w:fldCharType="end"/>
            </w:r>
            <w:r w:rsidRPr="00795CC5">
              <w:rPr>
                <w:rStyle w:val="Hyperlink"/>
                <w:noProof/>
              </w:rPr>
              <w:fldChar w:fldCharType="end"/>
            </w:r>
          </w:ins>
        </w:p>
        <w:p w14:paraId="12722531" w14:textId="7F0C7C30" w:rsidR="00732BF4" w:rsidRDefault="00732BF4">
          <w:pPr>
            <w:pStyle w:val="TOC3"/>
            <w:tabs>
              <w:tab w:val="left" w:pos="1320"/>
              <w:tab w:val="right" w:leader="dot" w:pos="8827"/>
            </w:tabs>
            <w:rPr>
              <w:ins w:id="44" w:author="Sciga, Jakub" w:date="2018-09-02T21:32:00Z"/>
              <w:rFonts w:asciiTheme="minorHAnsi" w:eastAsiaTheme="minorEastAsia" w:hAnsiTheme="minorHAnsi"/>
              <w:noProof/>
              <w:sz w:val="22"/>
            </w:rPr>
          </w:pPr>
          <w:ins w:id="45"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"_Toc523687314"</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3.3.1</w:t>
            </w:r>
            <w:r>
              <w:rPr>
                <w:rFonts w:asciiTheme="minorHAnsi" w:eastAsiaTheme="minorEastAsia" w:hAnsiTheme="minorHAnsi"/>
                <w:noProof/>
                <w:sz w:val="22"/>
              </w:rPr>
              <w:tab/>
            </w:r>
            <w:r w:rsidRPr="00795CC5">
              <w:rPr>
                <w:rStyle w:val="Hyperlink"/>
                <w:noProof/>
                <w:lang w:val="pl-PL"/>
              </w:rPr>
              <w:t>Etapy spalania węgla</w:t>
            </w:r>
            <w:r>
              <w:rPr>
                <w:noProof/>
                <w:webHidden/>
              </w:rPr>
              <w:tab/>
            </w:r>
            <w:r>
              <w:rPr>
                <w:noProof/>
                <w:webHidden/>
              </w:rPr>
              <w:fldChar w:fldCharType="begin"/>
            </w:r>
            <w:r>
              <w:rPr>
                <w:noProof/>
                <w:webHidden/>
              </w:rPr>
              <w:instrText xml:space="preserve"> PAGEREF _Toc523687314 \h </w:instrText>
            </w:r>
            <w:r>
              <w:rPr>
                <w:noProof/>
                <w:webHidden/>
              </w:rPr>
            </w:r>
          </w:ins>
          <w:r>
            <w:rPr>
              <w:noProof/>
              <w:webHidden/>
            </w:rPr>
            <w:fldChar w:fldCharType="separate"/>
          </w:r>
          <w:ins w:id="46" w:author="Sciga, Jakub" w:date="2018-09-02T21:32:00Z">
            <w:r>
              <w:rPr>
                <w:noProof/>
                <w:webHidden/>
              </w:rPr>
              <w:t>20</w:t>
            </w:r>
            <w:r>
              <w:rPr>
                <w:noProof/>
                <w:webHidden/>
              </w:rPr>
              <w:fldChar w:fldCharType="end"/>
            </w:r>
            <w:r w:rsidRPr="00795CC5">
              <w:rPr>
                <w:rStyle w:val="Hyperlink"/>
                <w:noProof/>
              </w:rPr>
              <w:fldChar w:fldCharType="end"/>
            </w:r>
          </w:ins>
        </w:p>
        <w:p w14:paraId="40098DA9" w14:textId="4DA27BB4" w:rsidR="00732BF4" w:rsidRDefault="00732BF4">
          <w:pPr>
            <w:pStyle w:val="TOC3"/>
            <w:tabs>
              <w:tab w:val="left" w:pos="1320"/>
              <w:tab w:val="right" w:leader="dot" w:pos="8827"/>
            </w:tabs>
            <w:rPr>
              <w:ins w:id="47" w:author="Sciga, Jakub" w:date="2018-09-02T21:32:00Z"/>
              <w:rFonts w:asciiTheme="minorHAnsi" w:eastAsiaTheme="minorEastAsia" w:hAnsiTheme="minorHAnsi"/>
              <w:noProof/>
              <w:sz w:val="22"/>
            </w:rPr>
          </w:pPr>
          <w:ins w:id="48"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"_Toc523687315"</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3.3.2</w:t>
            </w:r>
            <w:r>
              <w:rPr>
                <w:rFonts w:asciiTheme="minorHAnsi" w:eastAsiaTheme="minorEastAsia" w:hAnsiTheme="minorHAnsi"/>
                <w:noProof/>
                <w:sz w:val="22"/>
              </w:rPr>
              <w:tab/>
            </w:r>
            <w:r w:rsidRPr="00795CC5">
              <w:rPr>
                <w:rStyle w:val="Hyperlink"/>
                <w:noProof/>
                <w:lang w:val="pl-PL"/>
              </w:rPr>
              <w:t>Piroliza węgla</w:t>
            </w:r>
            <w:r>
              <w:rPr>
                <w:noProof/>
                <w:webHidden/>
              </w:rPr>
              <w:tab/>
            </w:r>
            <w:r>
              <w:rPr>
                <w:noProof/>
                <w:webHidden/>
              </w:rPr>
              <w:fldChar w:fldCharType="begin"/>
            </w:r>
            <w:r>
              <w:rPr>
                <w:noProof/>
                <w:webHidden/>
              </w:rPr>
              <w:instrText xml:space="preserve"> PAGEREF _Toc523687315 \h </w:instrText>
            </w:r>
            <w:r>
              <w:rPr>
                <w:noProof/>
                <w:webHidden/>
              </w:rPr>
            </w:r>
          </w:ins>
          <w:r>
            <w:rPr>
              <w:noProof/>
              <w:webHidden/>
            </w:rPr>
            <w:fldChar w:fldCharType="separate"/>
          </w:r>
          <w:ins w:id="49" w:author="Sciga, Jakub" w:date="2018-09-02T21:32:00Z">
            <w:r>
              <w:rPr>
                <w:noProof/>
                <w:webHidden/>
              </w:rPr>
              <w:t>21</w:t>
            </w:r>
            <w:r>
              <w:rPr>
                <w:noProof/>
                <w:webHidden/>
              </w:rPr>
              <w:fldChar w:fldCharType="end"/>
            </w:r>
            <w:r w:rsidRPr="00795CC5">
              <w:rPr>
                <w:rStyle w:val="Hyperlink"/>
                <w:noProof/>
              </w:rPr>
              <w:fldChar w:fldCharType="end"/>
            </w:r>
          </w:ins>
        </w:p>
        <w:p w14:paraId="498C6376" w14:textId="703819C2" w:rsidR="00732BF4" w:rsidRDefault="00732BF4">
          <w:pPr>
            <w:pStyle w:val="TOC2"/>
            <w:tabs>
              <w:tab w:val="left" w:pos="880"/>
              <w:tab w:val="right" w:leader="dot" w:pos="8827"/>
            </w:tabs>
            <w:rPr>
              <w:ins w:id="50" w:author="Sciga, Jakub" w:date="2018-09-02T21:32:00Z"/>
              <w:rFonts w:asciiTheme="minorHAnsi" w:eastAsiaTheme="minorEastAsia" w:hAnsiTheme="minorHAnsi"/>
              <w:noProof/>
              <w:sz w:val="22"/>
            </w:rPr>
          </w:pPr>
          <w:ins w:id="51"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"_Toc523687316"</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3.4</w:t>
            </w:r>
            <w:r>
              <w:rPr>
                <w:rFonts w:asciiTheme="minorHAnsi" w:eastAsiaTheme="minorEastAsia" w:hAnsiTheme="minorHAnsi"/>
                <w:noProof/>
                <w:sz w:val="22"/>
              </w:rPr>
              <w:tab/>
            </w:r>
            <w:r w:rsidRPr="00795CC5">
              <w:rPr>
                <w:rStyle w:val="Hyperlink"/>
                <w:noProof/>
                <w:lang w:val="pl-PL"/>
              </w:rPr>
              <w:t>Spalanie biomasy</w:t>
            </w:r>
            <w:r>
              <w:rPr>
                <w:noProof/>
                <w:webHidden/>
              </w:rPr>
              <w:tab/>
            </w:r>
            <w:r>
              <w:rPr>
                <w:noProof/>
                <w:webHidden/>
              </w:rPr>
              <w:fldChar w:fldCharType="begin"/>
            </w:r>
            <w:r>
              <w:rPr>
                <w:noProof/>
                <w:webHidden/>
              </w:rPr>
              <w:instrText xml:space="preserve"> PAGEREF _Toc523687316 \h </w:instrText>
            </w:r>
            <w:r>
              <w:rPr>
                <w:noProof/>
                <w:webHidden/>
              </w:rPr>
            </w:r>
          </w:ins>
          <w:r>
            <w:rPr>
              <w:noProof/>
              <w:webHidden/>
            </w:rPr>
            <w:fldChar w:fldCharType="separate"/>
          </w:r>
          <w:ins w:id="52" w:author="Sciga, Jakub" w:date="2018-09-02T21:32:00Z">
            <w:r>
              <w:rPr>
                <w:noProof/>
                <w:webHidden/>
              </w:rPr>
              <w:t>23</w:t>
            </w:r>
            <w:r>
              <w:rPr>
                <w:noProof/>
                <w:webHidden/>
              </w:rPr>
              <w:fldChar w:fldCharType="end"/>
            </w:r>
            <w:r w:rsidRPr="00795CC5">
              <w:rPr>
                <w:rStyle w:val="Hyperlink"/>
                <w:noProof/>
              </w:rPr>
              <w:fldChar w:fldCharType="end"/>
            </w:r>
          </w:ins>
        </w:p>
        <w:p w14:paraId="29D08241" w14:textId="56609DB7" w:rsidR="00732BF4" w:rsidRDefault="00732BF4">
          <w:pPr>
            <w:pStyle w:val="TOC3"/>
            <w:tabs>
              <w:tab w:val="left" w:pos="1320"/>
              <w:tab w:val="right" w:leader="dot" w:pos="8827"/>
            </w:tabs>
            <w:rPr>
              <w:ins w:id="53" w:author="Sciga, Jakub" w:date="2018-09-02T21:32:00Z"/>
              <w:rFonts w:asciiTheme="minorHAnsi" w:eastAsiaTheme="minorEastAsia" w:hAnsiTheme="minorHAnsi"/>
              <w:noProof/>
              <w:sz w:val="22"/>
            </w:rPr>
          </w:pPr>
          <w:ins w:id="54"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"_Toc523687317"</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3.4.1</w:t>
            </w:r>
            <w:r>
              <w:rPr>
                <w:rFonts w:asciiTheme="minorHAnsi" w:eastAsiaTheme="minorEastAsia" w:hAnsiTheme="minorHAnsi"/>
                <w:noProof/>
                <w:sz w:val="22"/>
              </w:rPr>
              <w:tab/>
            </w:r>
            <w:r w:rsidRPr="00795CC5">
              <w:rPr>
                <w:rStyle w:val="Hyperlink"/>
                <w:noProof/>
                <w:lang w:val="pl-PL"/>
              </w:rPr>
              <w:t>Spalanie drewna</w:t>
            </w:r>
            <w:r>
              <w:rPr>
                <w:noProof/>
                <w:webHidden/>
              </w:rPr>
              <w:tab/>
            </w:r>
            <w:r>
              <w:rPr>
                <w:noProof/>
                <w:webHidden/>
              </w:rPr>
              <w:fldChar w:fldCharType="begin"/>
            </w:r>
            <w:r>
              <w:rPr>
                <w:noProof/>
                <w:webHidden/>
              </w:rPr>
              <w:instrText xml:space="preserve"> PAGEREF _Toc523687317 \h </w:instrText>
            </w:r>
            <w:r>
              <w:rPr>
                <w:noProof/>
                <w:webHidden/>
              </w:rPr>
            </w:r>
          </w:ins>
          <w:r>
            <w:rPr>
              <w:noProof/>
              <w:webHidden/>
            </w:rPr>
            <w:fldChar w:fldCharType="separate"/>
          </w:r>
          <w:ins w:id="55" w:author="Sciga, Jakub" w:date="2018-09-02T21:32:00Z">
            <w:r>
              <w:rPr>
                <w:noProof/>
                <w:webHidden/>
              </w:rPr>
              <w:t>23</w:t>
            </w:r>
            <w:r>
              <w:rPr>
                <w:noProof/>
                <w:webHidden/>
              </w:rPr>
              <w:fldChar w:fldCharType="end"/>
            </w:r>
            <w:r w:rsidRPr="00795CC5">
              <w:rPr>
                <w:rStyle w:val="Hyperlink"/>
                <w:noProof/>
              </w:rPr>
              <w:fldChar w:fldCharType="end"/>
            </w:r>
          </w:ins>
        </w:p>
        <w:p w14:paraId="3F21D007" w14:textId="0F7753B2" w:rsidR="00732BF4" w:rsidRDefault="00732BF4">
          <w:pPr>
            <w:pStyle w:val="TOC3"/>
            <w:tabs>
              <w:tab w:val="left" w:pos="1320"/>
              <w:tab w:val="right" w:leader="dot" w:pos="8827"/>
            </w:tabs>
            <w:rPr>
              <w:ins w:id="56" w:author="Sciga, Jakub" w:date="2018-09-02T21:32:00Z"/>
              <w:rFonts w:asciiTheme="minorHAnsi" w:eastAsiaTheme="minorEastAsia" w:hAnsiTheme="minorHAnsi"/>
              <w:noProof/>
              <w:sz w:val="22"/>
            </w:rPr>
          </w:pPr>
          <w:ins w:id="57"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"_Toc523687318"</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3.4.2</w:t>
            </w:r>
            <w:r>
              <w:rPr>
                <w:rFonts w:asciiTheme="minorHAnsi" w:eastAsiaTheme="minorEastAsia" w:hAnsiTheme="minorHAnsi"/>
                <w:noProof/>
                <w:sz w:val="22"/>
              </w:rPr>
              <w:tab/>
            </w:r>
            <w:r w:rsidRPr="00795CC5">
              <w:rPr>
                <w:rStyle w:val="Hyperlink"/>
                <w:noProof/>
                <w:lang w:val="pl-PL"/>
              </w:rPr>
              <w:t>Wykorzystanie drewna w przemyśle</w:t>
            </w:r>
            <w:r>
              <w:rPr>
                <w:noProof/>
                <w:webHidden/>
              </w:rPr>
              <w:tab/>
            </w:r>
            <w:r>
              <w:rPr>
                <w:noProof/>
                <w:webHidden/>
              </w:rPr>
              <w:fldChar w:fldCharType="begin"/>
            </w:r>
            <w:r>
              <w:rPr>
                <w:noProof/>
                <w:webHidden/>
              </w:rPr>
              <w:instrText xml:space="preserve"> PAGEREF _Toc523687318 \h </w:instrText>
            </w:r>
            <w:r>
              <w:rPr>
                <w:noProof/>
                <w:webHidden/>
              </w:rPr>
            </w:r>
          </w:ins>
          <w:r>
            <w:rPr>
              <w:noProof/>
              <w:webHidden/>
            </w:rPr>
            <w:fldChar w:fldCharType="separate"/>
          </w:r>
          <w:ins w:id="58" w:author="Sciga, Jakub" w:date="2018-09-02T21:32:00Z">
            <w:r>
              <w:rPr>
                <w:noProof/>
                <w:webHidden/>
              </w:rPr>
              <w:t>25</w:t>
            </w:r>
            <w:r>
              <w:rPr>
                <w:noProof/>
                <w:webHidden/>
              </w:rPr>
              <w:fldChar w:fldCharType="end"/>
            </w:r>
            <w:r w:rsidRPr="00795CC5">
              <w:rPr>
                <w:rStyle w:val="Hyperlink"/>
                <w:noProof/>
              </w:rPr>
              <w:fldChar w:fldCharType="end"/>
            </w:r>
          </w:ins>
        </w:p>
        <w:p w14:paraId="0F368346" w14:textId="09A1A5AD" w:rsidR="00732BF4" w:rsidRDefault="00732BF4">
          <w:pPr>
            <w:pStyle w:val="TOC2"/>
            <w:tabs>
              <w:tab w:val="left" w:pos="880"/>
              <w:tab w:val="right" w:leader="dot" w:pos="8827"/>
            </w:tabs>
            <w:rPr>
              <w:ins w:id="59" w:author="Sciga, Jakub" w:date="2018-09-02T21:32:00Z"/>
              <w:rFonts w:asciiTheme="minorHAnsi" w:eastAsiaTheme="minorEastAsia" w:hAnsiTheme="minorHAnsi"/>
              <w:noProof/>
              <w:sz w:val="22"/>
            </w:rPr>
          </w:pPr>
          <w:ins w:id="60"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"_Toc523687319"</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3.5</w:t>
            </w:r>
            <w:r>
              <w:rPr>
                <w:rFonts w:asciiTheme="minorHAnsi" w:eastAsiaTheme="minorEastAsia" w:hAnsiTheme="minorHAnsi"/>
                <w:noProof/>
                <w:sz w:val="22"/>
              </w:rPr>
              <w:tab/>
            </w:r>
            <w:r w:rsidRPr="00795CC5">
              <w:rPr>
                <w:rStyle w:val="Hyperlink"/>
                <w:noProof/>
                <w:lang w:val="pl-PL"/>
              </w:rPr>
              <w:t>Zgazowanie drewna</w:t>
            </w:r>
            <w:r>
              <w:rPr>
                <w:noProof/>
                <w:webHidden/>
              </w:rPr>
              <w:tab/>
            </w:r>
            <w:r>
              <w:rPr>
                <w:noProof/>
                <w:webHidden/>
              </w:rPr>
              <w:fldChar w:fldCharType="begin"/>
            </w:r>
            <w:r>
              <w:rPr>
                <w:noProof/>
                <w:webHidden/>
              </w:rPr>
              <w:instrText xml:space="preserve"> PAGEREF _Toc523687319 \h </w:instrText>
            </w:r>
            <w:r>
              <w:rPr>
                <w:noProof/>
                <w:webHidden/>
              </w:rPr>
            </w:r>
          </w:ins>
          <w:r>
            <w:rPr>
              <w:noProof/>
              <w:webHidden/>
            </w:rPr>
            <w:fldChar w:fldCharType="separate"/>
          </w:r>
          <w:ins w:id="61" w:author="Sciga, Jakub" w:date="2018-09-02T21:32:00Z">
            <w:r>
              <w:rPr>
                <w:noProof/>
                <w:webHidden/>
              </w:rPr>
              <w:t>25</w:t>
            </w:r>
            <w:r>
              <w:rPr>
                <w:noProof/>
                <w:webHidden/>
              </w:rPr>
              <w:fldChar w:fldCharType="end"/>
            </w:r>
            <w:r w:rsidRPr="00795CC5">
              <w:rPr>
                <w:rStyle w:val="Hyperlink"/>
                <w:noProof/>
              </w:rPr>
              <w:fldChar w:fldCharType="end"/>
            </w:r>
          </w:ins>
        </w:p>
        <w:p w14:paraId="3956C908" w14:textId="1C82C2A5" w:rsidR="00732BF4" w:rsidRDefault="00732BF4">
          <w:pPr>
            <w:pStyle w:val="TOC2"/>
            <w:tabs>
              <w:tab w:val="left" w:pos="880"/>
              <w:tab w:val="right" w:leader="dot" w:pos="8827"/>
            </w:tabs>
            <w:rPr>
              <w:ins w:id="62" w:author="Sciga, Jakub" w:date="2018-09-02T21:32:00Z"/>
              <w:rFonts w:asciiTheme="minorHAnsi" w:eastAsiaTheme="minorEastAsia" w:hAnsiTheme="minorHAnsi"/>
              <w:noProof/>
              <w:sz w:val="22"/>
            </w:rPr>
          </w:pPr>
          <w:ins w:id="63"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"_Toc523687320"</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3.6</w:t>
            </w:r>
            <w:r>
              <w:rPr>
                <w:rFonts w:asciiTheme="minorHAnsi" w:eastAsiaTheme="minorEastAsia" w:hAnsiTheme="minorHAnsi"/>
                <w:noProof/>
                <w:sz w:val="22"/>
              </w:rPr>
              <w:tab/>
            </w:r>
            <w:r w:rsidRPr="00795CC5">
              <w:rPr>
                <w:rStyle w:val="Hyperlink"/>
                <w:noProof/>
                <w:lang w:val="pl-PL"/>
              </w:rPr>
              <w:t>Spalanie odpadów</w:t>
            </w:r>
            <w:r>
              <w:rPr>
                <w:noProof/>
                <w:webHidden/>
              </w:rPr>
              <w:tab/>
            </w:r>
            <w:r>
              <w:rPr>
                <w:noProof/>
                <w:webHidden/>
              </w:rPr>
              <w:fldChar w:fldCharType="begin"/>
            </w:r>
            <w:r>
              <w:rPr>
                <w:noProof/>
                <w:webHidden/>
              </w:rPr>
              <w:instrText xml:space="preserve"> PAGEREF _Toc523687320 \h </w:instrText>
            </w:r>
            <w:r>
              <w:rPr>
                <w:noProof/>
                <w:webHidden/>
              </w:rPr>
            </w:r>
          </w:ins>
          <w:r>
            <w:rPr>
              <w:noProof/>
              <w:webHidden/>
            </w:rPr>
            <w:fldChar w:fldCharType="separate"/>
          </w:r>
          <w:ins w:id="64" w:author="Sciga, Jakub" w:date="2018-09-02T21:32:00Z">
            <w:r>
              <w:rPr>
                <w:noProof/>
                <w:webHidden/>
              </w:rPr>
              <w:t>26</w:t>
            </w:r>
            <w:r>
              <w:rPr>
                <w:noProof/>
                <w:webHidden/>
              </w:rPr>
              <w:fldChar w:fldCharType="end"/>
            </w:r>
            <w:r w:rsidRPr="00795CC5">
              <w:rPr>
                <w:rStyle w:val="Hyperlink"/>
                <w:noProof/>
              </w:rPr>
              <w:fldChar w:fldCharType="end"/>
            </w:r>
          </w:ins>
        </w:p>
        <w:p w14:paraId="516AFF03" w14:textId="63AD32DB" w:rsidR="00732BF4" w:rsidRDefault="00732BF4">
          <w:pPr>
            <w:pStyle w:val="TOC3"/>
            <w:tabs>
              <w:tab w:val="left" w:pos="1320"/>
              <w:tab w:val="right" w:leader="dot" w:pos="8827"/>
            </w:tabs>
            <w:rPr>
              <w:ins w:id="65" w:author="Sciga, Jakub" w:date="2018-09-02T21:32:00Z"/>
              <w:rFonts w:asciiTheme="minorHAnsi" w:eastAsiaTheme="minorEastAsia" w:hAnsiTheme="minorHAnsi"/>
              <w:noProof/>
              <w:sz w:val="22"/>
            </w:rPr>
          </w:pPr>
          <w:ins w:id="66"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"_Toc523687321"</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3.6.1</w:t>
            </w:r>
            <w:r>
              <w:rPr>
                <w:rFonts w:asciiTheme="minorHAnsi" w:eastAsiaTheme="minorEastAsia" w:hAnsiTheme="minorHAnsi"/>
                <w:noProof/>
                <w:sz w:val="22"/>
              </w:rPr>
              <w:tab/>
            </w:r>
            <w:r w:rsidRPr="00795CC5">
              <w:rPr>
                <w:rStyle w:val="Hyperlink"/>
                <w:noProof/>
                <w:lang w:val="pl-PL"/>
              </w:rPr>
              <w:t>Odpady komunalne</w:t>
            </w:r>
            <w:r>
              <w:rPr>
                <w:noProof/>
                <w:webHidden/>
              </w:rPr>
              <w:tab/>
            </w:r>
            <w:r>
              <w:rPr>
                <w:noProof/>
                <w:webHidden/>
              </w:rPr>
              <w:fldChar w:fldCharType="begin"/>
            </w:r>
            <w:r>
              <w:rPr>
                <w:noProof/>
                <w:webHidden/>
              </w:rPr>
              <w:instrText xml:space="preserve"> PAGEREF _Toc523687321 \h </w:instrText>
            </w:r>
            <w:r>
              <w:rPr>
                <w:noProof/>
                <w:webHidden/>
              </w:rPr>
            </w:r>
          </w:ins>
          <w:r>
            <w:rPr>
              <w:noProof/>
              <w:webHidden/>
            </w:rPr>
            <w:fldChar w:fldCharType="separate"/>
          </w:r>
          <w:ins w:id="67" w:author="Sciga, Jakub" w:date="2018-09-02T21:32:00Z">
            <w:r>
              <w:rPr>
                <w:noProof/>
                <w:webHidden/>
              </w:rPr>
              <w:t>26</w:t>
            </w:r>
            <w:r>
              <w:rPr>
                <w:noProof/>
                <w:webHidden/>
              </w:rPr>
              <w:fldChar w:fldCharType="end"/>
            </w:r>
            <w:r w:rsidRPr="00795CC5">
              <w:rPr>
                <w:rStyle w:val="Hyperlink"/>
                <w:noProof/>
              </w:rPr>
              <w:fldChar w:fldCharType="end"/>
            </w:r>
          </w:ins>
        </w:p>
        <w:p w14:paraId="10C5FE65" w14:textId="3023DFF9" w:rsidR="00732BF4" w:rsidRDefault="00732BF4">
          <w:pPr>
            <w:pStyle w:val="TOC3"/>
            <w:tabs>
              <w:tab w:val="left" w:pos="1320"/>
              <w:tab w:val="right" w:leader="dot" w:pos="8827"/>
            </w:tabs>
            <w:rPr>
              <w:ins w:id="68" w:author="Sciga, Jakub" w:date="2018-09-02T21:32:00Z"/>
              <w:rFonts w:asciiTheme="minorHAnsi" w:eastAsiaTheme="minorEastAsia" w:hAnsiTheme="minorHAnsi"/>
              <w:noProof/>
              <w:sz w:val="22"/>
            </w:rPr>
          </w:pPr>
          <w:ins w:id="69"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"_Toc523687322"</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3.6.2</w:t>
            </w:r>
            <w:r>
              <w:rPr>
                <w:rFonts w:asciiTheme="minorHAnsi" w:eastAsiaTheme="minorEastAsia" w:hAnsiTheme="minorHAnsi"/>
                <w:noProof/>
                <w:sz w:val="22"/>
              </w:rPr>
              <w:tab/>
            </w:r>
            <w:r w:rsidRPr="00795CC5">
              <w:rPr>
                <w:rStyle w:val="Hyperlink"/>
                <w:noProof/>
                <w:lang w:val="pl-PL"/>
              </w:rPr>
              <w:t>Odpady medyczne</w:t>
            </w:r>
            <w:r>
              <w:rPr>
                <w:noProof/>
                <w:webHidden/>
              </w:rPr>
              <w:tab/>
            </w:r>
            <w:r>
              <w:rPr>
                <w:noProof/>
                <w:webHidden/>
              </w:rPr>
              <w:fldChar w:fldCharType="begin"/>
            </w:r>
            <w:r>
              <w:rPr>
                <w:noProof/>
                <w:webHidden/>
              </w:rPr>
              <w:instrText xml:space="preserve"> PAGEREF _Toc523687322 \h </w:instrText>
            </w:r>
            <w:r>
              <w:rPr>
                <w:noProof/>
                <w:webHidden/>
              </w:rPr>
            </w:r>
          </w:ins>
          <w:r>
            <w:rPr>
              <w:noProof/>
              <w:webHidden/>
            </w:rPr>
            <w:fldChar w:fldCharType="separate"/>
          </w:r>
          <w:ins w:id="70" w:author="Sciga, Jakub" w:date="2018-09-02T21:32:00Z">
            <w:r>
              <w:rPr>
                <w:noProof/>
                <w:webHidden/>
              </w:rPr>
              <w:t>26</w:t>
            </w:r>
            <w:r>
              <w:rPr>
                <w:noProof/>
                <w:webHidden/>
              </w:rPr>
              <w:fldChar w:fldCharType="end"/>
            </w:r>
            <w:r w:rsidRPr="00795CC5">
              <w:rPr>
                <w:rStyle w:val="Hyperlink"/>
                <w:noProof/>
              </w:rPr>
              <w:fldChar w:fldCharType="end"/>
            </w:r>
          </w:ins>
        </w:p>
        <w:p w14:paraId="16BD162D" w14:textId="3F13531C" w:rsidR="00732BF4" w:rsidRDefault="00732BF4">
          <w:pPr>
            <w:pStyle w:val="TOC3"/>
            <w:tabs>
              <w:tab w:val="left" w:pos="1320"/>
              <w:tab w:val="right" w:leader="dot" w:pos="8827"/>
            </w:tabs>
            <w:rPr>
              <w:ins w:id="71" w:author="Sciga, Jakub" w:date="2018-09-02T21:32:00Z"/>
              <w:rFonts w:asciiTheme="minorHAnsi" w:eastAsiaTheme="minorEastAsia" w:hAnsiTheme="minorHAnsi"/>
              <w:noProof/>
              <w:sz w:val="22"/>
            </w:rPr>
          </w:pPr>
          <w:ins w:id="72"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"_Toc523687323"</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3.6.3</w:t>
            </w:r>
            <w:r>
              <w:rPr>
                <w:rFonts w:asciiTheme="minorHAnsi" w:eastAsiaTheme="minorEastAsia" w:hAnsiTheme="minorHAnsi"/>
                <w:noProof/>
                <w:sz w:val="22"/>
              </w:rPr>
              <w:tab/>
            </w:r>
            <w:r w:rsidRPr="00795CC5">
              <w:rPr>
                <w:rStyle w:val="Hyperlink"/>
                <w:noProof/>
                <w:lang w:val="pl-PL"/>
              </w:rPr>
              <w:t>Odpady niebezpieczne</w:t>
            </w:r>
            <w:r>
              <w:rPr>
                <w:noProof/>
                <w:webHidden/>
              </w:rPr>
              <w:tab/>
            </w:r>
            <w:r>
              <w:rPr>
                <w:noProof/>
                <w:webHidden/>
              </w:rPr>
              <w:fldChar w:fldCharType="begin"/>
            </w:r>
            <w:r>
              <w:rPr>
                <w:noProof/>
                <w:webHidden/>
              </w:rPr>
              <w:instrText xml:space="preserve"> PAGEREF _Toc523687323 \h </w:instrText>
            </w:r>
            <w:r>
              <w:rPr>
                <w:noProof/>
                <w:webHidden/>
              </w:rPr>
            </w:r>
          </w:ins>
          <w:r>
            <w:rPr>
              <w:noProof/>
              <w:webHidden/>
            </w:rPr>
            <w:fldChar w:fldCharType="separate"/>
          </w:r>
          <w:ins w:id="73" w:author="Sciga, Jakub" w:date="2018-09-02T21:32:00Z">
            <w:r>
              <w:rPr>
                <w:noProof/>
                <w:webHidden/>
              </w:rPr>
              <w:t>27</w:t>
            </w:r>
            <w:r>
              <w:rPr>
                <w:noProof/>
                <w:webHidden/>
              </w:rPr>
              <w:fldChar w:fldCharType="end"/>
            </w:r>
            <w:r w:rsidRPr="00795CC5">
              <w:rPr>
                <w:rStyle w:val="Hyperlink"/>
                <w:noProof/>
              </w:rPr>
              <w:fldChar w:fldCharType="end"/>
            </w:r>
          </w:ins>
        </w:p>
        <w:p w14:paraId="6F0879A3" w14:textId="115214B6" w:rsidR="00732BF4" w:rsidRDefault="00732BF4">
          <w:pPr>
            <w:pStyle w:val="TOC3"/>
            <w:tabs>
              <w:tab w:val="left" w:pos="1320"/>
              <w:tab w:val="right" w:leader="dot" w:pos="8827"/>
            </w:tabs>
            <w:rPr>
              <w:ins w:id="74" w:author="Sciga, Jakub" w:date="2018-09-02T21:32:00Z"/>
              <w:rFonts w:asciiTheme="minorHAnsi" w:eastAsiaTheme="minorEastAsia" w:hAnsiTheme="minorHAnsi"/>
              <w:noProof/>
              <w:sz w:val="22"/>
            </w:rPr>
          </w:pPr>
          <w:ins w:id="75" w:author="Sciga, Jakub" w:date="2018-09-02T21:32:00Z">
            <w:r w:rsidRPr="00795CC5">
              <w:rPr>
                <w:rStyle w:val="Hyperlink"/>
                <w:noProof/>
              </w:rPr>
              <w:lastRenderedPageBreak/>
              <w:fldChar w:fldCharType="begin"/>
            </w:r>
            <w:r w:rsidRPr="00795CC5">
              <w:rPr>
                <w:rStyle w:val="Hyperlink"/>
                <w:noProof/>
              </w:rPr>
              <w:instrText xml:space="preserve"> </w:instrText>
            </w:r>
            <w:r>
              <w:rPr>
                <w:noProof/>
              </w:rPr>
              <w:instrText>HYPERLINK \l "_Toc523687324"</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3.6.4</w:t>
            </w:r>
            <w:r>
              <w:rPr>
                <w:rFonts w:asciiTheme="minorHAnsi" w:eastAsiaTheme="minorEastAsia" w:hAnsiTheme="minorHAnsi"/>
                <w:noProof/>
                <w:sz w:val="22"/>
              </w:rPr>
              <w:tab/>
            </w:r>
            <w:r w:rsidRPr="00795CC5">
              <w:rPr>
                <w:rStyle w:val="Hyperlink"/>
                <w:noProof/>
                <w:lang w:val="pl-PL"/>
              </w:rPr>
              <w:t>Drewno poużytkowe</w:t>
            </w:r>
            <w:r>
              <w:rPr>
                <w:noProof/>
                <w:webHidden/>
              </w:rPr>
              <w:tab/>
            </w:r>
            <w:r>
              <w:rPr>
                <w:noProof/>
                <w:webHidden/>
              </w:rPr>
              <w:fldChar w:fldCharType="begin"/>
            </w:r>
            <w:r>
              <w:rPr>
                <w:noProof/>
                <w:webHidden/>
              </w:rPr>
              <w:instrText xml:space="preserve"> PAGEREF _Toc523687324 \h </w:instrText>
            </w:r>
            <w:r>
              <w:rPr>
                <w:noProof/>
                <w:webHidden/>
              </w:rPr>
            </w:r>
          </w:ins>
          <w:r>
            <w:rPr>
              <w:noProof/>
              <w:webHidden/>
            </w:rPr>
            <w:fldChar w:fldCharType="separate"/>
          </w:r>
          <w:ins w:id="76" w:author="Sciga, Jakub" w:date="2018-09-02T21:32:00Z">
            <w:r>
              <w:rPr>
                <w:noProof/>
                <w:webHidden/>
              </w:rPr>
              <w:t>27</w:t>
            </w:r>
            <w:r>
              <w:rPr>
                <w:noProof/>
                <w:webHidden/>
              </w:rPr>
              <w:fldChar w:fldCharType="end"/>
            </w:r>
            <w:r w:rsidRPr="00795CC5">
              <w:rPr>
                <w:rStyle w:val="Hyperlink"/>
                <w:noProof/>
              </w:rPr>
              <w:fldChar w:fldCharType="end"/>
            </w:r>
          </w:ins>
        </w:p>
        <w:p w14:paraId="332F5262" w14:textId="5D0C4267" w:rsidR="00732BF4" w:rsidRDefault="00732BF4">
          <w:pPr>
            <w:pStyle w:val="TOC3"/>
            <w:tabs>
              <w:tab w:val="left" w:pos="1320"/>
              <w:tab w:val="right" w:leader="dot" w:pos="8827"/>
            </w:tabs>
            <w:rPr>
              <w:ins w:id="77" w:author="Sciga, Jakub" w:date="2018-09-02T21:32:00Z"/>
              <w:rFonts w:asciiTheme="minorHAnsi" w:eastAsiaTheme="minorEastAsia" w:hAnsiTheme="minorHAnsi"/>
              <w:noProof/>
              <w:sz w:val="22"/>
            </w:rPr>
          </w:pPr>
          <w:ins w:id="78"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"_Toc523687325"</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3.6.5</w:t>
            </w:r>
            <w:r>
              <w:rPr>
                <w:rFonts w:asciiTheme="minorHAnsi" w:eastAsiaTheme="minorEastAsia" w:hAnsiTheme="minorHAnsi"/>
                <w:noProof/>
                <w:sz w:val="22"/>
              </w:rPr>
              <w:tab/>
            </w:r>
            <w:r w:rsidRPr="00795CC5">
              <w:rPr>
                <w:rStyle w:val="Hyperlink"/>
                <w:noProof/>
                <w:lang w:val="pl-PL"/>
              </w:rPr>
              <w:t>Osady ściekowe</w:t>
            </w:r>
            <w:r>
              <w:rPr>
                <w:noProof/>
                <w:webHidden/>
              </w:rPr>
              <w:tab/>
            </w:r>
            <w:r>
              <w:rPr>
                <w:noProof/>
                <w:webHidden/>
              </w:rPr>
              <w:fldChar w:fldCharType="begin"/>
            </w:r>
            <w:r>
              <w:rPr>
                <w:noProof/>
                <w:webHidden/>
              </w:rPr>
              <w:instrText xml:space="preserve"> PAGEREF _Toc523687325 \h </w:instrText>
            </w:r>
            <w:r>
              <w:rPr>
                <w:noProof/>
                <w:webHidden/>
              </w:rPr>
            </w:r>
          </w:ins>
          <w:r>
            <w:rPr>
              <w:noProof/>
              <w:webHidden/>
            </w:rPr>
            <w:fldChar w:fldCharType="separate"/>
          </w:r>
          <w:ins w:id="79" w:author="Sciga, Jakub" w:date="2018-09-02T21:32:00Z">
            <w:r>
              <w:rPr>
                <w:noProof/>
                <w:webHidden/>
              </w:rPr>
              <w:t>27</w:t>
            </w:r>
            <w:r>
              <w:rPr>
                <w:noProof/>
                <w:webHidden/>
              </w:rPr>
              <w:fldChar w:fldCharType="end"/>
            </w:r>
            <w:r w:rsidRPr="00795CC5">
              <w:rPr>
                <w:rStyle w:val="Hyperlink"/>
                <w:noProof/>
              </w:rPr>
              <w:fldChar w:fldCharType="end"/>
            </w:r>
          </w:ins>
        </w:p>
        <w:p w14:paraId="3978504B" w14:textId="0F15E9C3" w:rsidR="00732BF4" w:rsidRDefault="00732BF4">
          <w:pPr>
            <w:pStyle w:val="TOC3"/>
            <w:tabs>
              <w:tab w:val="left" w:pos="1320"/>
              <w:tab w:val="right" w:leader="dot" w:pos="8827"/>
            </w:tabs>
            <w:rPr>
              <w:ins w:id="80" w:author="Sciga, Jakub" w:date="2018-09-02T21:32:00Z"/>
              <w:rFonts w:asciiTheme="minorHAnsi" w:eastAsiaTheme="minorEastAsia" w:hAnsiTheme="minorHAnsi"/>
              <w:noProof/>
              <w:sz w:val="22"/>
            </w:rPr>
          </w:pPr>
          <w:ins w:id="81"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"_Toc523687326"</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3.6.6</w:t>
            </w:r>
            <w:r>
              <w:rPr>
                <w:rFonts w:asciiTheme="minorHAnsi" w:eastAsiaTheme="minorEastAsia" w:hAnsiTheme="minorHAnsi"/>
                <w:noProof/>
                <w:sz w:val="22"/>
              </w:rPr>
              <w:tab/>
            </w:r>
            <w:r w:rsidRPr="00795CC5">
              <w:rPr>
                <w:rStyle w:val="Hyperlink"/>
                <w:noProof/>
                <w:lang w:val="pl-PL"/>
              </w:rPr>
              <w:t>Metody spalania odpadów</w:t>
            </w:r>
            <w:r>
              <w:rPr>
                <w:noProof/>
                <w:webHidden/>
              </w:rPr>
              <w:tab/>
            </w:r>
            <w:r>
              <w:rPr>
                <w:noProof/>
                <w:webHidden/>
              </w:rPr>
              <w:fldChar w:fldCharType="begin"/>
            </w:r>
            <w:r>
              <w:rPr>
                <w:noProof/>
                <w:webHidden/>
              </w:rPr>
              <w:instrText xml:space="preserve"> PAGEREF _Toc523687326 \h </w:instrText>
            </w:r>
            <w:r>
              <w:rPr>
                <w:noProof/>
                <w:webHidden/>
              </w:rPr>
            </w:r>
          </w:ins>
          <w:r>
            <w:rPr>
              <w:noProof/>
              <w:webHidden/>
            </w:rPr>
            <w:fldChar w:fldCharType="separate"/>
          </w:r>
          <w:ins w:id="82" w:author="Sciga, Jakub" w:date="2018-09-02T21:32:00Z">
            <w:r>
              <w:rPr>
                <w:noProof/>
                <w:webHidden/>
              </w:rPr>
              <w:t>28</w:t>
            </w:r>
            <w:r>
              <w:rPr>
                <w:noProof/>
                <w:webHidden/>
              </w:rPr>
              <w:fldChar w:fldCharType="end"/>
            </w:r>
            <w:r w:rsidRPr="00795CC5">
              <w:rPr>
                <w:rStyle w:val="Hyperlink"/>
                <w:noProof/>
              </w:rPr>
              <w:fldChar w:fldCharType="end"/>
            </w:r>
          </w:ins>
        </w:p>
        <w:p w14:paraId="57AD2D27" w14:textId="30032CC1" w:rsidR="00732BF4" w:rsidRDefault="00732BF4">
          <w:pPr>
            <w:pStyle w:val="TOC2"/>
            <w:tabs>
              <w:tab w:val="left" w:pos="880"/>
              <w:tab w:val="right" w:leader="dot" w:pos="8827"/>
            </w:tabs>
            <w:rPr>
              <w:ins w:id="83" w:author="Sciga, Jakub" w:date="2018-09-02T21:32:00Z"/>
              <w:rFonts w:asciiTheme="minorHAnsi" w:eastAsiaTheme="minorEastAsia" w:hAnsiTheme="minorHAnsi"/>
              <w:noProof/>
              <w:sz w:val="22"/>
            </w:rPr>
          </w:pPr>
          <w:ins w:id="84"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"_Toc523687327"</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3.7</w:t>
            </w:r>
            <w:r>
              <w:rPr>
                <w:rFonts w:asciiTheme="minorHAnsi" w:eastAsiaTheme="minorEastAsia" w:hAnsiTheme="minorHAnsi"/>
                <w:noProof/>
                <w:sz w:val="22"/>
              </w:rPr>
              <w:tab/>
            </w:r>
            <w:r w:rsidRPr="00795CC5">
              <w:rPr>
                <w:rStyle w:val="Hyperlink"/>
                <w:noProof/>
                <w:lang w:val="pl-PL"/>
              </w:rPr>
              <w:t>Ekologia w spalaniu</w:t>
            </w:r>
            <w:r>
              <w:rPr>
                <w:noProof/>
                <w:webHidden/>
              </w:rPr>
              <w:tab/>
            </w:r>
            <w:r>
              <w:rPr>
                <w:noProof/>
                <w:webHidden/>
              </w:rPr>
              <w:fldChar w:fldCharType="begin"/>
            </w:r>
            <w:r>
              <w:rPr>
                <w:noProof/>
                <w:webHidden/>
              </w:rPr>
              <w:instrText xml:space="preserve"> PAGEREF _Toc523687327 \h </w:instrText>
            </w:r>
            <w:r>
              <w:rPr>
                <w:noProof/>
                <w:webHidden/>
              </w:rPr>
            </w:r>
          </w:ins>
          <w:r>
            <w:rPr>
              <w:noProof/>
              <w:webHidden/>
            </w:rPr>
            <w:fldChar w:fldCharType="separate"/>
          </w:r>
          <w:ins w:id="85" w:author="Sciga, Jakub" w:date="2018-09-02T21:32:00Z">
            <w:r>
              <w:rPr>
                <w:noProof/>
                <w:webHidden/>
              </w:rPr>
              <w:t>28</w:t>
            </w:r>
            <w:r>
              <w:rPr>
                <w:noProof/>
                <w:webHidden/>
              </w:rPr>
              <w:fldChar w:fldCharType="end"/>
            </w:r>
            <w:r w:rsidRPr="00795CC5">
              <w:rPr>
                <w:rStyle w:val="Hyperlink"/>
                <w:noProof/>
              </w:rPr>
              <w:fldChar w:fldCharType="end"/>
            </w:r>
          </w:ins>
        </w:p>
        <w:p w14:paraId="29AA1E31" w14:textId="1AC69CD3" w:rsidR="00732BF4" w:rsidRDefault="00732BF4">
          <w:pPr>
            <w:pStyle w:val="TOC1"/>
            <w:rPr>
              <w:ins w:id="86" w:author="Sciga, Jakub" w:date="2018-09-02T21:32:00Z"/>
              <w:rFonts w:asciiTheme="minorHAnsi" w:eastAsiaTheme="minorEastAsia" w:hAnsiTheme="minorHAnsi"/>
              <w:b w:val="0"/>
              <w:sz w:val="22"/>
              <w:lang w:val="en-US"/>
            </w:rPr>
          </w:pPr>
          <w:ins w:id="87" w:author="Sciga, Jakub" w:date="2018-09-02T21:32:00Z">
            <w:r w:rsidRPr="00795CC5">
              <w:rPr>
                <w:rStyle w:val="Hyperlink"/>
              </w:rPr>
              <w:fldChar w:fldCharType="begin"/>
            </w:r>
            <w:r w:rsidRPr="00795CC5">
              <w:rPr>
                <w:rStyle w:val="Hyperlink"/>
              </w:rPr>
              <w:instrText xml:space="preserve"> </w:instrText>
            </w:r>
            <w:r>
              <w:instrText>HYPERLINK \l "_Toc523687328"</w:instrText>
            </w:r>
            <w:r w:rsidRPr="00795CC5">
              <w:rPr>
                <w:rStyle w:val="Hyperlink"/>
              </w:rPr>
              <w:instrText xml:space="preserve"> </w:instrText>
            </w:r>
            <w:r w:rsidRPr="00795CC5">
              <w:rPr>
                <w:rStyle w:val="Hyperlink"/>
              </w:rPr>
            </w:r>
            <w:r w:rsidRPr="00795CC5">
              <w:rPr>
                <w:rStyle w:val="Hyperlink"/>
              </w:rPr>
              <w:fldChar w:fldCharType="separate"/>
            </w:r>
            <w:r w:rsidRPr="00795CC5">
              <w:rPr>
                <w:rStyle w:val="Hyperlink"/>
              </w:rPr>
              <w:t>4.</w:t>
            </w:r>
            <w:r>
              <w:rPr>
                <w:rFonts w:asciiTheme="minorHAnsi" w:eastAsiaTheme="minorEastAsia" w:hAnsiTheme="minorHAnsi"/>
                <w:b w:val="0"/>
                <w:sz w:val="22"/>
                <w:lang w:val="en-US"/>
              </w:rPr>
              <w:tab/>
            </w:r>
            <w:r w:rsidRPr="00795CC5">
              <w:rPr>
                <w:rStyle w:val="Hyperlink"/>
              </w:rPr>
              <w:t>System regulacji</w:t>
            </w:r>
            <w:r>
              <w:rPr>
                <w:webHidden/>
              </w:rPr>
              <w:tab/>
            </w:r>
            <w:r>
              <w:rPr>
                <w:webHidden/>
              </w:rPr>
              <w:fldChar w:fldCharType="begin"/>
            </w:r>
            <w:r>
              <w:rPr>
                <w:webHidden/>
              </w:rPr>
              <w:instrText xml:space="preserve"> PAGEREF _Toc523687328 \h </w:instrText>
            </w:r>
            <w:r>
              <w:rPr>
                <w:webHidden/>
              </w:rPr>
            </w:r>
          </w:ins>
          <w:r>
            <w:rPr>
              <w:webHidden/>
            </w:rPr>
            <w:fldChar w:fldCharType="separate"/>
          </w:r>
          <w:ins w:id="88" w:author="Sciga, Jakub" w:date="2018-09-02T21:32:00Z">
            <w:r>
              <w:rPr>
                <w:webHidden/>
              </w:rPr>
              <w:t>29</w:t>
            </w:r>
            <w:r>
              <w:rPr>
                <w:webHidden/>
              </w:rPr>
              <w:fldChar w:fldCharType="end"/>
            </w:r>
            <w:r w:rsidRPr="00795CC5">
              <w:rPr>
                <w:rStyle w:val="Hyperlink"/>
              </w:rPr>
              <w:fldChar w:fldCharType="end"/>
            </w:r>
          </w:ins>
        </w:p>
        <w:p w14:paraId="7E54FC4A" w14:textId="137B280F" w:rsidR="00732BF4" w:rsidRDefault="00732BF4">
          <w:pPr>
            <w:pStyle w:val="TOC2"/>
            <w:tabs>
              <w:tab w:val="left" w:pos="880"/>
              <w:tab w:val="right" w:leader="dot" w:pos="8827"/>
            </w:tabs>
            <w:rPr>
              <w:ins w:id="89" w:author="Sciga, Jakub" w:date="2018-09-02T21:32:00Z"/>
              <w:rFonts w:asciiTheme="minorHAnsi" w:eastAsiaTheme="minorEastAsia" w:hAnsiTheme="minorHAnsi"/>
              <w:noProof/>
              <w:sz w:val="22"/>
            </w:rPr>
          </w:pPr>
          <w:ins w:id="90"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"_Toc523687329"</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4.1</w:t>
            </w:r>
            <w:r>
              <w:rPr>
                <w:rFonts w:asciiTheme="minorHAnsi" w:eastAsiaTheme="minorEastAsia" w:hAnsiTheme="minorHAnsi"/>
                <w:noProof/>
                <w:sz w:val="22"/>
              </w:rPr>
              <w:tab/>
            </w:r>
            <w:r w:rsidRPr="00795CC5">
              <w:rPr>
                <w:rStyle w:val="Hyperlink"/>
                <w:noProof/>
                <w:lang w:val="pl-PL"/>
              </w:rPr>
              <w:t>Układ regulacji</w:t>
            </w:r>
            <w:r>
              <w:rPr>
                <w:noProof/>
                <w:webHidden/>
              </w:rPr>
              <w:tab/>
            </w:r>
            <w:r>
              <w:rPr>
                <w:noProof/>
                <w:webHidden/>
              </w:rPr>
              <w:fldChar w:fldCharType="begin"/>
            </w:r>
            <w:r>
              <w:rPr>
                <w:noProof/>
                <w:webHidden/>
              </w:rPr>
              <w:instrText xml:space="preserve"> PAGEREF _Toc523687329 \h </w:instrText>
            </w:r>
            <w:r>
              <w:rPr>
                <w:noProof/>
                <w:webHidden/>
              </w:rPr>
            </w:r>
          </w:ins>
          <w:r>
            <w:rPr>
              <w:noProof/>
              <w:webHidden/>
            </w:rPr>
            <w:fldChar w:fldCharType="separate"/>
          </w:r>
          <w:ins w:id="91" w:author="Sciga, Jakub" w:date="2018-09-02T21:32:00Z">
            <w:r>
              <w:rPr>
                <w:noProof/>
                <w:webHidden/>
              </w:rPr>
              <w:t>29</w:t>
            </w:r>
            <w:r>
              <w:rPr>
                <w:noProof/>
                <w:webHidden/>
              </w:rPr>
              <w:fldChar w:fldCharType="end"/>
            </w:r>
            <w:r w:rsidRPr="00795CC5">
              <w:rPr>
                <w:rStyle w:val="Hyperlink"/>
                <w:noProof/>
              </w:rPr>
              <w:fldChar w:fldCharType="end"/>
            </w:r>
          </w:ins>
        </w:p>
        <w:p w14:paraId="1D5F8F75" w14:textId="472C4A30" w:rsidR="00732BF4" w:rsidRDefault="00732BF4">
          <w:pPr>
            <w:pStyle w:val="TOC2"/>
            <w:tabs>
              <w:tab w:val="left" w:pos="880"/>
              <w:tab w:val="right" w:leader="dot" w:pos="8827"/>
            </w:tabs>
            <w:rPr>
              <w:ins w:id="92" w:author="Sciga, Jakub" w:date="2018-09-02T21:32:00Z"/>
              <w:rFonts w:asciiTheme="minorHAnsi" w:eastAsiaTheme="minorEastAsia" w:hAnsiTheme="minorHAnsi"/>
              <w:noProof/>
              <w:sz w:val="22"/>
            </w:rPr>
          </w:pPr>
          <w:ins w:id="93"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"_Toc523687330"</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4.2</w:t>
            </w:r>
            <w:r>
              <w:rPr>
                <w:rFonts w:asciiTheme="minorHAnsi" w:eastAsiaTheme="minorEastAsia" w:hAnsiTheme="minorHAnsi"/>
                <w:noProof/>
                <w:sz w:val="22"/>
              </w:rPr>
              <w:tab/>
            </w:r>
            <w:r w:rsidRPr="00795CC5">
              <w:rPr>
                <w:rStyle w:val="Hyperlink"/>
                <w:noProof/>
                <w:lang w:val="pl-PL"/>
              </w:rPr>
              <w:t>Projektowanie układów regulacji</w:t>
            </w:r>
            <w:r>
              <w:rPr>
                <w:noProof/>
                <w:webHidden/>
              </w:rPr>
              <w:tab/>
            </w:r>
            <w:r>
              <w:rPr>
                <w:noProof/>
                <w:webHidden/>
              </w:rPr>
              <w:fldChar w:fldCharType="begin"/>
            </w:r>
            <w:r>
              <w:rPr>
                <w:noProof/>
                <w:webHidden/>
              </w:rPr>
              <w:instrText xml:space="preserve"> PAGEREF _Toc523687330 \h </w:instrText>
            </w:r>
            <w:r>
              <w:rPr>
                <w:noProof/>
                <w:webHidden/>
              </w:rPr>
            </w:r>
          </w:ins>
          <w:r>
            <w:rPr>
              <w:noProof/>
              <w:webHidden/>
            </w:rPr>
            <w:fldChar w:fldCharType="separate"/>
          </w:r>
          <w:ins w:id="94" w:author="Sciga, Jakub" w:date="2018-09-02T21:32:00Z">
            <w:r>
              <w:rPr>
                <w:noProof/>
                <w:webHidden/>
              </w:rPr>
              <w:t>31</w:t>
            </w:r>
            <w:r>
              <w:rPr>
                <w:noProof/>
                <w:webHidden/>
              </w:rPr>
              <w:fldChar w:fldCharType="end"/>
            </w:r>
            <w:r w:rsidRPr="00795CC5">
              <w:rPr>
                <w:rStyle w:val="Hyperlink"/>
                <w:noProof/>
              </w:rPr>
              <w:fldChar w:fldCharType="end"/>
            </w:r>
          </w:ins>
        </w:p>
        <w:p w14:paraId="760F369F" w14:textId="42960CD0" w:rsidR="00732BF4" w:rsidRDefault="00732BF4">
          <w:pPr>
            <w:pStyle w:val="TOC2"/>
            <w:tabs>
              <w:tab w:val="left" w:pos="880"/>
              <w:tab w:val="right" w:leader="dot" w:pos="8827"/>
            </w:tabs>
            <w:rPr>
              <w:ins w:id="95" w:author="Sciga, Jakub" w:date="2018-09-02T21:32:00Z"/>
              <w:rFonts w:asciiTheme="minorHAnsi" w:eastAsiaTheme="minorEastAsia" w:hAnsiTheme="minorHAnsi"/>
              <w:noProof/>
              <w:sz w:val="22"/>
            </w:rPr>
          </w:pPr>
          <w:ins w:id="96"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"_Toc523687331"</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4.3</w:t>
            </w:r>
            <w:r>
              <w:rPr>
                <w:rFonts w:asciiTheme="minorHAnsi" w:eastAsiaTheme="minorEastAsia" w:hAnsiTheme="minorHAnsi"/>
                <w:noProof/>
                <w:sz w:val="22"/>
              </w:rPr>
              <w:tab/>
            </w:r>
            <w:r w:rsidRPr="00795CC5">
              <w:rPr>
                <w:rStyle w:val="Hyperlink"/>
                <w:noProof/>
                <w:lang w:val="pl-PL"/>
              </w:rPr>
              <w:t>Regulatory</w:t>
            </w:r>
            <w:r>
              <w:rPr>
                <w:noProof/>
                <w:webHidden/>
              </w:rPr>
              <w:tab/>
            </w:r>
            <w:r>
              <w:rPr>
                <w:noProof/>
                <w:webHidden/>
              </w:rPr>
              <w:fldChar w:fldCharType="begin"/>
            </w:r>
            <w:r>
              <w:rPr>
                <w:noProof/>
                <w:webHidden/>
              </w:rPr>
              <w:instrText xml:space="preserve"> PAGEREF _Toc523687331 \h </w:instrText>
            </w:r>
            <w:r>
              <w:rPr>
                <w:noProof/>
                <w:webHidden/>
              </w:rPr>
            </w:r>
          </w:ins>
          <w:r>
            <w:rPr>
              <w:noProof/>
              <w:webHidden/>
            </w:rPr>
            <w:fldChar w:fldCharType="separate"/>
          </w:r>
          <w:ins w:id="97" w:author="Sciga, Jakub" w:date="2018-09-02T21:32:00Z">
            <w:r>
              <w:rPr>
                <w:noProof/>
                <w:webHidden/>
              </w:rPr>
              <w:t>32</w:t>
            </w:r>
            <w:r>
              <w:rPr>
                <w:noProof/>
                <w:webHidden/>
              </w:rPr>
              <w:fldChar w:fldCharType="end"/>
            </w:r>
            <w:r w:rsidRPr="00795CC5">
              <w:rPr>
                <w:rStyle w:val="Hyperlink"/>
                <w:noProof/>
              </w:rPr>
              <w:fldChar w:fldCharType="end"/>
            </w:r>
          </w:ins>
        </w:p>
        <w:p w14:paraId="40AF57AA" w14:textId="4A2371E7" w:rsidR="00732BF4" w:rsidRDefault="00732BF4">
          <w:pPr>
            <w:pStyle w:val="TOC3"/>
            <w:tabs>
              <w:tab w:val="left" w:pos="1320"/>
              <w:tab w:val="right" w:leader="dot" w:pos="8827"/>
            </w:tabs>
            <w:rPr>
              <w:ins w:id="98" w:author="Sciga, Jakub" w:date="2018-09-02T21:32:00Z"/>
              <w:rFonts w:asciiTheme="minorHAnsi" w:eastAsiaTheme="minorEastAsia" w:hAnsiTheme="minorHAnsi"/>
              <w:noProof/>
              <w:sz w:val="22"/>
            </w:rPr>
          </w:pPr>
          <w:ins w:id="99"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"_Toc523687332"</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4.3.1</w:t>
            </w:r>
            <w:r>
              <w:rPr>
                <w:rFonts w:asciiTheme="minorHAnsi" w:eastAsiaTheme="minorEastAsia" w:hAnsiTheme="minorHAnsi"/>
                <w:noProof/>
                <w:sz w:val="22"/>
              </w:rPr>
              <w:tab/>
            </w:r>
            <w:r w:rsidRPr="00795CC5">
              <w:rPr>
                <w:rStyle w:val="Hyperlink"/>
                <w:noProof/>
                <w:lang w:val="pl-PL"/>
              </w:rPr>
              <w:t>Regulator P</w:t>
            </w:r>
            <w:r>
              <w:rPr>
                <w:noProof/>
                <w:webHidden/>
              </w:rPr>
              <w:tab/>
            </w:r>
            <w:r>
              <w:rPr>
                <w:noProof/>
                <w:webHidden/>
              </w:rPr>
              <w:fldChar w:fldCharType="begin"/>
            </w:r>
            <w:r>
              <w:rPr>
                <w:noProof/>
                <w:webHidden/>
              </w:rPr>
              <w:instrText xml:space="preserve"> PAGEREF _Toc523687332 \h </w:instrText>
            </w:r>
            <w:r>
              <w:rPr>
                <w:noProof/>
                <w:webHidden/>
              </w:rPr>
            </w:r>
          </w:ins>
          <w:r>
            <w:rPr>
              <w:noProof/>
              <w:webHidden/>
            </w:rPr>
            <w:fldChar w:fldCharType="separate"/>
          </w:r>
          <w:ins w:id="100" w:author="Sciga, Jakub" w:date="2018-09-02T21:32:00Z">
            <w:r>
              <w:rPr>
                <w:noProof/>
                <w:webHidden/>
              </w:rPr>
              <w:t>34</w:t>
            </w:r>
            <w:r>
              <w:rPr>
                <w:noProof/>
                <w:webHidden/>
              </w:rPr>
              <w:fldChar w:fldCharType="end"/>
            </w:r>
            <w:r w:rsidRPr="00795CC5">
              <w:rPr>
                <w:rStyle w:val="Hyperlink"/>
                <w:noProof/>
              </w:rPr>
              <w:fldChar w:fldCharType="end"/>
            </w:r>
          </w:ins>
        </w:p>
        <w:p w14:paraId="21C2EFCC" w14:textId="0370B65E" w:rsidR="00732BF4" w:rsidRDefault="00732BF4">
          <w:pPr>
            <w:pStyle w:val="TOC3"/>
            <w:tabs>
              <w:tab w:val="left" w:pos="1320"/>
              <w:tab w:val="right" w:leader="dot" w:pos="8827"/>
            </w:tabs>
            <w:rPr>
              <w:ins w:id="101" w:author="Sciga, Jakub" w:date="2018-09-02T21:32:00Z"/>
              <w:rFonts w:asciiTheme="minorHAnsi" w:eastAsiaTheme="minorEastAsia" w:hAnsiTheme="minorHAnsi"/>
              <w:noProof/>
              <w:sz w:val="22"/>
            </w:rPr>
          </w:pPr>
          <w:ins w:id="102"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"_Toc523687333"</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4.3.2</w:t>
            </w:r>
            <w:r>
              <w:rPr>
                <w:rFonts w:asciiTheme="minorHAnsi" w:eastAsiaTheme="minorEastAsia" w:hAnsiTheme="minorHAnsi"/>
                <w:noProof/>
                <w:sz w:val="22"/>
              </w:rPr>
              <w:tab/>
            </w:r>
            <w:r w:rsidRPr="00795CC5">
              <w:rPr>
                <w:rStyle w:val="Hyperlink"/>
                <w:noProof/>
                <w:lang w:val="pl-PL"/>
              </w:rPr>
              <w:t>Regulator PI</w:t>
            </w:r>
            <w:r>
              <w:rPr>
                <w:noProof/>
                <w:webHidden/>
              </w:rPr>
              <w:tab/>
            </w:r>
            <w:r>
              <w:rPr>
                <w:noProof/>
                <w:webHidden/>
              </w:rPr>
              <w:fldChar w:fldCharType="begin"/>
            </w:r>
            <w:r>
              <w:rPr>
                <w:noProof/>
                <w:webHidden/>
              </w:rPr>
              <w:instrText xml:space="preserve"> PAGEREF _Toc523687333 \h </w:instrText>
            </w:r>
            <w:r>
              <w:rPr>
                <w:noProof/>
                <w:webHidden/>
              </w:rPr>
            </w:r>
          </w:ins>
          <w:r>
            <w:rPr>
              <w:noProof/>
              <w:webHidden/>
            </w:rPr>
            <w:fldChar w:fldCharType="separate"/>
          </w:r>
          <w:ins w:id="103" w:author="Sciga, Jakub" w:date="2018-09-02T21:32:00Z">
            <w:r>
              <w:rPr>
                <w:noProof/>
                <w:webHidden/>
              </w:rPr>
              <w:t>35</w:t>
            </w:r>
            <w:r>
              <w:rPr>
                <w:noProof/>
                <w:webHidden/>
              </w:rPr>
              <w:fldChar w:fldCharType="end"/>
            </w:r>
            <w:r w:rsidRPr="00795CC5">
              <w:rPr>
                <w:rStyle w:val="Hyperlink"/>
                <w:noProof/>
              </w:rPr>
              <w:fldChar w:fldCharType="end"/>
            </w:r>
          </w:ins>
        </w:p>
        <w:p w14:paraId="4E76332F" w14:textId="4A63BB9D" w:rsidR="00732BF4" w:rsidRDefault="00732BF4">
          <w:pPr>
            <w:pStyle w:val="TOC3"/>
            <w:tabs>
              <w:tab w:val="left" w:pos="1320"/>
              <w:tab w:val="right" w:leader="dot" w:pos="8827"/>
            </w:tabs>
            <w:rPr>
              <w:ins w:id="104" w:author="Sciga, Jakub" w:date="2018-09-02T21:32:00Z"/>
              <w:rFonts w:asciiTheme="minorHAnsi" w:eastAsiaTheme="minorEastAsia" w:hAnsiTheme="minorHAnsi"/>
              <w:noProof/>
              <w:sz w:val="22"/>
            </w:rPr>
          </w:pPr>
          <w:ins w:id="105"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"_Toc523687334"</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4.3.3</w:t>
            </w:r>
            <w:r>
              <w:rPr>
                <w:rFonts w:asciiTheme="minorHAnsi" w:eastAsiaTheme="minorEastAsia" w:hAnsiTheme="minorHAnsi"/>
                <w:noProof/>
                <w:sz w:val="22"/>
              </w:rPr>
              <w:tab/>
            </w:r>
            <w:r w:rsidRPr="00795CC5">
              <w:rPr>
                <w:rStyle w:val="Hyperlink"/>
                <w:noProof/>
                <w:lang w:val="pl-PL"/>
              </w:rPr>
              <w:t>Regulator PD</w:t>
            </w:r>
            <w:r>
              <w:rPr>
                <w:noProof/>
                <w:webHidden/>
              </w:rPr>
              <w:tab/>
            </w:r>
            <w:r>
              <w:rPr>
                <w:noProof/>
                <w:webHidden/>
              </w:rPr>
              <w:fldChar w:fldCharType="begin"/>
            </w:r>
            <w:r>
              <w:rPr>
                <w:noProof/>
                <w:webHidden/>
              </w:rPr>
              <w:instrText xml:space="preserve"> PAGEREF _Toc523687334 \h </w:instrText>
            </w:r>
            <w:r>
              <w:rPr>
                <w:noProof/>
                <w:webHidden/>
              </w:rPr>
            </w:r>
          </w:ins>
          <w:r>
            <w:rPr>
              <w:noProof/>
              <w:webHidden/>
            </w:rPr>
            <w:fldChar w:fldCharType="separate"/>
          </w:r>
          <w:ins w:id="106" w:author="Sciga, Jakub" w:date="2018-09-02T21:32:00Z">
            <w:r>
              <w:rPr>
                <w:noProof/>
                <w:webHidden/>
              </w:rPr>
              <w:t>37</w:t>
            </w:r>
            <w:r>
              <w:rPr>
                <w:noProof/>
                <w:webHidden/>
              </w:rPr>
              <w:fldChar w:fldCharType="end"/>
            </w:r>
            <w:r w:rsidRPr="00795CC5">
              <w:rPr>
                <w:rStyle w:val="Hyperlink"/>
                <w:noProof/>
              </w:rPr>
              <w:fldChar w:fldCharType="end"/>
            </w:r>
          </w:ins>
        </w:p>
        <w:p w14:paraId="27967641" w14:textId="3ABA48CF" w:rsidR="00732BF4" w:rsidRDefault="00732BF4">
          <w:pPr>
            <w:pStyle w:val="TOC3"/>
            <w:tabs>
              <w:tab w:val="left" w:pos="1320"/>
              <w:tab w:val="right" w:leader="dot" w:pos="8827"/>
            </w:tabs>
            <w:rPr>
              <w:ins w:id="107" w:author="Sciga, Jakub" w:date="2018-09-02T21:32:00Z"/>
              <w:rFonts w:asciiTheme="minorHAnsi" w:eastAsiaTheme="minorEastAsia" w:hAnsiTheme="minorHAnsi"/>
              <w:noProof/>
              <w:sz w:val="22"/>
            </w:rPr>
          </w:pPr>
          <w:ins w:id="108"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"_Toc523687335"</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4.3.4</w:t>
            </w:r>
            <w:r>
              <w:rPr>
                <w:rFonts w:asciiTheme="minorHAnsi" w:eastAsiaTheme="minorEastAsia" w:hAnsiTheme="minorHAnsi"/>
                <w:noProof/>
                <w:sz w:val="22"/>
              </w:rPr>
              <w:tab/>
            </w:r>
            <w:r w:rsidRPr="00795CC5">
              <w:rPr>
                <w:rStyle w:val="Hyperlink"/>
                <w:noProof/>
                <w:lang w:val="pl-PL"/>
              </w:rPr>
              <w:t>Regulator PID</w:t>
            </w:r>
            <w:r>
              <w:rPr>
                <w:noProof/>
                <w:webHidden/>
              </w:rPr>
              <w:tab/>
            </w:r>
            <w:r>
              <w:rPr>
                <w:noProof/>
                <w:webHidden/>
              </w:rPr>
              <w:fldChar w:fldCharType="begin"/>
            </w:r>
            <w:r>
              <w:rPr>
                <w:noProof/>
                <w:webHidden/>
              </w:rPr>
              <w:instrText xml:space="preserve"> PAGEREF _Toc523687335 \h </w:instrText>
            </w:r>
            <w:r>
              <w:rPr>
                <w:noProof/>
                <w:webHidden/>
              </w:rPr>
            </w:r>
          </w:ins>
          <w:r>
            <w:rPr>
              <w:noProof/>
              <w:webHidden/>
            </w:rPr>
            <w:fldChar w:fldCharType="separate"/>
          </w:r>
          <w:ins w:id="109" w:author="Sciga, Jakub" w:date="2018-09-02T21:32:00Z">
            <w:r>
              <w:rPr>
                <w:noProof/>
                <w:webHidden/>
              </w:rPr>
              <w:t>38</w:t>
            </w:r>
            <w:r>
              <w:rPr>
                <w:noProof/>
                <w:webHidden/>
              </w:rPr>
              <w:fldChar w:fldCharType="end"/>
            </w:r>
            <w:r w:rsidRPr="00795CC5">
              <w:rPr>
                <w:rStyle w:val="Hyperlink"/>
                <w:noProof/>
              </w:rPr>
              <w:fldChar w:fldCharType="end"/>
            </w:r>
          </w:ins>
        </w:p>
        <w:p w14:paraId="52436FD5" w14:textId="3AB068DE" w:rsidR="00732BF4" w:rsidRDefault="00732BF4">
          <w:pPr>
            <w:pStyle w:val="TOC3"/>
            <w:tabs>
              <w:tab w:val="left" w:pos="1320"/>
              <w:tab w:val="right" w:leader="dot" w:pos="8827"/>
            </w:tabs>
            <w:rPr>
              <w:ins w:id="110" w:author="Sciga, Jakub" w:date="2018-09-02T21:32:00Z"/>
              <w:rFonts w:asciiTheme="minorHAnsi" w:eastAsiaTheme="minorEastAsia" w:hAnsiTheme="minorHAnsi"/>
              <w:noProof/>
              <w:sz w:val="22"/>
            </w:rPr>
          </w:pPr>
          <w:ins w:id="111"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"_Toc523687336"</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4.3.5</w:t>
            </w:r>
            <w:r>
              <w:rPr>
                <w:rFonts w:asciiTheme="minorHAnsi" w:eastAsiaTheme="minorEastAsia" w:hAnsiTheme="minorHAnsi"/>
                <w:noProof/>
                <w:sz w:val="22"/>
              </w:rPr>
              <w:tab/>
            </w:r>
            <w:r w:rsidRPr="00795CC5">
              <w:rPr>
                <w:rStyle w:val="Hyperlink"/>
                <w:noProof/>
                <w:lang w:val="pl-PL"/>
              </w:rPr>
              <w:t>Dobór regulatora</w:t>
            </w:r>
            <w:r>
              <w:rPr>
                <w:noProof/>
                <w:webHidden/>
              </w:rPr>
              <w:tab/>
            </w:r>
            <w:r>
              <w:rPr>
                <w:noProof/>
                <w:webHidden/>
              </w:rPr>
              <w:fldChar w:fldCharType="begin"/>
            </w:r>
            <w:r>
              <w:rPr>
                <w:noProof/>
                <w:webHidden/>
              </w:rPr>
              <w:instrText xml:space="preserve"> PAGEREF _Toc523687336 \h </w:instrText>
            </w:r>
            <w:r>
              <w:rPr>
                <w:noProof/>
                <w:webHidden/>
              </w:rPr>
            </w:r>
          </w:ins>
          <w:r>
            <w:rPr>
              <w:noProof/>
              <w:webHidden/>
            </w:rPr>
            <w:fldChar w:fldCharType="separate"/>
          </w:r>
          <w:ins w:id="112" w:author="Sciga, Jakub" w:date="2018-09-02T21:32:00Z">
            <w:r>
              <w:rPr>
                <w:noProof/>
                <w:webHidden/>
              </w:rPr>
              <w:t>39</w:t>
            </w:r>
            <w:r>
              <w:rPr>
                <w:noProof/>
                <w:webHidden/>
              </w:rPr>
              <w:fldChar w:fldCharType="end"/>
            </w:r>
            <w:r w:rsidRPr="00795CC5">
              <w:rPr>
                <w:rStyle w:val="Hyperlink"/>
                <w:noProof/>
              </w:rPr>
              <w:fldChar w:fldCharType="end"/>
            </w:r>
          </w:ins>
        </w:p>
        <w:p w14:paraId="00261E84" w14:textId="7328238B" w:rsidR="00732BF4" w:rsidRDefault="00732BF4">
          <w:pPr>
            <w:pStyle w:val="TOC2"/>
            <w:tabs>
              <w:tab w:val="left" w:pos="880"/>
              <w:tab w:val="right" w:leader="dot" w:pos="8827"/>
            </w:tabs>
            <w:rPr>
              <w:ins w:id="113" w:author="Sciga, Jakub" w:date="2018-09-02T21:32:00Z"/>
              <w:rFonts w:asciiTheme="minorHAnsi" w:eastAsiaTheme="minorEastAsia" w:hAnsiTheme="minorHAnsi"/>
              <w:noProof/>
              <w:sz w:val="22"/>
            </w:rPr>
          </w:pPr>
          <w:ins w:id="114"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"_Toc523687337"</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4.4</w:t>
            </w:r>
            <w:r>
              <w:rPr>
                <w:rFonts w:asciiTheme="minorHAnsi" w:eastAsiaTheme="minorEastAsia" w:hAnsiTheme="minorHAnsi"/>
                <w:noProof/>
                <w:sz w:val="22"/>
              </w:rPr>
              <w:tab/>
            </w:r>
            <w:r w:rsidRPr="00795CC5">
              <w:rPr>
                <w:rStyle w:val="Hyperlink"/>
                <w:noProof/>
                <w:lang w:val="pl-PL"/>
              </w:rPr>
              <w:t>Metody regulacji</w:t>
            </w:r>
            <w:r>
              <w:rPr>
                <w:noProof/>
                <w:webHidden/>
              </w:rPr>
              <w:tab/>
            </w:r>
            <w:r>
              <w:rPr>
                <w:noProof/>
                <w:webHidden/>
              </w:rPr>
              <w:fldChar w:fldCharType="begin"/>
            </w:r>
            <w:r>
              <w:rPr>
                <w:noProof/>
                <w:webHidden/>
              </w:rPr>
              <w:instrText xml:space="preserve"> PAGEREF _Toc523687337 \h </w:instrText>
            </w:r>
            <w:r>
              <w:rPr>
                <w:noProof/>
                <w:webHidden/>
              </w:rPr>
            </w:r>
          </w:ins>
          <w:r>
            <w:rPr>
              <w:noProof/>
              <w:webHidden/>
            </w:rPr>
            <w:fldChar w:fldCharType="separate"/>
          </w:r>
          <w:ins w:id="115" w:author="Sciga, Jakub" w:date="2018-09-02T21:32:00Z">
            <w:r>
              <w:rPr>
                <w:noProof/>
                <w:webHidden/>
              </w:rPr>
              <w:t>40</w:t>
            </w:r>
            <w:r>
              <w:rPr>
                <w:noProof/>
                <w:webHidden/>
              </w:rPr>
              <w:fldChar w:fldCharType="end"/>
            </w:r>
            <w:r w:rsidRPr="00795CC5">
              <w:rPr>
                <w:rStyle w:val="Hyperlink"/>
                <w:noProof/>
              </w:rPr>
              <w:fldChar w:fldCharType="end"/>
            </w:r>
          </w:ins>
        </w:p>
        <w:p w14:paraId="516D6327" w14:textId="4E747EE0" w:rsidR="00732BF4" w:rsidRDefault="00732BF4">
          <w:pPr>
            <w:pStyle w:val="TOC3"/>
            <w:tabs>
              <w:tab w:val="left" w:pos="1320"/>
              <w:tab w:val="right" w:leader="dot" w:pos="8827"/>
            </w:tabs>
            <w:rPr>
              <w:ins w:id="116" w:author="Sciga, Jakub" w:date="2018-09-02T21:32:00Z"/>
              <w:rFonts w:asciiTheme="minorHAnsi" w:eastAsiaTheme="minorEastAsia" w:hAnsiTheme="minorHAnsi"/>
              <w:noProof/>
              <w:sz w:val="22"/>
            </w:rPr>
          </w:pPr>
          <w:ins w:id="117"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"_Toc523687338"</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4.4.1</w:t>
            </w:r>
            <w:r>
              <w:rPr>
                <w:rFonts w:asciiTheme="minorHAnsi" w:eastAsiaTheme="minorEastAsia" w:hAnsiTheme="minorHAnsi"/>
                <w:noProof/>
                <w:sz w:val="22"/>
              </w:rPr>
              <w:tab/>
            </w:r>
            <w:r w:rsidRPr="00795CC5">
              <w:rPr>
                <w:rStyle w:val="Hyperlink"/>
                <w:noProof/>
                <w:lang w:val="pl-PL"/>
              </w:rPr>
              <w:t>Metoda Zieglera-Nicholsa</w:t>
            </w:r>
            <w:r>
              <w:rPr>
                <w:noProof/>
                <w:webHidden/>
              </w:rPr>
              <w:tab/>
            </w:r>
            <w:r>
              <w:rPr>
                <w:noProof/>
                <w:webHidden/>
              </w:rPr>
              <w:fldChar w:fldCharType="begin"/>
            </w:r>
            <w:r>
              <w:rPr>
                <w:noProof/>
                <w:webHidden/>
              </w:rPr>
              <w:instrText xml:space="preserve"> PAGEREF _Toc523687338 \h </w:instrText>
            </w:r>
            <w:r>
              <w:rPr>
                <w:noProof/>
                <w:webHidden/>
              </w:rPr>
            </w:r>
          </w:ins>
          <w:r>
            <w:rPr>
              <w:noProof/>
              <w:webHidden/>
            </w:rPr>
            <w:fldChar w:fldCharType="separate"/>
          </w:r>
          <w:ins w:id="118" w:author="Sciga, Jakub" w:date="2018-09-02T21:32:00Z">
            <w:r>
              <w:rPr>
                <w:noProof/>
                <w:webHidden/>
              </w:rPr>
              <w:t>41</w:t>
            </w:r>
            <w:r>
              <w:rPr>
                <w:noProof/>
                <w:webHidden/>
              </w:rPr>
              <w:fldChar w:fldCharType="end"/>
            </w:r>
            <w:r w:rsidRPr="00795CC5">
              <w:rPr>
                <w:rStyle w:val="Hyperlink"/>
                <w:noProof/>
              </w:rPr>
              <w:fldChar w:fldCharType="end"/>
            </w:r>
          </w:ins>
        </w:p>
        <w:p w14:paraId="6C81A7A8" w14:textId="6E4F9A22" w:rsidR="00732BF4" w:rsidRDefault="00732BF4">
          <w:pPr>
            <w:pStyle w:val="TOC3"/>
            <w:tabs>
              <w:tab w:val="left" w:pos="1320"/>
              <w:tab w:val="right" w:leader="dot" w:pos="8827"/>
            </w:tabs>
            <w:rPr>
              <w:ins w:id="119" w:author="Sciga, Jakub" w:date="2018-09-02T21:32:00Z"/>
              <w:rFonts w:asciiTheme="minorHAnsi" w:eastAsiaTheme="minorEastAsia" w:hAnsiTheme="minorHAnsi"/>
              <w:noProof/>
              <w:sz w:val="22"/>
            </w:rPr>
          </w:pPr>
          <w:ins w:id="120"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"_Toc523687339"</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4.4.2</w:t>
            </w:r>
            <w:r>
              <w:rPr>
                <w:rFonts w:asciiTheme="minorHAnsi" w:eastAsiaTheme="minorEastAsia" w:hAnsiTheme="minorHAnsi"/>
                <w:noProof/>
                <w:sz w:val="22"/>
              </w:rPr>
              <w:tab/>
            </w:r>
            <w:r w:rsidRPr="00795CC5">
              <w:rPr>
                <w:rStyle w:val="Hyperlink"/>
                <w:noProof/>
                <w:lang w:val="pl-PL"/>
              </w:rPr>
              <w:t>Kryterium stabilności aperiodycznej</w:t>
            </w:r>
            <w:r>
              <w:rPr>
                <w:noProof/>
                <w:webHidden/>
              </w:rPr>
              <w:tab/>
            </w:r>
            <w:r>
              <w:rPr>
                <w:noProof/>
                <w:webHidden/>
              </w:rPr>
              <w:fldChar w:fldCharType="begin"/>
            </w:r>
            <w:r>
              <w:rPr>
                <w:noProof/>
                <w:webHidden/>
              </w:rPr>
              <w:instrText xml:space="preserve"> PAGEREF _Toc523687339 \h </w:instrText>
            </w:r>
            <w:r>
              <w:rPr>
                <w:noProof/>
                <w:webHidden/>
              </w:rPr>
            </w:r>
          </w:ins>
          <w:r>
            <w:rPr>
              <w:noProof/>
              <w:webHidden/>
            </w:rPr>
            <w:fldChar w:fldCharType="separate"/>
          </w:r>
          <w:ins w:id="121" w:author="Sciga, Jakub" w:date="2018-09-02T21:32:00Z">
            <w:r>
              <w:rPr>
                <w:noProof/>
                <w:webHidden/>
              </w:rPr>
              <w:t>42</w:t>
            </w:r>
            <w:r>
              <w:rPr>
                <w:noProof/>
                <w:webHidden/>
              </w:rPr>
              <w:fldChar w:fldCharType="end"/>
            </w:r>
            <w:r w:rsidRPr="00795CC5">
              <w:rPr>
                <w:rStyle w:val="Hyperlink"/>
                <w:noProof/>
              </w:rPr>
              <w:fldChar w:fldCharType="end"/>
            </w:r>
          </w:ins>
        </w:p>
        <w:p w14:paraId="4509D41D" w14:textId="1D2C3968" w:rsidR="00732BF4" w:rsidRDefault="00732BF4">
          <w:pPr>
            <w:pStyle w:val="TOC3"/>
            <w:tabs>
              <w:tab w:val="left" w:pos="1320"/>
              <w:tab w:val="right" w:leader="dot" w:pos="8827"/>
            </w:tabs>
            <w:rPr>
              <w:ins w:id="122" w:author="Sciga, Jakub" w:date="2018-09-02T21:32:00Z"/>
              <w:rFonts w:asciiTheme="minorHAnsi" w:eastAsiaTheme="minorEastAsia" w:hAnsiTheme="minorHAnsi"/>
              <w:noProof/>
              <w:sz w:val="22"/>
            </w:rPr>
          </w:pPr>
          <w:ins w:id="123"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"_Toc523687340"</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4.4.3</w:t>
            </w:r>
            <w:r>
              <w:rPr>
                <w:rFonts w:asciiTheme="minorHAnsi" w:eastAsiaTheme="minorEastAsia" w:hAnsiTheme="minorHAnsi"/>
                <w:noProof/>
                <w:sz w:val="22"/>
              </w:rPr>
              <w:tab/>
            </w:r>
            <w:r w:rsidRPr="00795CC5">
              <w:rPr>
                <w:rStyle w:val="Hyperlink"/>
                <w:noProof/>
                <w:lang w:val="pl-PL"/>
              </w:rPr>
              <w:t>Kryterium miejsca geometrycznego pierwiastków</w:t>
            </w:r>
            <w:r>
              <w:rPr>
                <w:noProof/>
                <w:webHidden/>
              </w:rPr>
              <w:tab/>
            </w:r>
            <w:r>
              <w:rPr>
                <w:noProof/>
                <w:webHidden/>
              </w:rPr>
              <w:fldChar w:fldCharType="begin"/>
            </w:r>
            <w:r>
              <w:rPr>
                <w:noProof/>
                <w:webHidden/>
              </w:rPr>
              <w:instrText xml:space="preserve"> PAGEREF _Toc523687340 \h </w:instrText>
            </w:r>
            <w:r>
              <w:rPr>
                <w:noProof/>
                <w:webHidden/>
              </w:rPr>
            </w:r>
          </w:ins>
          <w:r>
            <w:rPr>
              <w:noProof/>
              <w:webHidden/>
            </w:rPr>
            <w:fldChar w:fldCharType="separate"/>
          </w:r>
          <w:ins w:id="124" w:author="Sciga, Jakub" w:date="2018-09-02T21:32:00Z">
            <w:r>
              <w:rPr>
                <w:noProof/>
                <w:webHidden/>
              </w:rPr>
              <w:t>43</w:t>
            </w:r>
            <w:r>
              <w:rPr>
                <w:noProof/>
                <w:webHidden/>
              </w:rPr>
              <w:fldChar w:fldCharType="end"/>
            </w:r>
            <w:r w:rsidRPr="00795CC5">
              <w:rPr>
                <w:rStyle w:val="Hyperlink"/>
                <w:noProof/>
              </w:rPr>
              <w:fldChar w:fldCharType="end"/>
            </w:r>
          </w:ins>
        </w:p>
        <w:p w14:paraId="251B2E95" w14:textId="23FBB9B2" w:rsidR="00732BF4" w:rsidRDefault="00732BF4">
          <w:pPr>
            <w:pStyle w:val="TOC3"/>
            <w:tabs>
              <w:tab w:val="left" w:pos="1320"/>
              <w:tab w:val="right" w:leader="dot" w:pos="8827"/>
            </w:tabs>
            <w:rPr>
              <w:ins w:id="125" w:author="Sciga, Jakub" w:date="2018-09-02T21:32:00Z"/>
              <w:rFonts w:asciiTheme="minorHAnsi" w:eastAsiaTheme="minorEastAsia" w:hAnsiTheme="minorHAnsi"/>
              <w:noProof/>
              <w:sz w:val="22"/>
            </w:rPr>
          </w:pPr>
          <w:ins w:id="126"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"_Toc523687341"</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4.4.4</w:t>
            </w:r>
            <w:r>
              <w:rPr>
                <w:rFonts w:asciiTheme="minorHAnsi" w:eastAsiaTheme="minorEastAsia" w:hAnsiTheme="minorHAnsi"/>
                <w:noProof/>
                <w:sz w:val="22"/>
              </w:rPr>
              <w:tab/>
            </w:r>
            <w:r w:rsidRPr="00795CC5">
              <w:rPr>
                <w:rStyle w:val="Hyperlink"/>
                <w:noProof/>
                <w:lang w:val="pl-PL"/>
              </w:rPr>
              <w:t>Całkowe wskaźniki jakości</w:t>
            </w:r>
            <w:r>
              <w:rPr>
                <w:noProof/>
                <w:webHidden/>
              </w:rPr>
              <w:tab/>
            </w:r>
            <w:r>
              <w:rPr>
                <w:noProof/>
                <w:webHidden/>
              </w:rPr>
              <w:fldChar w:fldCharType="begin"/>
            </w:r>
            <w:r>
              <w:rPr>
                <w:noProof/>
                <w:webHidden/>
              </w:rPr>
              <w:instrText xml:space="preserve"> PAGEREF _Toc523687341 \h </w:instrText>
            </w:r>
            <w:r>
              <w:rPr>
                <w:noProof/>
                <w:webHidden/>
              </w:rPr>
            </w:r>
          </w:ins>
          <w:r>
            <w:rPr>
              <w:noProof/>
              <w:webHidden/>
            </w:rPr>
            <w:fldChar w:fldCharType="separate"/>
          </w:r>
          <w:ins w:id="127" w:author="Sciga, Jakub" w:date="2018-09-02T21:32:00Z">
            <w:r>
              <w:rPr>
                <w:noProof/>
                <w:webHidden/>
              </w:rPr>
              <w:t>43</w:t>
            </w:r>
            <w:r>
              <w:rPr>
                <w:noProof/>
                <w:webHidden/>
              </w:rPr>
              <w:fldChar w:fldCharType="end"/>
            </w:r>
            <w:r w:rsidRPr="00795CC5">
              <w:rPr>
                <w:rStyle w:val="Hyperlink"/>
                <w:noProof/>
              </w:rPr>
              <w:fldChar w:fldCharType="end"/>
            </w:r>
          </w:ins>
        </w:p>
        <w:p w14:paraId="1ED6E000" w14:textId="493F1CB7" w:rsidR="00732BF4" w:rsidRDefault="00732BF4">
          <w:pPr>
            <w:pStyle w:val="TOC1"/>
            <w:rPr>
              <w:ins w:id="128" w:author="Sciga, Jakub" w:date="2018-09-02T21:32:00Z"/>
              <w:rFonts w:asciiTheme="minorHAnsi" w:eastAsiaTheme="minorEastAsia" w:hAnsiTheme="minorHAnsi"/>
              <w:b w:val="0"/>
              <w:sz w:val="22"/>
              <w:lang w:val="en-US"/>
            </w:rPr>
          </w:pPr>
          <w:ins w:id="129" w:author="Sciga, Jakub" w:date="2018-09-02T21:32:00Z">
            <w:r w:rsidRPr="00795CC5">
              <w:rPr>
                <w:rStyle w:val="Hyperlink"/>
              </w:rPr>
              <w:fldChar w:fldCharType="begin"/>
            </w:r>
            <w:r w:rsidRPr="00795CC5">
              <w:rPr>
                <w:rStyle w:val="Hyperlink"/>
              </w:rPr>
              <w:instrText xml:space="preserve"> </w:instrText>
            </w:r>
            <w:r>
              <w:instrText>HYPERLINK \l "_Toc523687342"</w:instrText>
            </w:r>
            <w:r w:rsidRPr="00795CC5">
              <w:rPr>
                <w:rStyle w:val="Hyperlink"/>
              </w:rPr>
              <w:instrText xml:space="preserve"> </w:instrText>
            </w:r>
            <w:r w:rsidRPr="00795CC5">
              <w:rPr>
                <w:rStyle w:val="Hyperlink"/>
              </w:rPr>
            </w:r>
            <w:r w:rsidRPr="00795CC5">
              <w:rPr>
                <w:rStyle w:val="Hyperlink"/>
              </w:rPr>
              <w:fldChar w:fldCharType="separate"/>
            </w:r>
            <w:r w:rsidRPr="00795CC5">
              <w:rPr>
                <w:rStyle w:val="Hyperlink"/>
              </w:rPr>
              <w:t>5.</w:t>
            </w:r>
            <w:r>
              <w:rPr>
                <w:rFonts w:asciiTheme="minorHAnsi" w:eastAsiaTheme="minorEastAsia" w:hAnsiTheme="minorHAnsi"/>
                <w:b w:val="0"/>
                <w:sz w:val="22"/>
                <w:lang w:val="en-US"/>
              </w:rPr>
              <w:tab/>
            </w:r>
            <w:r w:rsidRPr="00795CC5">
              <w:rPr>
                <w:rStyle w:val="Hyperlink"/>
              </w:rPr>
              <w:t>Sterowniki PLC</w:t>
            </w:r>
            <w:r>
              <w:rPr>
                <w:webHidden/>
              </w:rPr>
              <w:tab/>
            </w:r>
            <w:r>
              <w:rPr>
                <w:webHidden/>
              </w:rPr>
              <w:fldChar w:fldCharType="begin"/>
            </w:r>
            <w:r>
              <w:rPr>
                <w:webHidden/>
              </w:rPr>
              <w:instrText xml:space="preserve"> PAGEREF _Toc523687342 \h </w:instrText>
            </w:r>
            <w:r>
              <w:rPr>
                <w:webHidden/>
              </w:rPr>
            </w:r>
          </w:ins>
          <w:r>
            <w:rPr>
              <w:webHidden/>
            </w:rPr>
            <w:fldChar w:fldCharType="separate"/>
          </w:r>
          <w:ins w:id="130" w:author="Sciga, Jakub" w:date="2018-09-02T21:32:00Z">
            <w:r>
              <w:rPr>
                <w:webHidden/>
              </w:rPr>
              <w:t>45</w:t>
            </w:r>
            <w:r>
              <w:rPr>
                <w:webHidden/>
              </w:rPr>
              <w:fldChar w:fldCharType="end"/>
            </w:r>
            <w:r w:rsidRPr="00795CC5">
              <w:rPr>
                <w:rStyle w:val="Hyperlink"/>
              </w:rPr>
              <w:fldChar w:fldCharType="end"/>
            </w:r>
          </w:ins>
        </w:p>
        <w:p w14:paraId="345C199F" w14:textId="3CEC609D" w:rsidR="00732BF4" w:rsidRDefault="00732BF4">
          <w:pPr>
            <w:pStyle w:val="TOC1"/>
            <w:rPr>
              <w:ins w:id="131" w:author="Sciga, Jakub" w:date="2018-09-02T21:32:00Z"/>
              <w:rFonts w:asciiTheme="minorHAnsi" w:eastAsiaTheme="minorEastAsia" w:hAnsiTheme="minorHAnsi"/>
              <w:b w:val="0"/>
              <w:sz w:val="22"/>
              <w:lang w:val="en-US"/>
            </w:rPr>
          </w:pPr>
          <w:ins w:id="132" w:author="Sciga, Jakub" w:date="2018-09-02T21:32:00Z">
            <w:r w:rsidRPr="00795CC5">
              <w:rPr>
                <w:rStyle w:val="Hyperlink"/>
              </w:rPr>
              <w:fldChar w:fldCharType="begin"/>
            </w:r>
            <w:r w:rsidRPr="00795CC5">
              <w:rPr>
                <w:rStyle w:val="Hyperlink"/>
              </w:rPr>
              <w:instrText xml:space="preserve"> </w:instrText>
            </w:r>
            <w:r>
              <w:instrText>HYPERLINK \l "_Toc523687343"</w:instrText>
            </w:r>
            <w:r w:rsidRPr="00795CC5">
              <w:rPr>
                <w:rStyle w:val="Hyperlink"/>
              </w:rPr>
              <w:instrText xml:space="preserve"> </w:instrText>
            </w:r>
            <w:r w:rsidRPr="00795CC5">
              <w:rPr>
                <w:rStyle w:val="Hyperlink"/>
              </w:rPr>
            </w:r>
            <w:r w:rsidRPr="00795CC5">
              <w:rPr>
                <w:rStyle w:val="Hyperlink"/>
              </w:rPr>
              <w:fldChar w:fldCharType="separate"/>
            </w:r>
            <w:r w:rsidRPr="00795CC5">
              <w:rPr>
                <w:rStyle w:val="Hyperlink"/>
              </w:rPr>
              <w:t>6.</w:t>
            </w:r>
            <w:r>
              <w:rPr>
                <w:rFonts w:asciiTheme="minorHAnsi" w:eastAsiaTheme="minorEastAsia" w:hAnsiTheme="minorHAnsi"/>
                <w:b w:val="0"/>
                <w:sz w:val="22"/>
                <w:lang w:val="en-US"/>
              </w:rPr>
              <w:tab/>
            </w:r>
            <w:r w:rsidRPr="00795CC5">
              <w:rPr>
                <w:rStyle w:val="Hyperlink"/>
              </w:rPr>
              <w:t>Budowa stanowiska</w:t>
            </w:r>
            <w:r>
              <w:rPr>
                <w:webHidden/>
              </w:rPr>
              <w:tab/>
            </w:r>
            <w:r>
              <w:rPr>
                <w:webHidden/>
              </w:rPr>
              <w:fldChar w:fldCharType="begin"/>
            </w:r>
            <w:r>
              <w:rPr>
                <w:webHidden/>
              </w:rPr>
              <w:instrText xml:space="preserve"> PAGEREF _Toc523687343 \h </w:instrText>
            </w:r>
            <w:r>
              <w:rPr>
                <w:webHidden/>
              </w:rPr>
            </w:r>
          </w:ins>
          <w:r>
            <w:rPr>
              <w:webHidden/>
            </w:rPr>
            <w:fldChar w:fldCharType="separate"/>
          </w:r>
          <w:ins w:id="133" w:author="Sciga, Jakub" w:date="2018-09-02T21:32:00Z">
            <w:r>
              <w:rPr>
                <w:webHidden/>
              </w:rPr>
              <w:t>46</w:t>
            </w:r>
            <w:r>
              <w:rPr>
                <w:webHidden/>
              </w:rPr>
              <w:fldChar w:fldCharType="end"/>
            </w:r>
            <w:r w:rsidRPr="00795CC5">
              <w:rPr>
                <w:rStyle w:val="Hyperlink"/>
              </w:rPr>
              <w:fldChar w:fldCharType="end"/>
            </w:r>
          </w:ins>
        </w:p>
        <w:p w14:paraId="4C4FB663" w14:textId="6B3EB753" w:rsidR="00732BF4" w:rsidRDefault="00732BF4">
          <w:pPr>
            <w:pStyle w:val="TOC2"/>
            <w:tabs>
              <w:tab w:val="left" w:pos="880"/>
              <w:tab w:val="right" w:leader="dot" w:pos="8827"/>
            </w:tabs>
            <w:rPr>
              <w:ins w:id="134" w:author="Sciga, Jakub" w:date="2018-09-02T21:32:00Z"/>
              <w:rFonts w:asciiTheme="minorHAnsi" w:eastAsiaTheme="minorEastAsia" w:hAnsiTheme="minorHAnsi"/>
              <w:noProof/>
              <w:sz w:val="22"/>
            </w:rPr>
          </w:pPr>
          <w:ins w:id="135"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"_Toc523687344"</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6.1</w:t>
            </w:r>
            <w:r>
              <w:rPr>
                <w:rFonts w:asciiTheme="minorHAnsi" w:eastAsiaTheme="minorEastAsia" w:hAnsiTheme="minorHAnsi"/>
                <w:noProof/>
                <w:sz w:val="22"/>
              </w:rPr>
              <w:tab/>
            </w:r>
            <w:r w:rsidRPr="00795CC5">
              <w:rPr>
                <w:rStyle w:val="Hyperlink"/>
                <w:noProof/>
                <w:lang w:val="pl-PL"/>
              </w:rPr>
              <w:t>Konfiguracja środowiska</w:t>
            </w:r>
            <w:r>
              <w:rPr>
                <w:noProof/>
                <w:webHidden/>
              </w:rPr>
              <w:tab/>
            </w:r>
            <w:r>
              <w:rPr>
                <w:noProof/>
                <w:webHidden/>
              </w:rPr>
              <w:fldChar w:fldCharType="begin"/>
            </w:r>
            <w:r>
              <w:rPr>
                <w:noProof/>
                <w:webHidden/>
              </w:rPr>
              <w:instrText xml:space="preserve"> PAGEREF _Toc523687344 \h </w:instrText>
            </w:r>
            <w:r>
              <w:rPr>
                <w:noProof/>
                <w:webHidden/>
              </w:rPr>
            </w:r>
          </w:ins>
          <w:r>
            <w:rPr>
              <w:noProof/>
              <w:webHidden/>
            </w:rPr>
            <w:fldChar w:fldCharType="separate"/>
          </w:r>
          <w:ins w:id="136" w:author="Sciga, Jakub" w:date="2018-09-02T21:32:00Z">
            <w:r>
              <w:rPr>
                <w:noProof/>
                <w:webHidden/>
              </w:rPr>
              <w:t>49</w:t>
            </w:r>
            <w:r>
              <w:rPr>
                <w:noProof/>
                <w:webHidden/>
              </w:rPr>
              <w:fldChar w:fldCharType="end"/>
            </w:r>
            <w:r w:rsidRPr="00795CC5">
              <w:rPr>
                <w:rStyle w:val="Hyperlink"/>
                <w:noProof/>
              </w:rPr>
              <w:fldChar w:fldCharType="end"/>
            </w:r>
          </w:ins>
        </w:p>
        <w:p w14:paraId="2914D4B3" w14:textId="7B29AD67" w:rsidR="00732BF4" w:rsidRDefault="00732BF4">
          <w:pPr>
            <w:pStyle w:val="TOC2"/>
            <w:tabs>
              <w:tab w:val="left" w:pos="880"/>
              <w:tab w:val="right" w:leader="dot" w:pos="8827"/>
            </w:tabs>
            <w:rPr>
              <w:ins w:id="137" w:author="Sciga, Jakub" w:date="2018-09-02T21:32:00Z"/>
              <w:rFonts w:asciiTheme="minorHAnsi" w:eastAsiaTheme="minorEastAsia" w:hAnsiTheme="minorHAnsi"/>
              <w:noProof/>
              <w:sz w:val="22"/>
            </w:rPr>
          </w:pPr>
          <w:ins w:id="138"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"_Toc523687345"</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6.2</w:t>
            </w:r>
            <w:r>
              <w:rPr>
                <w:rFonts w:asciiTheme="minorHAnsi" w:eastAsiaTheme="minorEastAsia" w:hAnsiTheme="minorHAnsi"/>
                <w:noProof/>
                <w:sz w:val="22"/>
              </w:rPr>
              <w:tab/>
            </w:r>
            <w:r w:rsidRPr="00795CC5">
              <w:rPr>
                <w:rStyle w:val="Hyperlink"/>
                <w:noProof/>
                <w:lang w:val="pl-PL"/>
              </w:rPr>
              <w:t>Działanie programu</w:t>
            </w:r>
            <w:r>
              <w:rPr>
                <w:noProof/>
                <w:webHidden/>
              </w:rPr>
              <w:tab/>
            </w:r>
            <w:r>
              <w:rPr>
                <w:noProof/>
                <w:webHidden/>
              </w:rPr>
              <w:fldChar w:fldCharType="begin"/>
            </w:r>
            <w:r>
              <w:rPr>
                <w:noProof/>
                <w:webHidden/>
              </w:rPr>
              <w:instrText xml:space="preserve"> PAGEREF _Toc523687345 \h </w:instrText>
            </w:r>
            <w:r>
              <w:rPr>
                <w:noProof/>
                <w:webHidden/>
              </w:rPr>
            </w:r>
          </w:ins>
          <w:r>
            <w:rPr>
              <w:noProof/>
              <w:webHidden/>
            </w:rPr>
            <w:fldChar w:fldCharType="separate"/>
          </w:r>
          <w:ins w:id="139" w:author="Sciga, Jakub" w:date="2018-09-02T21:32:00Z">
            <w:r>
              <w:rPr>
                <w:noProof/>
                <w:webHidden/>
              </w:rPr>
              <w:t>54</w:t>
            </w:r>
            <w:r>
              <w:rPr>
                <w:noProof/>
                <w:webHidden/>
              </w:rPr>
              <w:fldChar w:fldCharType="end"/>
            </w:r>
            <w:r w:rsidRPr="00795CC5">
              <w:rPr>
                <w:rStyle w:val="Hyperlink"/>
                <w:noProof/>
              </w:rPr>
              <w:fldChar w:fldCharType="end"/>
            </w:r>
          </w:ins>
        </w:p>
        <w:p w14:paraId="1F309D9D" w14:textId="692D90F0" w:rsidR="00732BF4" w:rsidRDefault="00732BF4">
          <w:pPr>
            <w:pStyle w:val="TOC3"/>
            <w:tabs>
              <w:tab w:val="left" w:pos="1320"/>
              <w:tab w:val="right" w:leader="dot" w:pos="8827"/>
            </w:tabs>
            <w:rPr>
              <w:ins w:id="140" w:author="Sciga, Jakub" w:date="2018-09-02T21:32:00Z"/>
              <w:rFonts w:asciiTheme="minorHAnsi" w:eastAsiaTheme="minorEastAsia" w:hAnsiTheme="minorHAnsi"/>
              <w:noProof/>
              <w:sz w:val="22"/>
            </w:rPr>
          </w:pPr>
          <w:ins w:id="141"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"_Toc523687346"</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6.2.1</w:t>
            </w:r>
            <w:r>
              <w:rPr>
                <w:rFonts w:asciiTheme="minorHAnsi" w:eastAsiaTheme="minorEastAsia" w:hAnsiTheme="minorHAnsi"/>
                <w:noProof/>
                <w:sz w:val="22"/>
              </w:rPr>
              <w:tab/>
            </w:r>
            <w:r w:rsidRPr="00795CC5">
              <w:rPr>
                <w:rStyle w:val="Hyperlink"/>
                <w:noProof/>
                <w:lang w:val="pl-PL"/>
              </w:rPr>
              <w:t>Wentylatory i silniki</w:t>
            </w:r>
            <w:r>
              <w:rPr>
                <w:noProof/>
                <w:webHidden/>
              </w:rPr>
              <w:tab/>
            </w:r>
            <w:r>
              <w:rPr>
                <w:noProof/>
                <w:webHidden/>
              </w:rPr>
              <w:fldChar w:fldCharType="begin"/>
            </w:r>
            <w:r>
              <w:rPr>
                <w:noProof/>
                <w:webHidden/>
              </w:rPr>
              <w:instrText xml:space="preserve"> PAGEREF _Toc523687346 \h </w:instrText>
            </w:r>
            <w:r>
              <w:rPr>
                <w:noProof/>
                <w:webHidden/>
              </w:rPr>
            </w:r>
          </w:ins>
          <w:r>
            <w:rPr>
              <w:noProof/>
              <w:webHidden/>
            </w:rPr>
            <w:fldChar w:fldCharType="separate"/>
          </w:r>
          <w:ins w:id="142" w:author="Sciga, Jakub" w:date="2018-09-02T21:32:00Z">
            <w:r>
              <w:rPr>
                <w:noProof/>
                <w:webHidden/>
              </w:rPr>
              <w:t>54</w:t>
            </w:r>
            <w:r>
              <w:rPr>
                <w:noProof/>
                <w:webHidden/>
              </w:rPr>
              <w:fldChar w:fldCharType="end"/>
            </w:r>
            <w:r w:rsidRPr="00795CC5">
              <w:rPr>
                <w:rStyle w:val="Hyperlink"/>
                <w:noProof/>
              </w:rPr>
              <w:fldChar w:fldCharType="end"/>
            </w:r>
          </w:ins>
        </w:p>
        <w:p w14:paraId="271B478F" w14:textId="08EE54F7" w:rsidR="00732BF4" w:rsidRDefault="00732BF4">
          <w:pPr>
            <w:pStyle w:val="TOC3"/>
            <w:tabs>
              <w:tab w:val="left" w:pos="1320"/>
              <w:tab w:val="right" w:leader="dot" w:pos="8827"/>
            </w:tabs>
            <w:rPr>
              <w:ins w:id="143" w:author="Sciga, Jakub" w:date="2018-09-02T21:32:00Z"/>
              <w:rFonts w:asciiTheme="minorHAnsi" w:eastAsiaTheme="minorEastAsia" w:hAnsiTheme="minorHAnsi"/>
              <w:noProof/>
              <w:sz w:val="22"/>
            </w:rPr>
          </w:pPr>
          <w:ins w:id="144"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"_Toc523687347"</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6.2.2</w:t>
            </w:r>
            <w:r>
              <w:rPr>
                <w:rFonts w:asciiTheme="minorHAnsi" w:eastAsiaTheme="minorEastAsia" w:hAnsiTheme="minorHAnsi"/>
                <w:noProof/>
                <w:sz w:val="22"/>
              </w:rPr>
              <w:tab/>
            </w:r>
            <w:r w:rsidRPr="00795CC5">
              <w:rPr>
                <w:rStyle w:val="Hyperlink"/>
                <w:noProof/>
                <w:lang w:val="pl-PL"/>
              </w:rPr>
              <w:t>Czujniki temperatury</w:t>
            </w:r>
            <w:r>
              <w:rPr>
                <w:noProof/>
                <w:webHidden/>
              </w:rPr>
              <w:tab/>
            </w:r>
            <w:r>
              <w:rPr>
                <w:noProof/>
                <w:webHidden/>
              </w:rPr>
              <w:fldChar w:fldCharType="begin"/>
            </w:r>
            <w:r>
              <w:rPr>
                <w:noProof/>
                <w:webHidden/>
              </w:rPr>
              <w:instrText xml:space="preserve"> PAGEREF _Toc523687347 \h </w:instrText>
            </w:r>
            <w:r>
              <w:rPr>
                <w:noProof/>
                <w:webHidden/>
              </w:rPr>
            </w:r>
          </w:ins>
          <w:r>
            <w:rPr>
              <w:noProof/>
              <w:webHidden/>
            </w:rPr>
            <w:fldChar w:fldCharType="separate"/>
          </w:r>
          <w:ins w:id="145" w:author="Sciga, Jakub" w:date="2018-09-02T21:32:00Z">
            <w:r>
              <w:rPr>
                <w:noProof/>
                <w:webHidden/>
              </w:rPr>
              <w:t>57</w:t>
            </w:r>
            <w:r>
              <w:rPr>
                <w:noProof/>
                <w:webHidden/>
              </w:rPr>
              <w:fldChar w:fldCharType="end"/>
            </w:r>
            <w:r w:rsidRPr="00795CC5">
              <w:rPr>
                <w:rStyle w:val="Hyperlink"/>
                <w:noProof/>
              </w:rPr>
              <w:fldChar w:fldCharType="end"/>
            </w:r>
          </w:ins>
        </w:p>
        <w:p w14:paraId="5C950347" w14:textId="4A4B9610" w:rsidR="00732BF4" w:rsidRDefault="00732BF4">
          <w:pPr>
            <w:pStyle w:val="TOC3"/>
            <w:tabs>
              <w:tab w:val="left" w:pos="1320"/>
              <w:tab w:val="right" w:leader="dot" w:pos="8827"/>
            </w:tabs>
            <w:rPr>
              <w:ins w:id="146" w:author="Sciga, Jakub" w:date="2018-09-02T21:32:00Z"/>
              <w:rFonts w:asciiTheme="minorHAnsi" w:eastAsiaTheme="minorEastAsia" w:hAnsiTheme="minorHAnsi"/>
              <w:noProof/>
              <w:sz w:val="22"/>
            </w:rPr>
          </w:pPr>
          <w:ins w:id="147" w:author="Sciga, Jakub" w:date="2018-09-02T21:32:00Z">
            <w:r w:rsidRPr="00795CC5">
              <w:rPr>
                <w:rStyle w:val="Hyperlink"/>
                <w:noProof/>
              </w:rPr>
              <w:lastRenderedPageBreak/>
              <w:fldChar w:fldCharType="begin"/>
            </w:r>
            <w:r w:rsidRPr="00795CC5">
              <w:rPr>
                <w:rStyle w:val="Hyperlink"/>
                <w:noProof/>
              </w:rPr>
              <w:instrText xml:space="preserve"> </w:instrText>
            </w:r>
            <w:r>
              <w:rPr>
                <w:noProof/>
              </w:rPr>
              <w:instrText>HYPERLINK \l "_Toc523687348"</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6.2.3</w:t>
            </w:r>
            <w:r>
              <w:rPr>
                <w:rFonts w:asciiTheme="minorHAnsi" w:eastAsiaTheme="minorEastAsia" w:hAnsiTheme="minorHAnsi"/>
                <w:noProof/>
                <w:sz w:val="22"/>
              </w:rPr>
              <w:tab/>
            </w:r>
            <w:r w:rsidRPr="00795CC5">
              <w:rPr>
                <w:rStyle w:val="Hyperlink"/>
                <w:noProof/>
                <w:lang w:val="pl-PL"/>
              </w:rPr>
              <w:t>Tryb automatyczny</w:t>
            </w:r>
            <w:r>
              <w:rPr>
                <w:noProof/>
                <w:webHidden/>
              </w:rPr>
              <w:tab/>
            </w:r>
            <w:r>
              <w:rPr>
                <w:noProof/>
                <w:webHidden/>
              </w:rPr>
              <w:fldChar w:fldCharType="begin"/>
            </w:r>
            <w:r>
              <w:rPr>
                <w:noProof/>
                <w:webHidden/>
              </w:rPr>
              <w:instrText xml:space="preserve"> PAGEREF _Toc523687348 \h </w:instrText>
            </w:r>
            <w:r>
              <w:rPr>
                <w:noProof/>
                <w:webHidden/>
              </w:rPr>
            </w:r>
          </w:ins>
          <w:r>
            <w:rPr>
              <w:noProof/>
              <w:webHidden/>
            </w:rPr>
            <w:fldChar w:fldCharType="separate"/>
          </w:r>
          <w:ins w:id="148" w:author="Sciga, Jakub" w:date="2018-09-02T21:32:00Z">
            <w:r>
              <w:rPr>
                <w:noProof/>
                <w:webHidden/>
              </w:rPr>
              <w:t>58</w:t>
            </w:r>
            <w:r>
              <w:rPr>
                <w:noProof/>
                <w:webHidden/>
              </w:rPr>
              <w:fldChar w:fldCharType="end"/>
            </w:r>
            <w:r w:rsidRPr="00795CC5">
              <w:rPr>
                <w:rStyle w:val="Hyperlink"/>
                <w:noProof/>
              </w:rPr>
              <w:fldChar w:fldCharType="end"/>
            </w:r>
          </w:ins>
        </w:p>
        <w:p w14:paraId="5BAB9BD3" w14:textId="5C429F0F" w:rsidR="00732BF4" w:rsidRDefault="00732BF4">
          <w:pPr>
            <w:pStyle w:val="TOC3"/>
            <w:tabs>
              <w:tab w:val="left" w:pos="1320"/>
              <w:tab w:val="right" w:leader="dot" w:pos="8827"/>
            </w:tabs>
            <w:rPr>
              <w:ins w:id="149" w:author="Sciga, Jakub" w:date="2018-09-02T21:32:00Z"/>
              <w:rFonts w:asciiTheme="minorHAnsi" w:eastAsiaTheme="minorEastAsia" w:hAnsiTheme="minorHAnsi"/>
              <w:noProof/>
              <w:sz w:val="22"/>
            </w:rPr>
          </w:pPr>
          <w:ins w:id="150"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"_Toc523687349"</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6.2.4</w:t>
            </w:r>
            <w:r>
              <w:rPr>
                <w:rFonts w:asciiTheme="minorHAnsi" w:eastAsiaTheme="minorEastAsia" w:hAnsiTheme="minorHAnsi"/>
                <w:noProof/>
                <w:sz w:val="22"/>
              </w:rPr>
              <w:tab/>
            </w:r>
            <w:r w:rsidRPr="00795CC5">
              <w:rPr>
                <w:rStyle w:val="Hyperlink"/>
                <w:noProof/>
                <w:lang w:val="pl-PL"/>
              </w:rPr>
              <w:t>Przyciski bezpieczeństwa</w:t>
            </w:r>
            <w:r>
              <w:rPr>
                <w:noProof/>
                <w:webHidden/>
              </w:rPr>
              <w:tab/>
            </w:r>
            <w:r>
              <w:rPr>
                <w:noProof/>
                <w:webHidden/>
              </w:rPr>
              <w:fldChar w:fldCharType="begin"/>
            </w:r>
            <w:r>
              <w:rPr>
                <w:noProof/>
                <w:webHidden/>
              </w:rPr>
              <w:instrText xml:space="preserve"> PAGEREF _Toc523687349 \h </w:instrText>
            </w:r>
            <w:r>
              <w:rPr>
                <w:noProof/>
                <w:webHidden/>
              </w:rPr>
            </w:r>
          </w:ins>
          <w:r>
            <w:rPr>
              <w:noProof/>
              <w:webHidden/>
            </w:rPr>
            <w:fldChar w:fldCharType="separate"/>
          </w:r>
          <w:ins w:id="151" w:author="Sciga, Jakub" w:date="2018-09-02T21:32:00Z">
            <w:r>
              <w:rPr>
                <w:noProof/>
                <w:webHidden/>
              </w:rPr>
              <w:t>59</w:t>
            </w:r>
            <w:r>
              <w:rPr>
                <w:noProof/>
                <w:webHidden/>
              </w:rPr>
              <w:fldChar w:fldCharType="end"/>
            </w:r>
            <w:r w:rsidRPr="00795CC5">
              <w:rPr>
                <w:rStyle w:val="Hyperlink"/>
                <w:noProof/>
              </w:rPr>
              <w:fldChar w:fldCharType="end"/>
            </w:r>
          </w:ins>
        </w:p>
        <w:p w14:paraId="6185D01B" w14:textId="6ACC468E" w:rsidR="00732BF4" w:rsidRDefault="00732BF4">
          <w:pPr>
            <w:pStyle w:val="TOC2"/>
            <w:tabs>
              <w:tab w:val="left" w:pos="880"/>
              <w:tab w:val="right" w:leader="dot" w:pos="8827"/>
            </w:tabs>
            <w:rPr>
              <w:ins w:id="152" w:author="Sciga, Jakub" w:date="2018-09-02T21:32:00Z"/>
              <w:rFonts w:asciiTheme="minorHAnsi" w:eastAsiaTheme="minorEastAsia" w:hAnsiTheme="minorHAnsi"/>
              <w:noProof/>
              <w:sz w:val="22"/>
            </w:rPr>
          </w:pPr>
          <w:ins w:id="153" w:author="Sciga, Jakub" w:date="2018-09-02T21:32:00Z">
            <w:r w:rsidRPr="00795CC5">
              <w:rPr>
                <w:rStyle w:val="Hyperlink"/>
                <w:noProof/>
              </w:rPr>
              <w:fldChar w:fldCharType="begin"/>
            </w:r>
            <w:r w:rsidRPr="00795CC5">
              <w:rPr>
                <w:rStyle w:val="Hyperlink"/>
                <w:noProof/>
              </w:rPr>
              <w:instrText xml:space="preserve"> </w:instrText>
            </w:r>
            <w:r>
              <w:rPr>
                <w:noProof/>
              </w:rPr>
              <w:instrText>HYPERLINK \l "_Toc523687350"</w:instrText>
            </w:r>
            <w:r w:rsidRPr="00795CC5">
              <w:rPr>
                <w:rStyle w:val="Hyperlink"/>
                <w:noProof/>
              </w:rPr>
              <w:instrText xml:space="preserve"> </w:instrText>
            </w:r>
            <w:r w:rsidRPr="00795CC5">
              <w:rPr>
                <w:rStyle w:val="Hyperlink"/>
                <w:noProof/>
              </w:rPr>
            </w:r>
            <w:r w:rsidRPr="00795CC5">
              <w:rPr>
                <w:rStyle w:val="Hyperlink"/>
                <w:noProof/>
              </w:rPr>
              <w:fldChar w:fldCharType="separate"/>
            </w:r>
            <w:r w:rsidRPr="00795CC5">
              <w:rPr>
                <w:rStyle w:val="Hyperlink"/>
                <w:noProof/>
                <w:lang w:val="pl-PL"/>
              </w:rPr>
              <w:t>6.3</w:t>
            </w:r>
            <w:r>
              <w:rPr>
                <w:rFonts w:asciiTheme="minorHAnsi" w:eastAsiaTheme="minorEastAsia" w:hAnsiTheme="minorHAnsi"/>
                <w:noProof/>
                <w:sz w:val="22"/>
              </w:rPr>
              <w:tab/>
            </w:r>
            <w:r w:rsidRPr="00795CC5">
              <w:rPr>
                <w:rStyle w:val="Hyperlink"/>
                <w:noProof/>
                <w:lang w:val="pl-PL"/>
              </w:rPr>
              <w:t>Analiza wyników</w:t>
            </w:r>
            <w:r>
              <w:rPr>
                <w:noProof/>
                <w:webHidden/>
              </w:rPr>
              <w:tab/>
            </w:r>
            <w:r>
              <w:rPr>
                <w:noProof/>
                <w:webHidden/>
              </w:rPr>
              <w:fldChar w:fldCharType="begin"/>
            </w:r>
            <w:r>
              <w:rPr>
                <w:noProof/>
                <w:webHidden/>
              </w:rPr>
              <w:instrText xml:space="preserve"> PAGEREF _Toc523687350 \h </w:instrText>
            </w:r>
            <w:r>
              <w:rPr>
                <w:noProof/>
                <w:webHidden/>
              </w:rPr>
            </w:r>
          </w:ins>
          <w:r>
            <w:rPr>
              <w:noProof/>
              <w:webHidden/>
            </w:rPr>
            <w:fldChar w:fldCharType="separate"/>
          </w:r>
          <w:ins w:id="154" w:author="Sciga, Jakub" w:date="2018-09-02T21:32:00Z">
            <w:r>
              <w:rPr>
                <w:noProof/>
                <w:webHidden/>
              </w:rPr>
              <w:t>59</w:t>
            </w:r>
            <w:r>
              <w:rPr>
                <w:noProof/>
                <w:webHidden/>
              </w:rPr>
              <w:fldChar w:fldCharType="end"/>
            </w:r>
            <w:r w:rsidRPr="00795CC5">
              <w:rPr>
                <w:rStyle w:val="Hyperlink"/>
                <w:noProof/>
              </w:rPr>
              <w:fldChar w:fldCharType="end"/>
            </w:r>
          </w:ins>
        </w:p>
        <w:p w14:paraId="658D8F92" w14:textId="5F359758" w:rsidR="00732BF4" w:rsidRDefault="00732BF4">
          <w:pPr>
            <w:pStyle w:val="TOC1"/>
            <w:rPr>
              <w:ins w:id="155" w:author="Sciga, Jakub" w:date="2018-09-02T21:32:00Z"/>
              <w:rFonts w:asciiTheme="minorHAnsi" w:eastAsiaTheme="minorEastAsia" w:hAnsiTheme="minorHAnsi"/>
              <w:b w:val="0"/>
              <w:sz w:val="22"/>
              <w:lang w:val="en-US"/>
            </w:rPr>
          </w:pPr>
          <w:ins w:id="156" w:author="Sciga, Jakub" w:date="2018-09-02T21:32:00Z">
            <w:r w:rsidRPr="00795CC5">
              <w:rPr>
                <w:rStyle w:val="Hyperlink"/>
              </w:rPr>
              <w:fldChar w:fldCharType="begin"/>
            </w:r>
            <w:r w:rsidRPr="00795CC5">
              <w:rPr>
                <w:rStyle w:val="Hyperlink"/>
              </w:rPr>
              <w:instrText xml:space="preserve"> </w:instrText>
            </w:r>
            <w:r>
              <w:instrText>HYPERLINK \l "_Toc523687351"</w:instrText>
            </w:r>
            <w:r w:rsidRPr="00795CC5">
              <w:rPr>
                <w:rStyle w:val="Hyperlink"/>
              </w:rPr>
              <w:instrText xml:space="preserve"> </w:instrText>
            </w:r>
            <w:r w:rsidRPr="00795CC5">
              <w:rPr>
                <w:rStyle w:val="Hyperlink"/>
              </w:rPr>
            </w:r>
            <w:r w:rsidRPr="00795CC5">
              <w:rPr>
                <w:rStyle w:val="Hyperlink"/>
              </w:rPr>
              <w:fldChar w:fldCharType="separate"/>
            </w:r>
            <w:r w:rsidRPr="00795CC5">
              <w:rPr>
                <w:rStyle w:val="Hyperlink"/>
              </w:rPr>
              <w:t>7.</w:t>
            </w:r>
            <w:r>
              <w:rPr>
                <w:rFonts w:asciiTheme="minorHAnsi" w:eastAsiaTheme="minorEastAsia" w:hAnsiTheme="minorHAnsi"/>
                <w:b w:val="0"/>
                <w:sz w:val="22"/>
                <w:lang w:val="en-US"/>
              </w:rPr>
              <w:tab/>
            </w:r>
            <w:r w:rsidRPr="00795CC5">
              <w:rPr>
                <w:rStyle w:val="Hyperlink"/>
              </w:rPr>
              <w:t>Zakończenie</w:t>
            </w:r>
            <w:r>
              <w:rPr>
                <w:webHidden/>
              </w:rPr>
              <w:tab/>
            </w:r>
            <w:r>
              <w:rPr>
                <w:webHidden/>
              </w:rPr>
              <w:fldChar w:fldCharType="begin"/>
            </w:r>
            <w:r>
              <w:rPr>
                <w:webHidden/>
              </w:rPr>
              <w:instrText xml:space="preserve"> PAGEREF _Toc523687351 \h </w:instrText>
            </w:r>
            <w:r>
              <w:rPr>
                <w:webHidden/>
              </w:rPr>
            </w:r>
          </w:ins>
          <w:r>
            <w:rPr>
              <w:webHidden/>
            </w:rPr>
            <w:fldChar w:fldCharType="separate"/>
          </w:r>
          <w:ins w:id="157" w:author="Sciga, Jakub" w:date="2018-09-02T21:32:00Z">
            <w:r>
              <w:rPr>
                <w:webHidden/>
              </w:rPr>
              <w:t>60</w:t>
            </w:r>
            <w:r>
              <w:rPr>
                <w:webHidden/>
              </w:rPr>
              <w:fldChar w:fldCharType="end"/>
            </w:r>
            <w:r w:rsidRPr="00795CC5">
              <w:rPr>
                <w:rStyle w:val="Hyperlink"/>
              </w:rPr>
              <w:fldChar w:fldCharType="end"/>
            </w:r>
          </w:ins>
        </w:p>
        <w:p w14:paraId="02C9C63C" w14:textId="51AAD39B" w:rsidR="00732BF4" w:rsidRDefault="00732BF4">
          <w:pPr>
            <w:pStyle w:val="TOC1"/>
            <w:rPr>
              <w:ins w:id="158" w:author="Sciga, Jakub" w:date="2018-09-02T21:32:00Z"/>
              <w:rFonts w:asciiTheme="minorHAnsi" w:eastAsiaTheme="minorEastAsia" w:hAnsiTheme="minorHAnsi"/>
              <w:b w:val="0"/>
              <w:sz w:val="22"/>
              <w:lang w:val="en-US"/>
            </w:rPr>
          </w:pPr>
          <w:ins w:id="159" w:author="Sciga, Jakub" w:date="2018-09-02T21:32:00Z">
            <w:r w:rsidRPr="00795CC5">
              <w:rPr>
                <w:rStyle w:val="Hyperlink"/>
              </w:rPr>
              <w:fldChar w:fldCharType="begin"/>
            </w:r>
            <w:r w:rsidRPr="00795CC5">
              <w:rPr>
                <w:rStyle w:val="Hyperlink"/>
              </w:rPr>
              <w:instrText xml:space="preserve"> </w:instrText>
            </w:r>
            <w:r>
              <w:instrText>HYPERLINK \l "_Toc523687352"</w:instrText>
            </w:r>
            <w:r w:rsidRPr="00795CC5">
              <w:rPr>
                <w:rStyle w:val="Hyperlink"/>
              </w:rPr>
              <w:instrText xml:space="preserve"> </w:instrText>
            </w:r>
            <w:r w:rsidRPr="00795CC5">
              <w:rPr>
                <w:rStyle w:val="Hyperlink"/>
              </w:rPr>
            </w:r>
            <w:r w:rsidRPr="00795CC5">
              <w:rPr>
                <w:rStyle w:val="Hyperlink"/>
              </w:rPr>
              <w:fldChar w:fldCharType="separate"/>
            </w:r>
            <w:r w:rsidRPr="00795CC5">
              <w:rPr>
                <w:rStyle w:val="Hyperlink"/>
              </w:rPr>
              <w:t>8.</w:t>
            </w:r>
            <w:r>
              <w:rPr>
                <w:rFonts w:asciiTheme="minorHAnsi" w:eastAsiaTheme="minorEastAsia" w:hAnsiTheme="minorHAnsi"/>
                <w:b w:val="0"/>
                <w:sz w:val="22"/>
                <w:lang w:val="en-US"/>
              </w:rPr>
              <w:tab/>
            </w:r>
            <w:r w:rsidRPr="00795CC5">
              <w:rPr>
                <w:rStyle w:val="Hyperlink"/>
              </w:rPr>
              <w:t>Bibliografia</w:t>
            </w:r>
            <w:r>
              <w:rPr>
                <w:webHidden/>
              </w:rPr>
              <w:tab/>
            </w:r>
            <w:r>
              <w:rPr>
                <w:webHidden/>
              </w:rPr>
              <w:fldChar w:fldCharType="begin"/>
            </w:r>
            <w:r>
              <w:rPr>
                <w:webHidden/>
              </w:rPr>
              <w:instrText xml:space="preserve"> PAGEREF _Toc523687352 \h </w:instrText>
            </w:r>
            <w:r>
              <w:rPr>
                <w:webHidden/>
              </w:rPr>
            </w:r>
          </w:ins>
          <w:r>
            <w:rPr>
              <w:webHidden/>
            </w:rPr>
            <w:fldChar w:fldCharType="separate"/>
          </w:r>
          <w:ins w:id="160" w:author="Sciga, Jakub" w:date="2018-09-02T21:32:00Z">
            <w:r>
              <w:rPr>
                <w:webHidden/>
              </w:rPr>
              <w:t>62</w:t>
            </w:r>
            <w:r>
              <w:rPr>
                <w:webHidden/>
              </w:rPr>
              <w:fldChar w:fldCharType="end"/>
            </w:r>
            <w:r w:rsidRPr="00795CC5">
              <w:rPr>
                <w:rStyle w:val="Hyperlink"/>
              </w:rPr>
              <w:fldChar w:fldCharType="end"/>
            </w:r>
          </w:ins>
        </w:p>
        <w:p w14:paraId="4A087E71" w14:textId="12CF7A2C" w:rsidR="00AC3F76" w:rsidDel="00732BF4" w:rsidRDefault="00AC3F76">
          <w:pPr>
            <w:pStyle w:val="TOC1"/>
            <w:rPr>
              <w:del w:id="161" w:author="Sciga, Jakub" w:date="2018-09-02T21:32:00Z"/>
              <w:rFonts w:asciiTheme="minorHAnsi" w:eastAsiaTheme="minorEastAsia" w:hAnsiTheme="minorHAnsi"/>
              <w:b w:val="0"/>
              <w:sz w:val="22"/>
              <w:lang w:val="en-US"/>
            </w:rPr>
          </w:pPr>
          <w:del w:id="162" w:author="Sciga, Jakub" w:date="2018-09-02T21:32:00Z">
            <w:r w:rsidRPr="00732BF4" w:rsidDel="00732BF4">
              <w:rPr>
                <w:rStyle w:val="Hyperlink"/>
                <w:rPrChange w:id="163" w:author="Sciga, Jakub" w:date="2018-09-02T21:32:00Z">
                  <w:rPr>
                    <w:rStyle w:val="Hyperlink"/>
                  </w:rPr>
                </w:rPrChange>
              </w:rPr>
              <w:delText>1.</w:delText>
            </w:r>
            <w:r w:rsidDel="00732BF4">
              <w:rPr>
                <w:rFonts w:asciiTheme="minorHAnsi" w:eastAsiaTheme="minorEastAsia" w:hAnsiTheme="minorHAnsi"/>
                <w:b w:val="0"/>
                <w:sz w:val="22"/>
                <w:lang w:val="en-US"/>
              </w:rPr>
              <w:tab/>
            </w:r>
            <w:r w:rsidRPr="00732BF4" w:rsidDel="00732BF4">
              <w:rPr>
                <w:rStyle w:val="Hyperlink"/>
                <w:rPrChange w:id="164" w:author="Sciga, Jakub" w:date="2018-09-02T21:32:00Z">
                  <w:rPr>
                    <w:rStyle w:val="Hyperlink"/>
                  </w:rPr>
                </w:rPrChange>
              </w:rPr>
              <w:delText>Spis treści</w:delText>
            </w:r>
            <w:r w:rsidDel="00732BF4">
              <w:rPr>
                <w:webHidden/>
              </w:rPr>
              <w:tab/>
              <w:delText>8</w:delText>
            </w:r>
          </w:del>
        </w:p>
        <w:p w14:paraId="42E78560" w14:textId="1F2F9A61" w:rsidR="00AC3F76" w:rsidDel="00732BF4" w:rsidRDefault="00AC3F76">
          <w:pPr>
            <w:pStyle w:val="TOC1"/>
            <w:rPr>
              <w:del w:id="165" w:author="Sciga, Jakub" w:date="2018-09-02T21:32:00Z"/>
              <w:rFonts w:asciiTheme="minorHAnsi" w:eastAsiaTheme="minorEastAsia" w:hAnsiTheme="minorHAnsi"/>
              <w:b w:val="0"/>
              <w:sz w:val="22"/>
              <w:lang w:val="en-US"/>
            </w:rPr>
          </w:pPr>
          <w:del w:id="166" w:author="Sciga, Jakub" w:date="2018-09-02T21:32:00Z">
            <w:r w:rsidRPr="00732BF4" w:rsidDel="00732BF4">
              <w:rPr>
                <w:rStyle w:val="Hyperlink"/>
                <w:rPrChange w:id="167" w:author="Sciga, Jakub" w:date="2018-09-02T21:32:00Z">
                  <w:rPr>
                    <w:rStyle w:val="Hyperlink"/>
                  </w:rPr>
                </w:rPrChange>
              </w:rPr>
              <w:delText>2.</w:delText>
            </w:r>
            <w:r w:rsidDel="00732BF4">
              <w:rPr>
                <w:rFonts w:asciiTheme="minorHAnsi" w:eastAsiaTheme="minorEastAsia" w:hAnsiTheme="minorHAnsi"/>
                <w:b w:val="0"/>
                <w:sz w:val="22"/>
                <w:lang w:val="en-US"/>
              </w:rPr>
              <w:tab/>
            </w:r>
            <w:r w:rsidRPr="00732BF4" w:rsidDel="00732BF4">
              <w:rPr>
                <w:rStyle w:val="Hyperlink"/>
                <w:rPrChange w:id="168" w:author="Sciga, Jakub" w:date="2018-09-02T21:32:00Z">
                  <w:rPr>
                    <w:rStyle w:val="Hyperlink"/>
                  </w:rPr>
                </w:rPrChange>
              </w:rPr>
              <w:delText>Wstęp</w:delText>
            </w:r>
            <w:r w:rsidDel="00732BF4">
              <w:rPr>
                <w:webHidden/>
              </w:rPr>
              <w:tab/>
              <w:delText>11</w:delText>
            </w:r>
          </w:del>
        </w:p>
        <w:p w14:paraId="46F482ED" w14:textId="1F0AF6E5" w:rsidR="00AC3F76" w:rsidDel="00732BF4" w:rsidRDefault="00AC3F76">
          <w:pPr>
            <w:pStyle w:val="TOC2"/>
            <w:tabs>
              <w:tab w:val="left" w:pos="880"/>
              <w:tab w:val="right" w:leader="dot" w:pos="8827"/>
            </w:tabs>
            <w:rPr>
              <w:del w:id="169" w:author="Sciga, Jakub" w:date="2018-09-02T21:32:00Z"/>
              <w:rFonts w:asciiTheme="minorHAnsi" w:eastAsiaTheme="minorEastAsia" w:hAnsiTheme="minorHAnsi"/>
              <w:noProof/>
              <w:sz w:val="22"/>
            </w:rPr>
          </w:pPr>
          <w:del w:id="170" w:author="Sciga, Jakub" w:date="2018-09-02T21:32:00Z">
            <w:r w:rsidRPr="00732BF4" w:rsidDel="00732BF4">
              <w:rPr>
                <w:rStyle w:val="Hyperlink"/>
                <w:noProof/>
                <w:lang w:val="pl-PL"/>
                <w:rPrChange w:id="171" w:author="Sciga, Jakub" w:date="2018-09-02T21:32:00Z">
                  <w:rPr>
                    <w:rStyle w:val="Hyperlink"/>
                    <w:noProof/>
                    <w:lang w:val="pl-PL"/>
                  </w:rPr>
                </w:rPrChange>
              </w:rPr>
              <w:delText>2.1</w:delText>
            </w:r>
            <w:r w:rsidDel="00732BF4">
              <w:rPr>
                <w:rFonts w:asciiTheme="minorHAnsi" w:eastAsiaTheme="minorEastAsia" w:hAnsiTheme="minorHAnsi"/>
                <w:noProof/>
                <w:sz w:val="22"/>
              </w:rPr>
              <w:tab/>
            </w:r>
            <w:r w:rsidRPr="00732BF4" w:rsidDel="00732BF4">
              <w:rPr>
                <w:rStyle w:val="Hyperlink"/>
                <w:noProof/>
                <w:lang w:val="pl-PL"/>
                <w:rPrChange w:id="172" w:author="Sciga, Jakub" w:date="2018-09-02T21:32:00Z">
                  <w:rPr>
                    <w:rStyle w:val="Hyperlink"/>
                    <w:noProof/>
                    <w:lang w:val="pl-PL"/>
                  </w:rPr>
                </w:rPrChange>
              </w:rPr>
              <w:delText>Problematyka zanieczyszczeń w Polsce</w:delText>
            </w:r>
            <w:r w:rsidDel="00732BF4">
              <w:rPr>
                <w:noProof/>
                <w:webHidden/>
              </w:rPr>
              <w:tab/>
              <w:delText>11</w:delText>
            </w:r>
          </w:del>
        </w:p>
        <w:p w14:paraId="2D4F89C7" w14:textId="4823F776" w:rsidR="00AC3F76" w:rsidDel="00732BF4" w:rsidRDefault="00AC3F76">
          <w:pPr>
            <w:pStyle w:val="TOC1"/>
            <w:rPr>
              <w:del w:id="173" w:author="Sciga, Jakub" w:date="2018-09-02T21:32:00Z"/>
              <w:rFonts w:asciiTheme="minorHAnsi" w:eastAsiaTheme="minorEastAsia" w:hAnsiTheme="minorHAnsi"/>
              <w:b w:val="0"/>
              <w:sz w:val="22"/>
              <w:lang w:val="en-US"/>
            </w:rPr>
          </w:pPr>
          <w:del w:id="174" w:author="Sciga, Jakub" w:date="2018-09-02T21:32:00Z">
            <w:r w:rsidRPr="00732BF4" w:rsidDel="00732BF4">
              <w:rPr>
                <w:rStyle w:val="Hyperlink"/>
                <w:rPrChange w:id="175" w:author="Sciga, Jakub" w:date="2018-09-02T21:32:00Z">
                  <w:rPr>
                    <w:rStyle w:val="Hyperlink"/>
                  </w:rPr>
                </w:rPrChange>
              </w:rPr>
              <w:delText>3.</w:delText>
            </w:r>
            <w:r w:rsidDel="00732BF4">
              <w:rPr>
                <w:rFonts w:asciiTheme="minorHAnsi" w:eastAsiaTheme="minorEastAsia" w:hAnsiTheme="minorHAnsi"/>
                <w:b w:val="0"/>
                <w:sz w:val="22"/>
                <w:lang w:val="en-US"/>
              </w:rPr>
              <w:tab/>
            </w:r>
            <w:r w:rsidRPr="00732BF4" w:rsidDel="00732BF4">
              <w:rPr>
                <w:rStyle w:val="Hyperlink"/>
                <w:rPrChange w:id="176" w:author="Sciga, Jakub" w:date="2018-09-02T21:32:00Z">
                  <w:rPr>
                    <w:rStyle w:val="Hyperlink"/>
                  </w:rPr>
                </w:rPrChange>
              </w:rPr>
              <w:delText>Procesy spalania</w:delText>
            </w:r>
            <w:r w:rsidDel="00732BF4">
              <w:rPr>
                <w:webHidden/>
              </w:rPr>
              <w:tab/>
              <w:delText>13</w:delText>
            </w:r>
          </w:del>
        </w:p>
        <w:p w14:paraId="5F655C4D" w14:textId="3C796EF2" w:rsidR="00AC3F76" w:rsidDel="00732BF4" w:rsidRDefault="00AC3F76">
          <w:pPr>
            <w:pStyle w:val="TOC2"/>
            <w:tabs>
              <w:tab w:val="left" w:pos="880"/>
              <w:tab w:val="right" w:leader="dot" w:pos="8827"/>
            </w:tabs>
            <w:rPr>
              <w:del w:id="177" w:author="Sciga, Jakub" w:date="2018-09-02T21:32:00Z"/>
              <w:rFonts w:asciiTheme="minorHAnsi" w:eastAsiaTheme="minorEastAsia" w:hAnsiTheme="minorHAnsi"/>
              <w:noProof/>
              <w:sz w:val="22"/>
            </w:rPr>
          </w:pPr>
          <w:del w:id="178" w:author="Sciga, Jakub" w:date="2018-09-02T21:32:00Z">
            <w:r w:rsidRPr="00732BF4" w:rsidDel="00732BF4">
              <w:rPr>
                <w:rStyle w:val="Hyperlink"/>
                <w:noProof/>
                <w:lang w:val="pl-PL"/>
                <w:rPrChange w:id="179" w:author="Sciga, Jakub" w:date="2018-09-02T21:32:00Z">
                  <w:rPr>
                    <w:rStyle w:val="Hyperlink"/>
                    <w:noProof/>
                    <w:lang w:val="pl-PL"/>
                  </w:rPr>
                </w:rPrChange>
              </w:rPr>
              <w:delText>3.1</w:delText>
            </w:r>
            <w:r w:rsidDel="00732BF4">
              <w:rPr>
                <w:rFonts w:asciiTheme="minorHAnsi" w:eastAsiaTheme="minorEastAsia" w:hAnsiTheme="minorHAnsi"/>
                <w:noProof/>
                <w:sz w:val="22"/>
              </w:rPr>
              <w:tab/>
            </w:r>
            <w:r w:rsidRPr="00732BF4" w:rsidDel="00732BF4">
              <w:rPr>
                <w:rStyle w:val="Hyperlink"/>
                <w:noProof/>
                <w:lang w:val="pl-PL"/>
                <w:rPrChange w:id="180" w:author="Sciga, Jakub" w:date="2018-09-02T21:32:00Z">
                  <w:rPr>
                    <w:rStyle w:val="Hyperlink"/>
                    <w:noProof/>
                    <w:lang w:val="pl-PL"/>
                  </w:rPr>
                </w:rPrChange>
              </w:rPr>
              <w:delText>Chemia spalania</w:delText>
            </w:r>
            <w:r w:rsidDel="00732BF4">
              <w:rPr>
                <w:noProof/>
                <w:webHidden/>
              </w:rPr>
              <w:tab/>
              <w:delText>13</w:delText>
            </w:r>
          </w:del>
        </w:p>
        <w:p w14:paraId="4E92DAFA" w14:textId="5ACC4A13" w:rsidR="00AC3F76" w:rsidDel="00732BF4" w:rsidRDefault="00AC3F76">
          <w:pPr>
            <w:pStyle w:val="TOC3"/>
            <w:tabs>
              <w:tab w:val="left" w:pos="1320"/>
              <w:tab w:val="right" w:leader="dot" w:pos="8827"/>
            </w:tabs>
            <w:rPr>
              <w:del w:id="181" w:author="Sciga, Jakub" w:date="2018-09-02T21:32:00Z"/>
              <w:rFonts w:asciiTheme="minorHAnsi" w:eastAsiaTheme="minorEastAsia" w:hAnsiTheme="minorHAnsi"/>
              <w:noProof/>
              <w:sz w:val="22"/>
            </w:rPr>
          </w:pPr>
          <w:del w:id="182" w:author="Sciga, Jakub" w:date="2018-09-02T21:32:00Z">
            <w:r w:rsidRPr="00732BF4" w:rsidDel="00732BF4">
              <w:rPr>
                <w:rStyle w:val="Hyperlink"/>
                <w:noProof/>
                <w:lang w:val="pl-PL"/>
                <w:rPrChange w:id="183" w:author="Sciga, Jakub" w:date="2018-09-02T21:32:00Z">
                  <w:rPr>
                    <w:rStyle w:val="Hyperlink"/>
                    <w:noProof/>
                    <w:lang w:val="pl-PL"/>
                  </w:rPr>
                </w:rPrChange>
              </w:rPr>
              <w:delText>3.1.1</w:delText>
            </w:r>
            <w:r w:rsidDel="00732BF4">
              <w:rPr>
                <w:rFonts w:asciiTheme="minorHAnsi" w:eastAsiaTheme="minorEastAsia" w:hAnsiTheme="minorHAnsi"/>
                <w:noProof/>
                <w:sz w:val="22"/>
              </w:rPr>
              <w:tab/>
            </w:r>
            <w:r w:rsidRPr="00732BF4" w:rsidDel="00732BF4">
              <w:rPr>
                <w:rStyle w:val="Hyperlink"/>
                <w:noProof/>
                <w:lang w:val="pl-PL"/>
                <w:rPrChange w:id="184" w:author="Sciga, Jakub" w:date="2018-09-02T21:32:00Z">
                  <w:rPr>
                    <w:rStyle w:val="Hyperlink"/>
                    <w:noProof/>
                    <w:lang w:val="pl-PL"/>
                  </w:rPr>
                </w:rPrChange>
              </w:rPr>
              <w:delText>Równania i przemiany chemiczne</w:delText>
            </w:r>
            <w:r w:rsidDel="00732BF4">
              <w:rPr>
                <w:noProof/>
                <w:webHidden/>
              </w:rPr>
              <w:tab/>
              <w:delText>13</w:delText>
            </w:r>
          </w:del>
        </w:p>
        <w:p w14:paraId="72E77CF6" w14:textId="79BB1ADB" w:rsidR="00AC3F76" w:rsidDel="00732BF4" w:rsidRDefault="00AC3F76">
          <w:pPr>
            <w:pStyle w:val="TOC3"/>
            <w:tabs>
              <w:tab w:val="left" w:pos="1320"/>
              <w:tab w:val="right" w:leader="dot" w:pos="8827"/>
            </w:tabs>
            <w:rPr>
              <w:del w:id="185" w:author="Sciga, Jakub" w:date="2018-09-02T21:32:00Z"/>
              <w:rFonts w:asciiTheme="minorHAnsi" w:eastAsiaTheme="minorEastAsia" w:hAnsiTheme="minorHAnsi"/>
              <w:noProof/>
              <w:sz w:val="22"/>
            </w:rPr>
          </w:pPr>
          <w:del w:id="186" w:author="Sciga, Jakub" w:date="2018-09-02T21:32:00Z">
            <w:r w:rsidRPr="00732BF4" w:rsidDel="00732BF4">
              <w:rPr>
                <w:rStyle w:val="Hyperlink"/>
                <w:noProof/>
                <w:lang w:val="pl-PL"/>
                <w:rPrChange w:id="187" w:author="Sciga, Jakub" w:date="2018-09-02T21:32:00Z">
                  <w:rPr>
                    <w:rStyle w:val="Hyperlink"/>
                    <w:noProof/>
                    <w:lang w:val="pl-PL"/>
                  </w:rPr>
                </w:rPrChange>
              </w:rPr>
              <w:delText>3.1.2</w:delText>
            </w:r>
            <w:r w:rsidDel="00732BF4">
              <w:rPr>
                <w:rFonts w:asciiTheme="minorHAnsi" w:eastAsiaTheme="minorEastAsia" w:hAnsiTheme="minorHAnsi"/>
                <w:noProof/>
                <w:sz w:val="22"/>
              </w:rPr>
              <w:tab/>
            </w:r>
            <w:r w:rsidRPr="00732BF4" w:rsidDel="00732BF4">
              <w:rPr>
                <w:rStyle w:val="Hyperlink"/>
                <w:noProof/>
                <w:lang w:val="pl-PL"/>
                <w:rPrChange w:id="188" w:author="Sciga, Jakub" w:date="2018-09-02T21:32:00Z">
                  <w:rPr>
                    <w:rStyle w:val="Hyperlink"/>
                    <w:noProof/>
                    <w:lang w:val="pl-PL"/>
                  </w:rPr>
                </w:rPrChange>
              </w:rPr>
              <w:delText>Spalanie węglowodorów</w:delText>
            </w:r>
            <w:r w:rsidDel="00732BF4">
              <w:rPr>
                <w:noProof/>
                <w:webHidden/>
              </w:rPr>
              <w:tab/>
              <w:delText>14</w:delText>
            </w:r>
          </w:del>
        </w:p>
        <w:p w14:paraId="35B1E8E5" w14:textId="6FFBFEB2" w:rsidR="00AC3F76" w:rsidDel="00732BF4" w:rsidRDefault="00AC3F76">
          <w:pPr>
            <w:pStyle w:val="TOC2"/>
            <w:tabs>
              <w:tab w:val="left" w:pos="880"/>
              <w:tab w:val="right" w:leader="dot" w:pos="8827"/>
            </w:tabs>
            <w:rPr>
              <w:del w:id="189" w:author="Sciga, Jakub" w:date="2018-09-02T21:32:00Z"/>
              <w:rFonts w:asciiTheme="minorHAnsi" w:eastAsiaTheme="minorEastAsia" w:hAnsiTheme="minorHAnsi"/>
              <w:noProof/>
              <w:sz w:val="22"/>
            </w:rPr>
          </w:pPr>
          <w:del w:id="190" w:author="Sciga, Jakub" w:date="2018-09-02T21:32:00Z">
            <w:r w:rsidRPr="00732BF4" w:rsidDel="00732BF4">
              <w:rPr>
                <w:rStyle w:val="Hyperlink"/>
                <w:noProof/>
                <w:lang w:val="pl-PL"/>
                <w:rPrChange w:id="191" w:author="Sciga, Jakub" w:date="2018-09-02T21:32:00Z">
                  <w:rPr>
                    <w:rStyle w:val="Hyperlink"/>
                    <w:noProof/>
                    <w:lang w:val="pl-PL"/>
                  </w:rPr>
                </w:rPrChange>
              </w:rPr>
              <w:delText>3.2</w:delText>
            </w:r>
            <w:r w:rsidDel="00732BF4">
              <w:rPr>
                <w:rFonts w:asciiTheme="minorHAnsi" w:eastAsiaTheme="minorEastAsia" w:hAnsiTheme="minorHAnsi"/>
                <w:noProof/>
                <w:sz w:val="22"/>
              </w:rPr>
              <w:tab/>
            </w:r>
            <w:r w:rsidRPr="00732BF4" w:rsidDel="00732BF4">
              <w:rPr>
                <w:rStyle w:val="Hyperlink"/>
                <w:noProof/>
                <w:lang w:val="pl-PL"/>
                <w:rPrChange w:id="192" w:author="Sciga, Jakub" w:date="2018-09-02T21:32:00Z">
                  <w:rPr>
                    <w:rStyle w:val="Hyperlink"/>
                    <w:noProof/>
                    <w:lang w:val="pl-PL"/>
                  </w:rPr>
                </w:rPrChange>
              </w:rPr>
              <w:delText>Spalanie paliw</w:delText>
            </w:r>
            <w:r w:rsidDel="00732BF4">
              <w:rPr>
                <w:noProof/>
                <w:webHidden/>
              </w:rPr>
              <w:tab/>
              <w:delText>16</w:delText>
            </w:r>
          </w:del>
        </w:p>
        <w:p w14:paraId="05407907" w14:textId="5BF74896" w:rsidR="00AC3F76" w:rsidDel="00732BF4" w:rsidRDefault="00AC3F76">
          <w:pPr>
            <w:pStyle w:val="TOC3"/>
            <w:tabs>
              <w:tab w:val="left" w:pos="1320"/>
              <w:tab w:val="right" w:leader="dot" w:pos="8827"/>
            </w:tabs>
            <w:rPr>
              <w:del w:id="193" w:author="Sciga, Jakub" w:date="2018-09-02T21:32:00Z"/>
              <w:rFonts w:asciiTheme="minorHAnsi" w:eastAsiaTheme="minorEastAsia" w:hAnsiTheme="minorHAnsi"/>
              <w:noProof/>
              <w:sz w:val="22"/>
            </w:rPr>
          </w:pPr>
          <w:del w:id="194" w:author="Sciga, Jakub" w:date="2018-09-02T21:32:00Z">
            <w:r w:rsidRPr="00732BF4" w:rsidDel="00732BF4">
              <w:rPr>
                <w:rStyle w:val="Hyperlink"/>
                <w:noProof/>
                <w:lang w:val="pl-PL"/>
                <w:rPrChange w:id="195" w:author="Sciga, Jakub" w:date="2018-09-02T21:32:00Z">
                  <w:rPr>
                    <w:rStyle w:val="Hyperlink"/>
                    <w:noProof/>
                    <w:lang w:val="pl-PL"/>
                  </w:rPr>
                </w:rPrChange>
              </w:rPr>
              <w:delText>3.2.1</w:delText>
            </w:r>
            <w:r w:rsidDel="00732BF4">
              <w:rPr>
                <w:rFonts w:asciiTheme="minorHAnsi" w:eastAsiaTheme="minorEastAsia" w:hAnsiTheme="minorHAnsi"/>
                <w:noProof/>
                <w:sz w:val="22"/>
              </w:rPr>
              <w:tab/>
            </w:r>
            <w:r w:rsidRPr="00732BF4" w:rsidDel="00732BF4">
              <w:rPr>
                <w:rStyle w:val="Hyperlink"/>
                <w:noProof/>
                <w:lang w:val="pl-PL"/>
                <w:rPrChange w:id="196" w:author="Sciga, Jakub" w:date="2018-09-02T21:32:00Z">
                  <w:rPr>
                    <w:rStyle w:val="Hyperlink"/>
                    <w:noProof/>
                    <w:lang w:val="pl-PL"/>
                  </w:rPr>
                </w:rPrChange>
              </w:rPr>
              <w:delText>Spalanie paliw gazowych</w:delText>
            </w:r>
            <w:r w:rsidDel="00732BF4">
              <w:rPr>
                <w:noProof/>
                <w:webHidden/>
              </w:rPr>
              <w:tab/>
              <w:delText>16</w:delText>
            </w:r>
          </w:del>
        </w:p>
        <w:p w14:paraId="156FC13C" w14:textId="0A91227E" w:rsidR="00AC3F76" w:rsidDel="00732BF4" w:rsidRDefault="00AC3F76">
          <w:pPr>
            <w:pStyle w:val="TOC3"/>
            <w:tabs>
              <w:tab w:val="left" w:pos="1320"/>
              <w:tab w:val="right" w:leader="dot" w:pos="8827"/>
            </w:tabs>
            <w:rPr>
              <w:del w:id="197" w:author="Sciga, Jakub" w:date="2018-09-02T21:32:00Z"/>
              <w:rFonts w:asciiTheme="minorHAnsi" w:eastAsiaTheme="minorEastAsia" w:hAnsiTheme="minorHAnsi"/>
              <w:noProof/>
              <w:sz w:val="22"/>
            </w:rPr>
          </w:pPr>
          <w:del w:id="198" w:author="Sciga, Jakub" w:date="2018-09-02T21:32:00Z">
            <w:r w:rsidRPr="00732BF4" w:rsidDel="00732BF4">
              <w:rPr>
                <w:rStyle w:val="Hyperlink"/>
                <w:noProof/>
                <w:lang w:val="pl-PL"/>
                <w:rPrChange w:id="199" w:author="Sciga, Jakub" w:date="2018-09-02T21:32:00Z">
                  <w:rPr>
                    <w:rStyle w:val="Hyperlink"/>
                    <w:noProof/>
                    <w:lang w:val="pl-PL"/>
                  </w:rPr>
                </w:rPrChange>
              </w:rPr>
              <w:delText>3.2.2</w:delText>
            </w:r>
            <w:r w:rsidDel="00732BF4">
              <w:rPr>
                <w:rFonts w:asciiTheme="minorHAnsi" w:eastAsiaTheme="minorEastAsia" w:hAnsiTheme="minorHAnsi"/>
                <w:noProof/>
                <w:sz w:val="22"/>
              </w:rPr>
              <w:tab/>
            </w:r>
            <w:r w:rsidRPr="00732BF4" w:rsidDel="00732BF4">
              <w:rPr>
                <w:rStyle w:val="Hyperlink"/>
                <w:noProof/>
                <w:lang w:val="pl-PL"/>
                <w:rPrChange w:id="200" w:author="Sciga, Jakub" w:date="2018-09-02T21:32:00Z">
                  <w:rPr>
                    <w:rStyle w:val="Hyperlink"/>
                    <w:noProof/>
                    <w:lang w:val="pl-PL"/>
                  </w:rPr>
                </w:rPrChange>
              </w:rPr>
              <w:delText>Spalanie paliw ciekłych</w:delText>
            </w:r>
            <w:r w:rsidDel="00732BF4">
              <w:rPr>
                <w:noProof/>
                <w:webHidden/>
              </w:rPr>
              <w:tab/>
              <w:delText>17</w:delText>
            </w:r>
          </w:del>
        </w:p>
        <w:p w14:paraId="7B54DD68" w14:textId="62EB7BC2" w:rsidR="00AC3F76" w:rsidDel="00732BF4" w:rsidRDefault="00AC3F76">
          <w:pPr>
            <w:pStyle w:val="TOC3"/>
            <w:tabs>
              <w:tab w:val="left" w:pos="1320"/>
              <w:tab w:val="right" w:leader="dot" w:pos="8827"/>
            </w:tabs>
            <w:rPr>
              <w:del w:id="201" w:author="Sciga, Jakub" w:date="2018-09-02T21:32:00Z"/>
              <w:rFonts w:asciiTheme="minorHAnsi" w:eastAsiaTheme="minorEastAsia" w:hAnsiTheme="minorHAnsi"/>
              <w:noProof/>
              <w:sz w:val="22"/>
            </w:rPr>
          </w:pPr>
          <w:del w:id="202" w:author="Sciga, Jakub" w:date="2018-09-02T21:32:00Z">
            <w:r w:rsidRPr="00732BF4" w:rsidDel="00732BF4">
              <w:rPr>
                <w:rStyle w:val="Hyperlink"/>
                <w:noProof/>
                <w:lang w:val="pl-PL"/>
                <w:rPrChange w:id="203" w:author="Sciga, Jakub" w:date="2018-09-02T21:32:00Z">
                  <w:rPr>
                    <w:rStyle w:val="Hyperlink"/>
                    <w:noProof/>
                    <w:lang w:val="pl-PL"/>
                  </w:rPr>
                </w:rPrChange>
              </w:rPr>
              <w:delText>3.2.3</w:delText>
            </w:r>
            <w:r w:rsidDel="00732BF4">
              <w:rPr>
                <w:rFonts w:asciiTheme="minorHAnsi" w:eastAsiaTheme="minorEastAsia" w:hAnsiTheme="minorHAnsi"/>
                <w:noProof/>
                <w:sz w:val="22"/>
              </w:rPr>
              <w:tab/>
            </w:r>
            <w:r w:rsidRPr="00732BF4" w:rsidDel="00732BF4">
              <w:rPr>
                <w:rStyle w:val="Hyperlink"/>
                <w:noProof/>
                <w:lang w:val="pl-PL"/>
                <w:rPrChange w:id="204" w:author="Sciga, Jakub" w:date="2018-09-02T21:32:00Z">
                  <w:rPr>
                    <w:rStyle w:val="Hyperlink"/>
                    <w:noProof/>
                    <w:lang w:val="pl-PL"/>
                  </w:rPr>
                </w:rPrChange>
              </w:rPr>
              <w:delText>Spalanie paliw stałych</w:delText>
            </w:r>
            <w:r w:rsidDel="00732BF4">
              <w:rPr>
                <w:noProof/>
                <w:webHidden/>
              </w:rPr>
              <w:tab/>
              <w:delText>19</w:delText>
            </w:r>
          </w:del>
        </w:p>
        <w:p w14:paraId="01BECAFB" w14:textId="277DB05A" w:rsidR="00AC3F76" w:rsidDel="00732BF4" w:rsidRDefault="00AC3F76">
          <w:pPr>
            <w:pStyle w:val="TOC2"/>
            <w:tabs>
              <w:tab w:val="left" w:pos="880"/>
              <w:tab w:val="right" w:leader="dot" w:pos="8827"/>
            </w:tabs>
            <w:rPr>
              <w:del w:id="205" w:author="Sciga, Jakub" w:date="2018-09-02T21:32:00Z"/>
              <w:rFonts w:asciiTheme="minorHAnsi" w:eastAsiaTheme="minorEastAsia" w:hAnsiTheme="minorHAnsi"/>
              <w:noProof/>
              <w:sz w:val="22"/>
            </w:rPr>
          </w:pPr>
          <w:del w:id="206" w:author="Sciga, Jakub" w:date="2018-09-02T21:32:00Z">
            <w:r w:rsidRPr="00732BF4" w:rsidDel="00732BF4">
              <w:rPr>
                <w:rStyle w:val="Hyperlink"/>
                <w:noProof/>
                <w:lang w:val="pl-PL"/>
                <w:rPrChange w:id="207" w:author="Sciga, Jakub" w:date="2018-09-02T21:32:00Z">
                  <w:rPr>
                    <w:rStyle w:val="Hyperlink"/>
                    <w:noProof/>
                    <w:lang w:val="pl-PL"/>
                  </w:rPr>
                </w:rPrChange>
              </w:rPr>
              <w:delText>3.3</w:delText>
            </w:r>
            <w:r w:rsidDel="00732BF4">
              <w:rPr>
                <w:rFonts w:asciiTheme="minorHAnsi" w:eastAsiaTheme="minorEastAsia" w:hAnsiTheme="minorHAnsi"/>
                <w:noProof/>
                <w:sz w:val="22"/>
              </w:rPr>
              <w:tab/>
            </w:r>
            <w:r w:rsidRPr="00732BF4" w:rsidDel="00732BF4">
              <w:rPr>
                <w:rStyle w:val="Hyperlink"/>
                <w:noProof/>
                <w:lang w:val="pl-PL"/>
                <w:rPrChange w:id="208" w:author="Sciga, Jakub" w:date="2018-09-02T21:32:00Z">
                  <w:rPr>
                    <w:rStyle w:val="Hyperlink"/>
                    <w:noProof/>
                    <w:lang w:val="pl-PL"/>
                  </w:rPr>
                </w:rPrChange>
              </w:rPr>
              <w:delText>Spalanie węgla</w:delText>
            </w:r>
            <w:r w:rsidDel="00732BF4">
              <w:rPr>
                <w:noProof/>
                <w:webHidden/>
              </w:rPr>
              <w:tab/>
              <w:delText>19</w:delText>
            </w:r>
          </w:del>
        </w:p>
        <w:p w14:paraId="0F7DBDC1" w14:textId="3F27CE1B" w:rsidR="00AC3F76" w:rsidDel="00732BF4" w:rsidRDefault="00AC3F76">
          <w:pPr>
            <w:pStyle w:val="TOC3"/>
            <w:tabs>
              <w:tab w:val="left" w:pos="1320"/>
              <w:tab w:val="right" w:leader="dot" w:pos="8827"/>
            </w:tabs>
            <w:rPr>
              <w:del w:id="209" w:author="Sciga, Jakub" w:date="2018-09-02T21:32:00Z"/>
              <w:rFonts w:asciiTheme="minorHAnsi" w:eastAsiaTheme="minorEastAsia" w:hAnsiTheme="minorHAnsi"/>
              <w:noProof/>
              <w:sz w:val="22"/>
            </w:rPr>
          </w:pPr>
          <w:del w:id="210" w:author="Sciga, Jakub" w:date="2018-09-02T21:32:00Z">
            <w:r w:rsidRPr="00732BF4" w:rsidDel="00732BF4">
              <w:rPr>
                <w:rStyle w:val="Hyperlink"/>
                <w:noProof/>
                <w:lang w:val="pl-PL"/>
                <w:rPrChange w:id="211" w:author="Sciga, Jakub" w:date="2018-09-02T21:32:00Z">
                  <w:rPr>
                    <w:rStyle w:val="Hyperlink"/>
                    <w:noProof/>
                    <w:lang w:val="pl-PL"/>
                  </w:rPr>
                </w:rPrChange>
              </w:rPr>
              <w:delText>3.3.1</w:delText>
            </w:r>
            <w:r w:rsidDel="00732BF4">
              <w:rPr>
                <w:rFonts w:asciiTheme="minorHAnsi" w:eastAsiaTheme="minorEastAsia" w:hAnsiTheme="minorHAnsi"/>
                <w:noProof/>
                <w:sz w:val="22"/>
              </w:rPr>
              <w:tab/>
            </w:r>
            <w:r w:rsidRPr="00732BF4" w:rsidDel="00732BF4">
              <w:rPr>
                <w:rStyle w:val="Hyperlink"/>
                <w:noProof/>
                <w:lang w:val="pl-PL"/>
                <w:rPrChange w:id="212" w:author="Sciga, Jakub" w:date="2018-09-02T21:32:00Z">
                  <w:rPr>
                    <w:rStyle w:val="Hyperlink"/>
                    <w:noProof/>
                    <w:lang w:val="pl-PL"/>
                  </w:rPr>
                </w:rPrChange>
              </w:rPr>
              <w:delText>Etapy spalania węgla</w:delText>
            </w:r>
            <w:r w:rsidDel="00732BF4">
              <w:rPr>
                <w:noProof/>
                <w:webHidden/>
              </w:rPr>
              <w:tab/>
              <w:delText>20</w:delText>
            </w:r>
          </w:del>
        </w:p>
        <w:p w14:paraId="65E53BED" w14:textId="1323D8AD" w:rsidR="00AC3F76" w:rsidDel="00732BF4" w:rsidRDefault="00AC3F76">
          <w:pPr>
            <w:pStyle w:val="TOC3"/>
            <w:tabs>
              <w:tab w:val="left" w:pos="1320"/>
              <w:tab w:val="right" w:leader="dot" w:pos="8827"/>
            </w:tabs>
            <w:rPr>
              <w:del w:id="213" w:author="Sciga, Jakub" w:date="2018-09-02T21:32:00Z"/>
              <w:rFonts w:asciiTheme="minorHAnsi" w:eastAsiaTheme="minorEastAsia" w:hAnsiTheme="minorHAnsi"/>
              <w:noProof/>
              <w:sz w:val="22"/>
            </w:rPr>
          </w:pPr>
          <w:del w:id="214" w:author="Sciga, Jakub" w:date="2018-09-02T21:32:00Z">
            <w:r w:rsidRPr="00732BF4" w:rsidDel="00732BF4">
              <w:rPr>
                <w:rStyle w:val="Hyperlink"/>
                <w:noProof/>
                <w:lang w:val="pl-PL"/>
                <w:rPrChange w:id="215" w:author="Sciga, Jakub" w:date="2018-09-02T21:32:00Z">
                  <w:rPr>
                    <w:rStyle w:val="Hyperlink"/>
                    <w:noProof/>
                    <w:lang w:val="pl-PL"/>
                  </w:rPr>
                </w:rPrChange>
              </w:rPr>
              <w:delText>3.3.2</w:delText>
            </w:r>
            <w:r w:rsidDel="00732BF4">
              <w:rPr>
                <w:rFonts w:asciiTheme="minorHAnsi" w:eastAsiaTheme="minorEastAsia" w:hAnsiTheme="minorHAnsi"/>
                <w:noProof/>
                <w:sz w:val="22"/>
              </w:rPr>
              <w:tab/>
            </w:r>
            <w:r w:rsidRPr="00732BF4" w:rsidDel="00732BF4">
              <w:rPr>
                <w:rStyle w:val="Hyperlink"/>
                <w:noProof/>
                <w:lang w:val="pl-PL"/>
                <w:rPrChange w:id="216" w:author="Sciga, Jakub" w:date="2018-09-02T21:32:00Z">
                  <w:rPr>
                    <w:rStyle w:val="Hyperlink"/>
                    <w:noProof/>
                    <w:lang w:val="pl-PL"/>
                  </w:rPr>
                </w:rPrChange>
              </w:rPr>
              <w:delText>Piroliza węgla</w:delText>
            </w:r>
            <w:r w:rsidDel="00732BF4">
              <w:rPr>
                <w:noProof/>
                <w:webHidden/>
              </w:rPr>
              <w:tab/>
              <w:delText>21</w:delText>
            </w:r>
          </w:del>
        </w:p>
        <w:p w14:paraId="2638E763" w14:textId="44CBF73E" w:rsidR="00AC3F76" w:rsidDel="00732BF4" w:rsidRDefault="00AC3F76">
          <w:pPr>
            <w:pStyle w:val="TOC2"/>
            <w:tabs>
              <w:tab w:val="left" w:pos="880"/>
              <w:tab w:val="right" w:leader="dot" w:pos="8827"/>
            </w:tabs>
            <w:rPr>
              <w:del w:id="217" w:author="Sciga, Jakub" w:date="2018-09-02T21:32:00Z"/>
              <w:rFonts w:asciiTheme="minorHAnsi" w:eastAsiaTheme="minorEastAsia" w:hAnsiTheme="minorHAnsi"/>
              <w:noProof/>
              <w:sz w:val="22"/>
            </w:rPr>
          </w:pPr>
          <w:del w:id="218" w:author="Sciga, Jakub" w:date="2018-09-02T21:32:00Z">
            <w:r w:rsidRPr="00732BF4" w:rsidDel="00732BF4">
              <w:rPr>
                <w:rStyle w:val="Hyperlink"/>
                <w:noProof/>
                <w:lang w:val="pl-PL"/>
                <w:rPrChange w:id="219" w:author="Sciga, Jakub" w:date="2018-09-02T21:32:00Z">
                  <w:rPr>
                    <w:rStyle w:val="Hyperlink"/>
                    <w:noProof/>
                    <w:lang w:val="pl-PL"/>
                  </w:rPr>
                </w:rPrChange>
              </w:rPr>
              <w:delText>3.4</w:delText>
            </w:r>
            <w:r w:rsidDel="00732BF4">
              <w:rPr>
                <w:rFonts w:asciiTheme="minorHAnsi" w:eastAsiaTheme="minorEastAsia" w:hAnsiTheme="minorHAnsi"/>
                <w:noProof/>
                <w:sz w:val="22"/>
              </w:rPr>
              <w:tab/>
            </w:r>
            <w:r w:rsidRPr="00732BF4" w:rsidDel="00732BF4">
              <w:rPr>
                <w:rStyle w:val="Hyperlink"/>
                <w:noProof/>
                <w:lang w:val="pl-PL"/>
                <w:rPrChange w:id="220" w:author="Sciga, Jakub" w:date="2018-09-02T21:32:00Z">
                  <w:rPr>
                    <w:rStyle w:val="Hyperlink"/>
                    <w:noProof/>
                    <w:lang w:val="pl-PL"/>
                  </w:rPr>
                </w:rPrChange>
              </w:rPr>
              <w:delText>Spalanie biomasy</w:delText>
            </w:r>
            <w:r w:rsidDel="00732BF4">
              <w:rPr>
                <w:noProof/>
                <w:webHidden/>
              </w:rPr>
              <w:tab/>
              <w:delText>23</w:delText>
            </w:r>
          </w:del>
        </w:p>
        <w:p w14:paraId="70119734" w14:textId="288E8D1F" w:rsidR="00AC3F76" w:rsidDel="00732BF4" w:rsidRDefault="00AC3F76">
          <w:pPr>
            <w:pStyle w:val="TOC3"/>
            <w:tabs>
              <w:tab w:val="left" w:pos="1320"/>
              <w:tab w:val="right" w:leader="dot" w:pos="8827"/>
            </w:tabs>
            <w:rPr>
              <w:del w:id="221" w:author="Sciga, Jakub" w:date="2018-09-02T21:32:00Z"/>
              <w:rFonts w:asciiTheme="minorHAnsi" w:eastAsiaTheme="minorEastAsia" w:hAnsiTheme="minorHAnsi"/>
              <w:noProof/>
              <w:sz w:val="22"/>
            </w:rPr>
          </w:pPr>
          <w:del w:id="222" w:author="Sciga, Jakub" w:date="2018-09-02T21:32:00Z">
            <w:r w:rsidRPr="00732BF4" w:rsidDel="00732BF4">
              <w:rPr>
                <w:rStyle w:val="Hyperlink"/>
                <w:noProof/>
                <w:lang w:val="pl-PL"/>
                <w:rPrChange w:id="223" w:author="Sciga, Jakub" w:date="2018-09-02T21:32:00Z">
                  <w:rPr>
                    <w:rStyle w:val="Hyperlink"/>
                    <w:noProof/>
                    <w:lang w:val="pl-PL"/>
                  </w:rPr>
                </w:rPrChange>
              </w:rPr>
              <w:delText>3.4.1</w:delText>
            </w:r>
            <w:r w:rsidDel="00732BF4">
              <w:rPr>
                <w:rFonts w:asciiTheme="minorHAnsi" w:eastAsiaTheme="minorEastAsia" w:hAnsiTheme="minorHAnsi"/>
                <w:noProof/>
                <w:sz w:val="22"/>
              </w:rPr>
              <w:tab/>
            </w:r>
            <w:r w:rsidRPr="00732BF4" w:rsidDel="00732BF4">
              <w:rPr>
                <w:rStyle w:val="Hyperlink"/>
                <w:noProof/>
                <w:lang w:val="pl-PL"/>
                <w:rPrChange w:id="224" w:author="Sciga, Jakub" w:date="2018-09-02T21:32:00Z">
                  <w:rPr>
                    <w:rStyle w:val="Hyperlink"/>
                    <w:noProof/>
                    <w:lang w:val="pl-PL"/>
                  </w:rPr>
                </w:rPrChange>
              </w:rPr>
              <w:delText>Spalanie drewna</w:delText>
            </w:r>
            <w:r w:rsidDel="00732BF4">
              <w:rPr>
                <w:noProof/>
                <w:webHidden/>
              </w:rPr>
              <w:tab/>
              <w:delText>23</w:delText>
            </w:r>
          </w:del>
        </w:p>
        <w:p w14:paraId="6DE2A8B7" w14:textId="5298649F" w:rsidR="00AC3F76" w:rsidDel="00732BF4" w:rsidRDefault="00AC3F76">
          <w:pPr>
            <w:pStyle w:val="TOC3"/>
            <w:tabs>
              <w:tab w:val="left" w:pos="1320"/>
              <w:tab w:val="right" w:leader="dot" w:pos="8827"/>
            </w:tabs>
            <w:rPr>
              <w:del w:id="225" w:author="Sciga, Jakub" w:date="2018-09-02T21:32:00Z"/>
              <w:rFonts w:asciiTheme="minorHAnsi" w:eastAsiaTheme="minorEastAsia" w:hAnsiTheme="minorHAnsi"/>
              <w:noProof/>
              <w:sz w:val="22"/>
            </w:rPr>
          </w:pPr>
          <w:del w:id="226" w:author="Sciga, Jakub" w:date="2018-09-02T21:32:00Z">
            <w:r w:rsidRPr="00732BF4" w:rsidDel="00732BF4">
              <w:rPr>
                <w:rStyle w:val="Hyperlink"/>
                <w:noProof/>
                <w:lang w:val="pl-PL"/>
                <w:rPrChange w:id="227" w:author="Sciga, Jakub" w:date="2018-09-02T21:32:00Z">
                  <w:rPr>
                    <w:rStyle w:val="Hyperlink"/>
                    <w:noProof/>
                    <w:lang w:val="pl-PL"/>
                  </w:rPr>
                </w:rPrChange>
              </w:rPr>
              <w:delText>3.4.2</w:delText>
            </w:r>
            <w:r w:rsidDel="00732BF4">
              <w:rPr>
                <w:rFonts w:asciiTheme="minorHAnsi" w:eastAsiaTheme="minorEastAsia" w:hAnsiTheme="minorHAnsi"/>
                <w:noProof/>
                <w:sz w:val="22"/>
              </w:rPr>
              <w:tab/>
            </w:r>
            <w:r w:rsidRPr="00732BF4" w:rsidDel="00732BF4">
              <w:rPr>
                <w:rStyle w:val="Hyperlink"/>
                <w:noProof/>
                <w:lang w:val="pl-PL"/>
                <w:rPrChange w:id="228" w:author="Sciga, Jakub" w:date="2018-09-02T21:32:00Z">
                  <w:rPr>
                    <w:rStyle w:val="Hyperlink"/>
                    <w:noProof/>
                    <w:lang w:val="pl-PL"/>
                  </w:rPr>
                </w:rPrChange>
              </w:rPr>
              <w:delText>Wykorzystanie drewna w przemyśle</w:delText>
            </w:r>
            <w:r w:rsidDel="00732BF4">
              <w:rPr>
                <w:noProof/>
                <w:webHidden/>
              </w:rPr>
              <w:tab/>
              <w:delText>25</w:delText>
            </w:r>
          </w:del>
        </w:p>
        <w:p w14:paraId="2B6F5404" w14:textId="74FBDD89" w:rsidR="00AC3F76" w:rsidDel="00732BF4" w:rsidRDefault="00AC3F76">
          <w:pPr>
            <w:pStyle w:val="TOC2"/>
            <w:tabs>
              <w:tab w:val="left" w:pos="880"/>
              <w:tab w:val="right" w:leader="dot" w:pos="8827"/>
            </w:tabs>
            <w:rPr>
              <w:del w:id="229" w:author="Sciga, Jakub" w:date="2018-09-02T21:32:00Z"/>
              <w:rFonts w:asciiTheme="minorHAnsi" w:eastAsiaTheme="minorEastAsia" w:hAnsiTheme="minorHAnsi"/>
              <w:noProof/>
              <w:sz w:val="22"/>
            </w:rPr>
          </w:pPr>
          <w:del w:id="230" w:author="Sciga, Jakub" w:date="2018-09-02T21:32:00Z">
            <w:r w:rsidRPr="00732BF4" w:rsidDel="00732BF4">
              <w:rPr>
                <w:rStyle w:val="Hyperlink"/>
                <w:noProof/>
                <w:lang w:val="pl-PL"/>
                <w:rPrChange w:id="231" w:author="Sciga, Jakub" w:date="2018-09-02T21:32:00Z">
                  <w:rPr>
                    <w:rStyle w:val="Hyperlink"/>
                    <w:noProof/>
                    <w:lang w:val="pl-PL"/>
                  </w:rPr>
                </w:rPrChange>
              </w:rPr>
              <w:delText>3.5</w:delText>
            </w:r>
            <w:r w:rsidDel="00732BF4">
              <w:rPr>
                <w:rFonts w:asciiTheme="minorHAnsi" w:eastAsiaTheme="minorEastAsia" w:hAnsiTheme="minorHAnsi"/>
                <w:noProof/>
                <w:sz w:val="22"/>
              </w:rPr>
              <w:tab/>
            </w:r>
            <w:r w:rsidRPr="00732BF4" w:rsidDel="00732BF4">
              <w:rPr>
                <w:rStyle w:val="Hyperlink"/>
                <w:noProof/>
                <w:lang w:val="pl-PL"/>
                <w:rPrChange w:id="232" w:author="Sciga, Jakub" w:date="2018-09-02T21:32:00Z">
                  <w:rPr>
                    <w:rStyle w:val="Hyperlink"/>
                    <w:noProof/>
                    <w:lang w:val="pl-PL"/>
                  </w:rPr>
                </w:rPrChange>
              </w:rPr>
              <w:delText>Zgazowanie drewna</w:delText>
            </w:r>
            <w:r w:rsidDel="00732BF4">
              <w:rPr>
                <w:noProof/>
                <w:webHidden/>
              </w:rPr>
              <w:tab/>
              <w:delText>25</w:delText>
            </w:r>
          </w:del>
        </w:p>
        <w:p w14:paraId="68F6E7B4" w14:textId="00160B1F" w:rsidR="00AC3F76" w:rsidDel="00732BF4" w:rsidRDefault="00AC3F76">
          <w:pPr>
            <w:pStyle w:val="TOC2"/>
            <w:tabs>
              <w:tab w:val="left" w:pos="880"/>
              <w:tab w:val="right" w:leader="dot" w:pos="8827"/>
            </w:tabs>
            <w:rPr>
              <w:del w:id="233" w:author="Sciga, Jakub" w:date="2018-09-02T21:32:00Z"/>
              <w:rFonts w:asciiTheme="minorHAnsi" w:eastAsiaTheme="minorEastAsia" w:hAnsiTheme="minorHAnsi"/>
              <w:noProof/>
              <w:sz w:val="22"/>
            </w:rPr>
          </w:pPr>
          <w:del w:id="234" w:author="Sciga, Jakub" w:date="2018-09-02T21:32:00Z">
            <w:r w:rsidRPr="00732BF4" w:rsidDel="00732BF4">
              <w:rPr>
                <w:rStyle w:val="Hyperlink"/>
                <w:noProof/>
                <w:lang w:val="pl-PL"/>
                <w:rPrChange w:id="235" w:author="Sciga, Jakub" w:date="2018-09-02T21:32:00Z">
                  <w:rPr>
                    <w:rStyle w:val="Hyperlink"/>
                    <w:noProof/>
                    <w:lang w:val="pl-PL"/>
                  </w:rPr>
                </w:rPrChange>
              </w:rPr>
              <w:delText>3.6</w:delText>
            </w:r>
            <w:r w:rsidDel="00732BF4">
              <w:rPr>
                <w:rFonts w:asciiTheme="minorHAnsi" w:eastAsiaTheme="minorEastAsia" w:hAnsiTheme="minorHAnsi"/>
                <w:noProof/>
                <w:sz w:val="22"/>
              </w:rPr>
              <w:tab/>
            </w:r>
            <w:r w:rsidRPr="00732BF4" w:rsidDel="00732BF4">
              <w:rPr>
                <w:rStyle w:val="Hyperlink"/>
                <w:noProof/>
                <w:lang w:val="pl-PL"/>
                <w:rPrChange w:id="236" w:author="Sciga, Jakub" w:date="2018-09-02T21:32:00Z">
                  <w:rPr>
                    <w:rStyle w:val="Hyperlink"/>
                    <w:noProof/>
                    <w:lang w:val="pl-PL"/>
                  </w:rPr>
                </w:rPrChange>
              </w:rPr>
              <w:delText>Spalanie odpadów</w:delText>
            </w:r>
            <w:r w:rsidDel="00732BF4">
              <w:rPr>
                <w:noProof/>
                <w:webHidden/>
              </w:rPr>
              <w:tab/>
              <w:delText>26</w:delText>
            </w:r>
          </w:del>
        </w:p>
        <w:p w14:paraId="6323E4D1" w14:textId="74928B57" w:rsidR="00AC3F76" w:rsidDel="00732BF4" w:rsidRDefault="00AC3F76">
          <w:pPr>
            <w:pStyle w:val="TOC3"/>
            <w:tabs>
              <w:tab w:val="left" w:pos="1320"/>
              <w:tab w:val="right" w:leader="dot" w:pos="8827"/>
            </w:tabs>
            <w:rPr>
              <w:del w:id="237" w:author="Sciga, Jakub" w:date="2018-09-02T21:32:00Z"/>
              <w:rFonts w:asciiTheme="minorHAnsi" w:eastAsiaTheme="minorEastAsia" w:hAnsiTheme="minorHAnsi"/>
              <w:noProof/>
              <w:sz w:val="22"/>
            </w:rPr>
          </w:pPr>
          <w:del w:id="238" w:author="Sciga, Jakub" w:date="2018-09-02T21:32:00Z">
            <w:r w:rsidRPr="00732BF4" w:rsidDel="00732BF4">
              <w:rPr>
                <w:rStyle w:val="Hyperlink"/>
                <w:noProof/>
                <w:lang w:val="pl-PL"/>
                <w:rPrChange w:id="239" w:author="Sciga, Jakub" w:date="2018-09-02T21:32:00Z">
                  <w:rPr>
                    <w:rStyle w:val="Hyperlink"/>
                    <w:noProof/>
                    <w:lang w:val="pl-PL"/>
                  </w:rPr>
                </w:rPrChange>
              </w:rPr>
              <w:delText>3.6.1</w:delText>
            </w:r>
            <w:r w:rsidDel="00732BF4">
              <w:rPr>
                <w:rFonts w:asciiTheme="minorHAnsi" w:eastAsiaTheme="minorEastAsia" w:hAnsiTheme="minorHAnsi"/>
                <w:noProof/>
                <w:sz w:val="22"/>
              </w:rPr>
              <w:tab/>
            </w:r>
            <w:r w:rsidRPr="00732BF4" w:rsidDel="00732BF4">
              <w:rPr>
                <w:rStyle w:val="Hyperlink"/>
                <w:noProof/>
                <w:lang w:val="pl-PL"/>
                <w:rPrChange w:id="240" w:author="Sciga, Jakub" w:date="2018-09-02T21:32:00Z">
                  <w:rPr>
                    <w:rStyle w:val="Hyperlink"/>
                    <w:noProof/>
                    <w:lang w:val="pl-PL"/>
                  </w:rPr>
                </w:rPrChange>
              </w:rPr>
              <w:delText>Odpady komunalne</w:delText>
            </w:r>
            <w:r w:rsidDel="00732BF4">
              <w:rPr>
                <w:noProof/>
                <w:webHidden/>
              </w:rPr>
              <w:tab/>
              <w:delText>26</w:delText>
            </w:r>
          </w:del>
        </w:p>
        <w:p w14:paraId="730E0C80" w14:textId="6936FD2B" w:rsidR="00AC3F76" w:rsidDel="00732BF4" w:rsidRDefault="00AC3F76">
          <w:pPr>
            <w:pStyle w:val="TOC3"/>
            <w:tabs>
              <w:tab w:val="left" w:pos="1320"/>
              <w:tab w:val="right" w:leader="dot" w:pos="8827"/>
            </w:tabs>
            <w:rPr>
              <w:del w:id="241" w:author="Sciga, Jakub" w:date="2018-09-02T21:32:00Z"/>
              <w:rFonts w:asciiTheme="minorHAnsi" w:eastAsiaTheme="minorEastAsia" w:hAnsiTheme="minorHAnsi"/>
              <w:noProof/>
              <w:sz w:val="22"/>
            </w:rPr>
          </w:pPr>
          <w:del w:id="242" w:author="Sciga, Jakub" w:date="2018-09-02T21:32:00Z">
            <w:r w:rsidRPr="00732BF4" w:rsidDel="00732BF4">
              <w:rPr>
                <w:rStyle w:val="Hyperlink"/>
                <w:noProof/>
                <w:lang w:val="pl-PL"/>
                <w:rPrChange w:id="243" w:author="Sciga, Jakub" w:date="2018-09-02T21:32:00Z">
                  <w:rPr>
                    <w:rStyle w:val="Hyperlink"/>
                    <w:noProof/>
                    <w:lang w:val="pl-PL"/>
                  </w:rPr>
                </w:rPrChange>
              </w:rPr>
              <w:delText>3.6.2</w:delText>
            </w:r>
            <w:r w:rsidDel="00732BF4">
              <w:rPr>
                <w:rFonts w:asciiTheme="minorHAnsi" w:eastAsiaTheme="minorEastAsia" w:hAnsiTheme="minorHAnsi"/>
                <w:noProof/>
                <w:sz w:val="22"/>
              </w:rPr>
              <w:tab/>
            </w:r>
            <w:r w:rsidRPr="00732BF4" w:rsidDel="00732BF4">
              <w:rPr>
                <w:rStyle w:val="Hyperlink"/>
                <w:noProof/>
                <w:lang w:val="pl-PL"/>
                <w:rPrChange w:id="244" w:author="Sciga, Jakub" w:date="2018-09-02T21:32:00Z">
                  <w:rPr>
                    <w:rStyle w:val="Hyperlink"/>
                    <w:noProof/>
                    <w:lang w:val="pl-PL"/>
                  </w:rPr>
                </w:rPrChange>
              </w:rPr>
              <w:delText>Odpady medyczne</w:delText>
            </w:r>
            <w:r w:rsidDel="00732BF4">
              <w:rPr>
                <w:noProof/>
                <w:webHidden/>
              </w:rPr>
              <w:tab/>
              <w:delText>26</w:delText>
            </w:r>
          </w:del>
        </w:p>
        <w:p w14:paraId="7D027DE3" w14:textId="7BC4E3CF" w:rsidR="00AC3F76" w:rsidDel="00732BF4" w:rsidRDefault="00AC3F76">
          <w:pPr>
            <w:pStyle w:val="TOC3"/>
            <w:tabs>
              <w:tab w:val="left" w:pos="1320"/>
              <w:tab w:val="right" w:leader="dot" w:pos="8827"/>
            </w:tabs>
            <w:rPr>
              <w:del w:id="245" w:author="Sciga, Jakub" w:date="2018-09-02T21:32:00Z"/>
              <w:rFonts w:asciiTheme="minorHAnsi" w:eastAsiaTheme="minorEastAsia" w:hAnsiTheme="minorHAnsi"/>
              <w:noProof/>
              <w:sz w:val="22"/>
            </w:rPr>
          </w:pPr>
          <w:del w:id="246" w:author="Sciga, Jakub" w:date="2018-09-02T21:32:00Z">
            <w:r w:rsidRPr="00732BF4" w:rsidDel="00732BF4">
              <w:rPr>
                <w:rStyle w:val="Hyperlink"/>
                <w:noProof/>
                <w:lang w:val="pl-PL"/>
                <w:rPrChange w:id="247" w:author="Sciga, Jakub" w:date="2018-09-02T21:32:00Z">
                  <w:rPr>
                    <w:rStyle w:val="Hyperlink"/>
                    <w:noProof/>
                    <w:lang w:val="pl-PL"/>
                  </w:rPr>
                </w:rPrChange>
              </w:rPr>
              <w:delText>3.6.3</w:delText>
            </w:r>
            <w:r w:rsidDel="00732BF4">
              <w:rPr>
                <w:rFonts w:asciiTheme="minorHAnsi" w:eastAsiaTheme="minorEastAsia" w:hAnsiTheme="minorHAnsi"/>
                <w:noProof/>
                <w:sz w:val="22"/>
              </w:rPr>
              <w:tab/>
            </w:r>
            <w:r w:rsidRPr="00732BF4" w:rsidDel="00732BF4">
              <w:rPr>
                <w:rStyle w:val="Hyperlink"/>
                <w:noProof/>
                <w:lang w:val="pl-PL"/>
                <w:rPrChange w:id="248" w:author="Sciga, Jakub" w:date="2018-09-02T21:32:00Z">
                  <w:rPr>
                    <w:rStyle w:val="Hyperlink"/>
                    <w:noProof/>
                    <w:lang w:val="pl-PL"/>
                  </w:rPr>
                </w:rPrChange>
              </w:rPr>
              <w:delText>Odpady niebezpieczne</w:delText>
            </w:r>
            <w:r w:rsidDel="00732BF4">
              <w:rPr>
                <w:noProof/>
                <w:webHidden/>
              </w:rPr>
              <w:tab/>
              <w:delText>27</w:delText>
            </w:r>
          </w:del>
        </w:p>
        <w:p w14:paraId="63A4632D" w14:textId="0D8C48EE" w:rsidR="00AC3F76" w:rsidDel="00732BF4" w:rsidRDefault="00AC3F76">
          <w:pPr>
            <w:pStyle w:val="TOC3"/>
            <w:tabs>
              <w:tab w:val="left" w:pos="1320"/>
              <w:tab w:val="right" w:leader="dot" w:pos="8827"/>
            </w:tabs>
            <w:rPr>
              <w:del w:id="249" w:author="Sciga, Jakub" w:date="2018-09-02T21:32:00Z"/>
              <w:rFonts w:asciiTheme="minorHAnsi" w:eastAsiaTheme="minorEastAsia" w:hAnsiTheme="minorHAnsi"/>
              <w:noProof/>
              <w:sz w:val="22"/>
            </w:rPr>
          </w:pPr>
          <w:del w:id="250" w:author="Sciga, Jakub" w:date="2018-09-02T21:32:00Z">
            <w:r w:rsidRPr="00732BF4" w:rsidDel="00732BF4">
              <w:rPr>
                <w:rStyle w:val="Hyperlink"/>
                <w:noProof/>
                <w:lang w:val="pl-PL"/>
                <w:rPrChange w:id="251" w:author="Sciga, Jakub" w:date="2018-09-02T21:32:00Z">
                  <w:rPr>
                    <w:rStyle w:val="Hyperlink"/>
                    <w:noProof/>
                    <w:lang w:val="pl-PL"/>
                  </w:rPr>
                </w:rPrChange>
              </w:rPr>
              <w:delText>3.6.4</w:delText>
            </w:r>
            <w:r w:rsidDel="00732BF4">
              <w:rPr>
                <w:rFonts w:asciiTheme="minorHAnsi" w:eastAsiaTheme="minorEastAsia" w:hAnsiTheme="minorHAnsi"/>
                <w:noProof/>
                <w:sz w:val="22"/>
              </w:rPr>
              <w:tab/>
            </w:r>
            <w:r w:rsidRPr="00732BF4" w:rsidDel="00732BF4">
              <w:rPr>
                <w:rStyle w:val="Hyperlink"/>
                <w:noProof/>
                <w:lang w:val="pl-PL"/>
                <w:rPrChange w:id="252" w:author="Sciga, Jakub" w:date="2018-09-02T21:32:00Z">
                  <w:rPr>
                    <w:rStyle w:val="Hyperlink"/>
                    <w:noProof/>
                    <w:lang w:val="pl-PL"/>
                  </w:rPr>
                </w:rPrChange>
              </w:rPr>
              <w:delText>Drewno poużytkowe</w:delText>
            </w:r>
            <w:r w:rsidDel="00732BF4">
              <w:rPr>
                <w:noProof/>
                <w:webHidden/>
              </w:rPr>
              <w:tab/>
              <w:delText>27</w:delText>
            </w:r>
          </w:del>
        </w:p>
        <w:p w14:paraId="347D9CF9" w14:textId="3DE14528" w:rsidR="00AC3F76" w:rsidDel="00732BF4" w:rsidRDefault="00AC3F76">
          <w:pPr>
            <w:pStyle w:val="TOC3"/>
            <w:tabs>
              <w:tab w:val="left" w:pos="1320"/>
              <w:tab w:val="right" w:leader="dot" w:pos="8827"/>
            </w:tabs>
            <w:rPr>
              <w:del w:id="253" w:author="Sciga, Jakub" w:date="2018-09-02T21:32:00Z"/>
              <w:rFonts w:asciiTheme="minorHAnsi" w:eastAsiaTheme="minorEastAsia" w:hAnsiTheme="minorHAnsi"/>
              <w:noProof/>
              <w:sz w:val="22"/>
            </w:rPr>
          </w:pPr>
          <w:del w:id="254" w:author="Sciga, Jakub" w:date="2018-09-02T21:32:00Z">
            <w:r w:rsidRPr="00732BF4" w:rsidDel="00732BF4">
              <w:rPr>
                <w:rStyle w:val="Hyperlink"/>
                <w:noProof/>
                <w:lang w:val="pl-PL"/>
                <w:rPrChange w:id="255" w:author="Sciga, Jakub" w:date="2018-09-02T21:32:00Z">
                  <w:rPr>
                    <w:rStyle w:val="Hyperlink"/>
                    <w:noProof/>
                    <w:lang w:val="pl-PL"/>
                  </w:rPr>
                </w:rPrChange>
              </w:rPr>
              <w:delText>3.6.5</w:delText>
            </w:r>
            <w:r w:rsidDel="00732BF4">
              <w:rPr>
                <w:rFonts w:asciiTheme="minorHAnsi" w:eastAsiaTheme="minorEastAsia" w:hAnsiTheme="minorHAnsi"/>
                <w:noProof/>
                <w:sz w:val="22"/>
              </w:rPr>
              <w:tab/>
            </w:r>
            <w:r w:rsidRPr="00732BF4" w:rsidDel="00732BF4">
              <w:rPr>
                <w:rStyle w:val="Hyperlink"/>
                <w:noProof/>
                <w:lang w:val="pl-PL"/>
                <w:rPrChange w:id="256" w:author="Sciga, Jakub" w:date="2018-09-02T21:32:00Z">
                  <w:rPr>
                    <w:rStyle w:val="Hyperlink"/>
                    <w:noProof/>
                    <w:lang w:val="pl-PL"/>
                  </w:rPr>
                </w:rPrChange>
              </w:rPr>
              <w:delText>Osady ściekowe</w:delText>
            </w:r>
            <w:r w:rsidDel="00732BF4">
              <w:rPr>
                <w:noProof/>
                <w:webHidden/>
              </w:rPr>
              <w:tab/>
              <w:delText>27</w:delText>
            </w:r>
          </w:del>
        </w:p>
        <w:p w14:paraId="51FBDE50" w14:textId="74712557" w:rsidR="00AC3F76" w:rsidDel="00732BF4" w:rsidRDefault="00AC3F76">
          <w:pPr>
            <w:pStyle w:val="TOC3"/>
            <w:tabs>
              <w:tab w:val="left" w:pos="1320"/>
              <w:tab w:val="right" w:leader="dot" w:pos="8827"/>
            </w:tabs>
            <w:rPr>
              <w:del w:id="257" w:author="Sciga, Jakub" w:date="2018-09-02T21:32:00Z"/>
              <w:rFonts w:asciiTheme="minorHAnsi" w:eastAsiaTheme="minorEastAsia" w:hAnsiTheme="minorHAnsi"/>
              <w:noProof/>
              <w:sz w:val="22"/>
            </w:rPr>
          </w:pPr>
          <w:del w:id="258" w:author="Sciga, Jakub" w:date="2018-09-02T21:32:00Z">
            <w:r w:rsidRPr="00732BF4" w:rsidDel="00732BF4">
              <w:rPr>
                <w:rStyle w:val="Hyperlink"/>
                <w:noProof/>
                <w:lang w:val="pl-PL"/>
                <w:rPrChange w:id="259" w:author="Sciga, Jakub" w:date="2018-09-02T21:32:00Z">
                  <w:rPr>
                    <w:rStyle w:val="Hyperlink"/>
                    <w:noProof/>
                    <w:lang w:val="pl-PL"/>
                  </w:rPr>
                </w:rPrChange>
              </w:rPr>
              <w:delText>3.6.6</w:delText>
            </w:r>
            <w:r w:rsidDel="00732BF4">
              <w:rPr>
                <w:rFonts w:asciiTheme="minorHAnsi" w:eastAsiaTheme="minorEastAsia" w:hAnsiTheme="minorHAnsi"/>
                <w:noProof/>
                <w:sz w:val="22"/>
              </w:rPr>
              <w:tab/>
            </w:r>
            <w:r w:rsidRPr="00732BF4" w:rsidDel="00732BF4">
              <w:rPr>
                <w:rStyle w:val="Hyperlink"/>
                <w:noProof/>
                <w:lang w:val="pl-PL"/>
                <w:rPrChange w:id="260" w:author="Sciga, Jakub" w:date="2018-09-02T21:32:00Z">
                  <w:rPr>
                    <w:rStyle w:val="Hyperlink"/>
                    <w:noProof/>
                    <w:lang w:val="pl-PL"/>
                  </w:rPr>
                </w:rPrChange>
              </w:rPr>
              <w:delText>Metody spalania odpadów</w:delText>
            </w:r>
            <w:r w:rsidDel="00732BF4">
              <w:rPr>
                <w:noProof/>
                <w:webHidden/>
              </w:rPr>
              <w:tab/>
              <w:delText>28</w:delText>
            </w:r>
          </w:del>
        </w:p>
        <w:p w14:paraId="468C8571" w14:textId="2F400AB0" w:rsidR="00AC3F76" w:rsidDel="00732BF4" w:rsidRDefault="00AC3F76">
          <w:pPr>
            <w:pStyle w:val="TOC2"/>
            <w:tabs>
              <w:tab w:val="left" w:pos="880"/>
              <w:tab w:val="right" w:leader="dot" w:pos="8827"/>
            </w:tabs>
            <w:rPr>
              <w:del w:id="261" w:author="Sciga, Jakub" w:date="2018-09-02T21:32:00Z"/>
              <w:rFonts w:asciiTheme="minorHAnsi" w:eastAsiaTheme="minorEastAsia" w:hAnsiTheme="minorHAnsi"/>
              <w:noProof/>
              <w:sz w:val="22"/>
            </w:rPr>
          </w:pPr>
          <w:del w:id="262" w:author="Sciga, Jakub" w:date="2018-09-02T21:32:00Z">
            <w:r w:rsidRPr="00732BF4" w:rsidDel="00732BF4">
              <w:rPr>
                <w:rStyle w:val="Hyperlink"/>
                <w:noProof/>
                <w:lang w:val="pl-PL"/>
                <w:rPrChange w:id="263" w:author="Sciga, Jakub" w:date="2018-09-02T21:32:00Z">
                  <w:rPr>
                    <w:rStyle w:val="Hyperlink"/>
                    <w:noProof/>
                    <w:lang w:val="pl-PL"/>
                  </w:rPr>
                </w:rPrChange>
              </w:rPr>
              <w:delText>3.7</w:delText>
            </w:r>
            <w:r w:rsidDel="00732BF4">
              <w:rPr>
                <w:rFonts w:asciiTheme="minorHAnsi" w:eastAsiaTheme="minorEastAsia" w:hAnsiTheme="minorHAnsi"/>
                <w:noProof/>
                <w:sz w:val="22"/>
              </w:rPr>
              <w:tab/>
            </w:r>
            <w:r w:rsidRPr="00732BF4" w:rsidDel="00732BF4">
              <w:rPr>
                <w:rStyle w:val="Hyperlink"/>
                <w:noProof/>
                <w:lang w:val="pl-PL"/>
                <w:rPrChange w:id="264" w:author="Sciga, Jakub" w:date="2018-09-02T21:32:00Z">
                  <w:rPr>
                    <w:rStyle w:val="Hyperlink"/>
                    <w:noProof/>
                    <w:lang w:val="pl-PL"/>
                  </w:rPr>
                </w:rPrChange>
              </w:rPr>
              <w:delText>Ekologia w spalaniu</w:delText>
            </w:r>
            <w:r w:rsidDel="00732BF4">
              <w:rPr>
                <w:noProof/>
                <w:webHidden/>
              </w:rPr>
              <w:tab/>
              <w:delText>28</w:delText>
            </w:r>
          </w:del>
        </w:p>
        <w:p w14:paraId="17E82CD9" w14:textId="242EEA48" w:rsidR="00AC3F76" w:rsidDel="00732BF4" w:rsidRDefault="00AC3F76">
          <w:pPr>
            <w:pStyle w:val="TOC1"/>
            <w:rPr>
              <w:del w:id="265" w:author="Sciga, Jakub" w:date="2018-09-02T21:32:00Z"/>
              <w:rFonts w:asciiTheme="minorHAnsi" w:eastAsiaTheme="minorEastAsia" w:hAnsiTheme="minorHAnsi"/>
              <w:b w:val="0"/>
              <w:sz w:val="22"/>
              <w:lang w:val="en-US"/>
            </w:rPr>
          </w:pPr>
          <w:del w:id="266" w:author="Sciga, Jakub" w:date="2018-09-02T21:32:00Z">
            <w:r w:rsidRPr="00732BF4" w:rsidDel="00732BF4">
              <w:rPr>
                <w:rStyle w:val="Hyperlink"/>
                <w:rPrChange w:id="267" w:author="Sciga, Jakub" w:date="2018-09-02T21:32:00Z">
                  <w:rPr>
                    <w:rStyle w:val="Hyperlink"/>
                  </w:rPr>
                </w:rPrChange>
              </w:rPr>
              <w:delText>4.</w:delText>
            </w:r>
            <w:r w:rsidDel="00732BF4">
              <w:rPr>
                <w:rFonts w:asciiTheme="minorHAnsi" w:eastAsiaTheme="minorEastAsia" w:hAnsiTheme="minorHAnsi"/>
                <w:b w:val="0"/>
                <w:sz w:val="22"/>
                <w:lang w:val="en-US"/>
              </w:rPr>
              <w:tab/>
            </w:r>
            <w:r w:rsidRPr="00732BF4" w:rsidDel="00732BF4">
              <w:rPr>
                <w:rStyle w:val="Hyperlink"/>
                <w:rPrChange w:id="268" w:author="Sciga, Jakub" w:date="2018-09-02T21:32:00Z">
                  <w:rPr>
                    <w:rStyle w:val="Hyperlink"/>
                  </w:rPr>
                </w:rPrChange>
              </w:rPr>
              <w:delText>System regulacji</w:delText>
            </w:r>
            <w:r w:rsidDel="00732BF4">
              <w:rPr>
                <w:webHidden/>
              </w:rPr>
              <w:tab/>
              <w:delText>29</w:delText>
            </w:r>
          </w:del>
        </w:p>
        <w:p w14:paraId="410D50C8" w14:textId="4F9D66F7" w:rsidR="00AC3F76" w:rsidDel="00732BF4" w:rsidRDefault="00AC3F76">
          <w:pPr>
            <w:pStyle w:val="TOC2"/>
            <w:tabs>
              <w:tab w:val="left" w:pos="880"/>
              <w:tab w:val="right" w:leader="dot" w:pos="8827"/>
            </w:tabs>
            <w:rPr>
              <w:del w:id="269" w:author="Sciga, Jakub" w:date="2018-09-02T21:32:00Z"/>
              <w:rFonts w:asciiTheme="minorHAnsi" w:eastAsiaTheme="minorEastAsia" w:hAnsiTheme="minorHAnsi"/>
              <w:noProof/>
              <w:sz w:val="22"/>
            </w:rPr>
          </w:pPr>
          <w:del w:id="270" w:author="Sciga, Jakub" w:date="2018-09-02T21:32:00Z">
            <w:r w:rsidRPr="00732BF4" w:rsidDel="00732BF4">
              <w:rPr>
                <w:rStyle w:val="Hyperlink"/>
                <w:noProof/>
                <w:lang w:val="pl-PL"/>
                <w:rPrChange w:id="271" w:author="Sciga, Jakub" w:date="2018-09-02T21:32:00Z">
                  <w:rPr>
                    <w:rStyle w:val="Hyperlink"/>
                    <w:noProof/>
                    <w:lang w:val="pl-PL"/>
                  </w:rPr>
                </w:rPrChange>
              </w:rPr>
              <w:delText>4.1</w:delText>
            </w:r>
            <w:r w:rsidDel="00732BF4">
              <w:rPr>
                <w:rFonts w:asciiTheme="minorHAnsi" w:eastAsiaTheme="minorEastAsia" w:hAnsiTheme="minorHAnsi"/>
                <w:noProof/>
                <w:sz w:val="22"/>
              </w:rPr>
              <w:tab/>
            </w:r>
            <w:r w:rsidRPr="00732BF4" w:rsidDel="00732BF4">
              <w:rPr>
                <w:rStyle w:val="Hyperlink"/>
                <w:noProof/>
                <w:lang w:val="pl-PL"/>
                <w:rPrChange w:id="272" w:author="Sciga, Jakub" w:date="2018-09-02T21:32:00Z">
                  <w:rPr>
                    <w:rStyle w:val="Hyperlink"/>
                    <w:noProof/>
                    <w:lang w:val="pl-PL"/>
                  </w:rPr>
                </w:rPrChange>
              </w:rPr>
              <w:delText>Układ regulacji</w:delText>
            </w:r>
            <w:r w:rsidDel="00732BF4">
              <w:rPr>
                <w:noProof/>
                <w:webHidden/>
              </w:rPr>
              <w:tab/>
              <w:delText>29</w:delText>
            </w:r>
          </w:del>
        </w:p>
        <w:p w14:paraId="36E0DB3A" w14:textId="3FAD7024" w:rsidR="00AC3F76" w:rsidDel="00732BF4" w:rsidRDefault="00AC3F76">
          <w:pPr>
            <w:pStyle w:val="TOC2"/>
            <w:tabs>
              <w:tab w:val="left" w:pos="880"/>
              <w:tab w:val="right" w:leader="dot" w:pos="8827"/>
            </w:tabs>
            <w:rPr>
              <w:del w:id="273" w:author="Sciga, Jakub" w:date="2018-09-02T21:32:00Z"/>
              <w:rFonts w:asciiTheme="minorHAnsi" w:eastAsiaTheme="minorEastAsia" w:hAnsiTheme="minorHAnsi"/>
              <w:noProof/>
              <w:sz w:val="22"/>
            </w:rPr>
          </w:pPr>
          <w:del w:id="274" w:author="Sciga, Jakub" w:date="2018-09-02T21:32:00Z">
            <w:r w:rsidRPr="00732BF4" w:rsidDel="00732BF4">
              <w:rPr>
                <w:rStyle w:val="Hyperlink"/>
                <w:noProof/>
                <w:lang w:val="pl-PL"/>
                <w:rPrChange w:id="275" w:author="Sciga, Jakub" w:date="2018-09-02T21:32:00Z">
                  <w:rPr>
                    <w:rStyle w:val="Hyperlink"/>
                    <w:noProof/>
                    <w:lang w:val="pl-PL"/>
                  </w:rPr>
                </w:rPrChange>
              </w:rPr>
              <w:delText>4.2</w:delText>
            </w:r>
            <w:r w:rsidDel="00732BF4">
              <w:rPr>
                <w:rFonts w:asciiTheme="minorHAnsi" w:eastAsiaTheme="minorEastAsia" w:hAnsiTheme="minorHAnsi"/>
                <w:noProof/>
                <w:sz w:val="22"/>
              </w:rPr>
              <w:tab/>
            </w:r>
            <w:r w:rsidRPr="00732BF4" w:rsidDel="00732BF4">
              <w:rPr>
                <w:rStyle w:val="Hyperlink"/>
                <w:noProof/>
                <w:lang w:val="pl-PL"/>
                <w:rPrChange w:id="276" w:author="Sciga, Jakub" w:date="2018-09-02T21:32:00Z">
                  <w:rPr>
                    <w:rStyle w:val="Hyperlink"/>
                    <w:noProof/>
                    <w:lang w:val="pl-PL"/>
                  </w:rPr>
                </w:rPrChange>
              </w:rPr>
              <w:delText>Projektowanie układów regulacji</w:delText>
            </w:r>
            <w:r w:rsidDel="00732BF4">
              <w:rPr>
                <w:noProof/>
                <w:webHidden/>
              </w:rPr>
              <w:tab/>
              <w:delText>31</w:delText>
            </w:r>
          </w:del>
        </w:p>
        <w:p w14:paraId="6B47205A" w14:textId="79192F7A" w:rsidR="00AC3F76" w:rsidDel="00732BF4" w:rsidRDefault="00AC3F76">
          <w:pPr>
            <w:pStyle w:val="TOC2"/>
            <w:tabs>
              <w:tab w:val="left" w:pos="880"/>
              <w:tab w:val="right" w:leader="dot" w:pos="8827"/>
            </w:tabs>
            <w:rPr>
              <w:del w:id="277" w:author="Sciga, Jakub" w:date="2018-09-02T21:32:00Z"/>
              <w:rFonts w:asciiTheme="minorHAnsi" w:eastAsiaTheme="minorEastAsia" w:hAnsiTheme="minorHAnsi"/>
              <w:noProof/>
              <w:sz w:val="22"/>
            </w:rPr>
          </w:pPr>
          <w:del w:id="278" w:author="Sciga, Jakub" w:date="2018-09-02T21:32:00Z">
            <w:r w:rsidRPr="00732BF4" w:rsidDel="00732BF4">
              <w:rPr>
                <w:rStyle w:val="Hyperlink"/>
                <w:noProof/>
                <w:lang w:val="pl-PL"/>
                <w:rPrChange w:id="279" w:author="Sciga, Jakub" w:date="2018-09-02T21:32:00Z">
                  <w:rPr>
                    <w:rStyle w:val="Hyperlink"/>
                    <w:noProof/>
                    <w:lang w:val="pl-PL"/>
                  </w:rPr>
                </w:rPrChange>
              </w:rPr>
              <w:delText>4.3</w:delText>
            </w:r>
            <w:r w:rsidDel="00732BF4">
              <w:rPr>
                <w:rFonts w:asciiTheme="minorHAnsi" w:eastAsiaTheme="minorEastAsia" w:hAnsiTheme="minorHAnsi"/>
                <w:noProof/>
                <w:sz w:val="22"/>
              </w:rPr>
              <w:tab/>
            </w:r>
            <w:r w:rsidRPr="00732BF4" w:rsidDel="00732BF4">
              <w:rPr>
                <w:rStyle w:val="Hyperlink"/>
                <w:noProof/>
                <w:lang w:val="pl-PL"/>
                <w:rPrChange w:id="280" w:author="Sciga, Jakub" w:date="2018-09-02T21:32:00Z">
                  <w:rPr>
                    <w:rStyle w:val="Hyperlink"/>
                    <w:noProof/>
                    <w:lang w:val="pl-PL"/>
                  </w:rPr>
                </w:rPrChange>
              </w:rPr>
              <w:delText>Regulatory</w:delText>
            </w:r>
            <w:r w:rsidDel="00732BF4">
              <w:rPr>
                <w:noProof/>
                <w:webHidden/>
              </w:rPr>
              <w:tab/>
              <w:delText>32</w:delText>
            </w:r>
          </w:del>
        </w:p>
        <w:p w14:paraId="22B10632" w14:textId="4BBFE9E5" w:rsidR="00AC3F76" w:rsidDel="00732BF4" w:rsidRDefault="00AC3F76">
          <w:pPr>
            <w:pStyle w:val="TOC3"/>
            <w:tabs>
              <w:tab w:val="left" w:pos="1320"/>
              <w:tab w:val="right" w:leader="dot" w:pos="8827"/>
            </w:tabs>
            <w:rPr>
              <w:del w:id="281" w:author="Sciga, Jakub" w:date="2018-09-02T21:32:00Z"/>
              <w:rFonts w:asciiTheme="minorHAnsi" w:eastAsiaTheme="minorEastAsia" w:hAnsiTheme="minorHAnsi"/>
              <w:noProof/>
              <w:sz w:val="22"/>
            </w:rPr>
          </w:pPr>
          <w:del w:id="282" w:author="Sciga, Jakub" w:date="2018-09-02T21:32:00Z">
            <w:r w:rsidRPr="00732BF4" w:rsidDel="00732BF4">
              <w:rPr>
                <w:rStyle w:val="Hyperlink"/>
                <w:noProof/>
                <w:lang w:val="pl-PL"/>
                <w:rPrChange w:id="283" w:author="Sciga, Jakub" w:date="2018-09-02T21:32:00Z">
                  <w:rPr>
                    <w:rStyle w:val="Hyperlink"/>
                    <w:noProof/>
                    <w:lang w:val="pl-PL"/>
                  </w:rPr>
                </w:rPrChange>
              </w:rPr>
              <w:delText>4.3.1</w:delText>
            </w:r>
            <w:r w:rsidDel="00732BF4">
              <w:rPr>
                <w:rFonts w:asciiTheme="minorHAnsi" w:eastAsiaTheme="minorEastAsia" w:hAnsiTheme="minorHAnsi"/>
                <w:noProof/>
                <w:sz w:val="22"/>
              </w:rPr>
              <w:tab/>
            </w:r>
            <w:r w:rsidRPr="00732BF4" w:rsidDel="00732BF4">
              <w:rPr>
                <w:rStyle w:val="Hyperlink"/>
                <w:noProof/>
                <w:lang w:val="pl-PL"/>
                <w:rPrChange w:id="284" w:author="Sciga, Jakub" w:date="2018-09-02T21:32:00Z">
                  <w:rPr>
                    <w:rStyle w:val="Hyperlink"/>
                    <w:noProof/>
                    <w:lang w:val="pl-PL"/>
                  </w:rPr>
                </w:rPrChange>
              </w:rPr>
              <w:delText>Regulator P</w:delText>
            </w:r>
            <w:r w:rsidDel="00732BF4">
              <w:rPr>
                <w:noProof/>
                <w:webHidden/>
              </w:rPr>
              <w:tab/>
              <w:delText>34</w:delText>
            </w:r>
          </w:del>
        </w:p>
        <w:p w14:paraId="7C477C69" w14:textId="69305742" w:rsidR="00AC3F76" w:rsidDel="00732BF4" w:rsidRDefault="00AC3F76">
          <w:pPr>
            <w:pStyle w:val="TOC3"/>
            <w:tabs>
              <w:tab w:val="left" w:pos="1320"/>
              <w:tab w:val="right" w:leader="dot" w:pos="8827"/>
            </w:tabs>
            <w:rPr>
              <w:del w:id="285" w:author="Sciga, Jakub" w:date="2018-09-02T21:32:00Z"/>
              <w:rFonts w:asciiTheme="minorHAnsi" w:eastAsiaTheme="minorEastAsia" w:hAnsiTheme="minorHAnsi"/>
              <w:noProof/>
              <w:sz w:val="22"/>
            </w:rPr>
          </w:pPr>
          <w:del w:id="286" w:author="Sciga, Jakub" w:date="2018-09-02T21:32:00Z">
            <w:r w:rsidRPr="00732BF4" w:rsidDel="00732BF4">
              <w:rPr>
                <w:rStyle w:val="Hyperlink"/>
                <w:noProof/>
                <w:lang w:val="pl-PL"/>
                <w:rPrChange w:id="287" w:author="Sciga, Jakub" w:date="2018-09-02T21:32:00Z">
                  <w:rPr>
                    <w:rStyle w:val="Hyperlink"/>
                    <w:noProof/>
                    <w:lang w:val="pl-PL"/>
                  </w:rPr>
                </w:rPrChange>
              </w:rPr>
              <w:delText>4.3.2</w:delText>
            </w:r>
            <w:r w:rsidDel="00732BF4">
              <w:rPr>
                <w:rFonts w:asciiTheme="minorHAnsi" w:eastAsiaTheme="minorEastAsia" w:hAnsiTheme="minorHAnsi"/>
                <w:noProof/>
                <w:sz w:val="22"/>
              </w:rPr>
              <w:tab/>
            </w:r>
            <w:r w:rsidRPr="00732BF4" w:rsidDel="00732BF4">
              <w:rPr>
                <w:rStyle w:val="Hyperlink"/>
                <w:noProof/>
                <w:lang w:val="pl-PL"/>
                <w:rPrChange w:id="288" w:author="Sciga, Jakub" w:date="2018-09-02T21:32:00Z">
                  <w:rPr>
                    <w:rStyle w:val="Hyperlink"/>
                    <w:noProof/>
                    <w:lang w:val="pl-PL"/>
                  </w:rPr>
                </w:rPrChange>
              </w:rPr>
              <w:delText>Regulator PI</w:delText>
            </w:r>
            <w:r w:rsidDel="00732BF4">
              <w:rPr>
                <w:noProof/>
                <w:webHidden/>
              </w:rPr>
              <w:tab/>
              <w:delText>35</w:delText>
            </w:r>
          </w:del>
        </w:p>
        <w:p w14:paraId="5D7CB696" w14:textId="55967296" w:rsidR="00AC3F76" w:rsidDel="00732BF4" w:rsidRDefault="00AC3F76">
          <w:pPr>
            <w:pStyle w:val="TOC3"/>
            <w:tabs>
              <w:tab w:val="left" w:pos="1320"/>
              <w:tab w:val="right" w:leader="dot" w:pos="8827"/>
            </w:tabs>
            <w:rPr>
              <w:del w:id="289" w:author="Sciga, Jakub" w:date="2018-09-02T21:32:00Z"/>
              <w:rFonts w:asciiTheme="minorHAnsi" w:eastAsiaTheme="minorEastAsia" w:hAnsiTheme="minorHAnsi"/>
              <w:noProof/>
              <w:sz w:val="22"/>
            </w:rPr>
          </w:pPr>
          <w:del w:id="290" w:author="Sciga, Jakub" w:date="2018-09-02T21:32:00Z">
            <w:r w:rsidRPr="00732BF4" w:rsidDel="00732BF4">
              <w:rPr>
                <w:rStyle w:val="Hyperlink"/>
                <w:noProof/>
                <w:lang w:val="pl-PL"/>
                <w:rPrChange w:id="291" w:author="Sciga, Jakub" w:date="2018-09-02T21:32:00Z">
                  <w:rPr>
                    <w:rStyle w:val="Hyperlink"/>
                    <w:noProof/>
                    <w:lang w:val="pl-PL"/>
                  </w:rPr>
                </w:rPrChange>
              </w:rPr>
              <w:delText>4.3.3</w:delText>
            </w:r>
            <w:r w:rsidDel="00732BF4">
              <w:rPr>
                <w:rFonts w:asciiTheme="minorHAnsi" w:eastAsiaTheme="minorEastAsia" w:hAnsiTheme="minorHAnsi"/>
                <w:noProof/>
                <w:sz w:val="22"/>
              </w:rPr>
              <w:tab/>
            </w:r>
            <w:r w:rsidRPr="00732BF4" w:rsidDel="00732BF4">
              <w:rPr>
                <w:rStyle w:val="Hyperlink"/>
                <w:noProof/>
                <w:lang w:val="pl-PL"/>
                <w:rPrChange w:id="292" w:author="Sciga, Jakub" w:date="2018-09-02T21:32:00Z">
                  <w:rPr>
                    <w:rStyle w:val="Hyperlink"/>
                    <w:noProof/>
                    <w:lang w:val="pl-PL"/>
                  </w:rPr>
                </w:rPrChange>
              </w:rPr>
              <w:delText>Regulator PD</w:delText>
            </w:r>
            <w:r w:rsidDel="00732BF4">
              <w:rPr>
                <w:noProof/>
                <w:webHidden/>
              </w:rPr>
              <w:tab/>
              <w:delText>37</w:delText>
            </w:r>
          </w:del>
        </w:p>
        <w:p w14:paraId="14758ECF" w14:textId="4F784C32" w:rsidR="00AC3F76" w:rsidDel="00732BF4" w:rsidRDefault="00AC3F76">
          <w:pPr>
            <w:pStyle w:val="TOC3"/>
            <w:tabs>
              <w:tab w:val="left" w:pos="1320"/>
              <w:tab w:val="right" w:leader="dot" w:pos="8827"/>
            </w:tabs>
            <w:rPr>
              <w:del w:id="293" w:author="Sciga, Jakub" w:date="2018-09-02T21:32:00Z"/>
              <w:rFonts w:asciiTheme="minorHAnsi" w:eastAsiaTheme="minorEastAsia" w:hAnsiTheme="minorHAnsi"/>
              <w:noProof/>
              <w:sz w:val="22"/>
            </w:rPr>
          </w:pPr>
          <w:del w:id="294" w:author="Sciga, Jakub" w:date="2018-09-02T21:32:00Z">
            <w:r w:rsidRPr="00732BF4" w:rsidDel="00732BF4">
              <w:rPr>
                <w:rStyle w:val="Hyperlink"/>
                <w:noProof/>
                <w:lang w:val="pl-PL"/>
                <w:rPrChange w:id="295" w:author="Sciga, Jakub" w:date="2018-09-02T21:32:00Z">
                  <w:rPr>
                    <w:rStyle w:val="Hyperlink"/>
                    <w:noProof/>
                    <w:lang w:val="pl-PL"/>
                  </w:rPr>
                </w:rPrChange>
              </w:rPr>
              <w:delText>4.3.4</w:delText>
            </w:r>
            <w:r w:rsidDel="00732BF4">
              <w:rPr>
                <w:rFonts w:asciiTheme="minorHAnsi" w:eastAsiaTheme="minorEastAsia" w:hAnsiTheme="minorHAnsi"/>
                <w:noProof/>
                <w:sz w:val="22"/>
              </w:rPr>
              <w:tab/>
            </w:r>
            <w:r w:rsidRPr="00732BF4" w:rsidDel="00732BF4">
              <w:rPr>
                <w:rStyle w:val="Hyperlink"/>
                <w:noProof/>
                <w:lang w:val="pl-PL"/>
                <w:rPrChange w:id="296" w:author="Sciga, Jakub" w:date="2018-09-02T21:32:00Z">
                  <w:rPr>
                    <w:rStyle w:val="Hyperlink"/>
                    <w:noProof/>
                    <w:lang w:val="pl-PL"/>
                  </w:rPr>
                </w:rPrChange>
              </w:rPr>
              <w:delText>Regulator PID</w:delText>
            </w:r>
            <w:r w:rsidDel="00732BF4">
              <w:rPr>
                <w:noProof/>
                <w:webHidden/>
              </w:rPr>
              <w:tab/>
              <w:delText>38</w:delText>
            </w:r>
          </w:del>
        </w:p>
        <w:p w14:paraId="7CF44767" w14:textId="2836C3BD" w:rsidR="00AC3F76" w:rsidDel="00732BF4" w:rsidRDefault="00AC3F76">
          <w:pPr>
            <w:pStyle w:val="TOC3"/>
            <w:tabs>
              <w:tab w:val="left" w:pos="1320"/>
              <w:tab w:val="right" w:leader="dot" w:pos="8827"/>
            </w:tabs>
            <w:rPr>
              <w:del w:id="297" w:author="Sciga, Jakub" w:date="2018-09-02T21:32:00Z"/>
              <w:rFonts w:asciiTheme="minorHAnsi" w:eastAsiaTheme="minorEastAsia" w:hAnsiTheme="minorHAnsi"/>
              <w:noProof/>
              <w:sz w:val="22"/>
            </w:rPr>
          </w:pPr>
          <w:del w:id="298" w:author="Sciga, Jakub" w:date="2018-09-02T21:32:00Z">
            <w:r w:rsidRPr="00732BF4" w:rsidDel="00732BF4">
              <w:rPr>
                <w:rStyle w:val="Hyperlink"/>
                <w:noProof/>
                <w:lang w:val="pl-PL"/>
                <w:rPrChange w:id="299" w:author="Sciga, Jakub" w:date="2018-09-02T21:32:00Z">
                  <w:rPr>
                    <w:rStyle w:val="Hyperlink"/>
                    <w:noProof/>
                    <w:lang w:val="pl-PL"/>
                  </w:rPr>
                </w:rPrChange>
              </w:rPr>
              <w:delText>4.3.5</w:delText>
            </w:r>
            <w:r w:rsidDel="00732BF4">
              <w:rPr>
                <w:rFonts w:asciiTheme="minorHAnsi" w:eastAsiaTheme="minorEastAsia" w:hAnsiTheme="minorHAnsi"/>
                <w:noProof/>
                <w:sz w:val="22"/>
              </w:rPr>
              <w:tab/>
            </w:r>
            <w:r w:rsidRPr="00732BF4" w:rsidDel="00732BF4">
              <w:rPr>
                <w:rStyle w:val="Hyperlink"/>
                <w:noProof/>
                <w:lang w:val="pl-PL"/>
                <w:rPrChange w:id="300" w:author="Sciga, Jakub" w:date="2018-09-02T21:32:00Z">
                  <w:rPr>
                    <w:rStyle w:val="Hyperlink"/>
                    <w:noProof/>
                    <w:lang w:val="pl-PL"/>
                  </w:rPr>
                </w:rPrChange>
              </w:rPr>
              <w:delText>Dobór regulatora</w:delText>
            </w:r>
            <w:r w:rsidDel="00732BF4">
              <w:rPr>
                <w:noProof/>
                <w:webHidden/>
              </w:rPr>
              <w:tab/>
              <w:delText>39</w:delText>
            </w:r>
          </w:del>
        </w:p>
        <w:p w14:paraId="42644110" w14:textId="61240D17" w:rsidR="00AC3F76" w:rsidDel="00732BF4" w:rsidRDefault="00AC3F76">
          <w:pPr>
            <w:pStyle w:val="TOC2"/>
            <w:tabs>
              <w:tab w:val="left" w:pos="880"/>
              <w:tab w:val="right" w:leader="dot" w:pos="8827"/>
            </w:tabs>
            <w:rPr>
              <w:del w:id="301" w:author="Sciga, Jakub" w:date="2018-09-02T21:32:00Z"/>
              <w:rFonts w:asciiTheme="minorHAnsi" w:eastAsiaTheme="minorEastAsia" w:hAnsiTheme="minorHAnsi"/>
              <w:noProof/>
              <w:sz w:val="22"/>
            </w:rPr>
          </w:pPr>
          <w:del w:id="302" w:author="Sciga, Jakub" w:date="2018-09-02T21:32:00Z">
            <w:r w:rsidRPr="00732BF4" w:rsidDel="00732BF4">
              <w:rPr>
                <w:rStyle w:val="Hyperlink"/>
                <w:noProof/>
                <w:lang w:val="pl-PL"/>
                <w:rPrChange w:id="303" w:author="Sciga, Jakub" w:date="2018-09-02T21:32:00Z">
                  <w:rPr>
                    <w:rStyle w:val="Hyperlink"/>
                    <w:noProof/>
                    <w:lang w:val="pl-PL"/>
                  </w:rPr>
                </w:rPrChange>
              </w:rPr>
              <w:delText>4.4</w:delText>
            </w:r>
            <w:r w:rsidDel="00732BF4">
              <w:rPr>
                <w:rFonts w:asciiTheme="minorHAnsi" w:eastAsiaTheme="minorEastAsia" w:hAnsiTheme="minorHAnsi"/>
                <w:noProof/>
                <w:sz w:val="22"/>
              </w:rPr>
              <w:tab/>
            </w:r>
            <w:r w:rsidRPr="00732BF4" w:rsidDel="00732BF4">
              <w:rPr>
                <w:rStyle w:val="Hyperlink"/>
                <w:noProof/>
                <w:lang w:val="pl-PL"/>
                <w:rPrChange w:id="304" w:author="Sciga, Jakub" w:date="2018-09-02T21:32:00Z">
                  <w:rPr>
                    <w:rStyle w:val="Hyperlink"/>
                    <w:noProof/>
                    <w:lang w:val="pl-PL"/>
                  </w:rPr>
                </w:rPrChange>
              </w:rPr>
              <w:delText>Metody regulacji</w:delText>
            </w:r>
            <w:r w:rsidDel="00732BF4">
              <w:rPr>
                <w:noProof/>
                <w:webHidden/>
              </w:rPr>
              <w:tab/>
              <w:delText>40</w:delText>
            </w:r>
          </w:del>
        </w:p>
        <w:p w14:paraId="1B20EC64" w14:textId="53F5C98E" w:rsidR="00AC3F76" w:rsidDel="00732BF4" w:rsidRDefault="00AC3F76">
          <w:pPr>
            <w:pStyle w:val="TOC3"/>
            <w:tabs>
              <w:tab w:val="left" w:pos="1320"/>
              <w:tab w:val="right" w:leader="dot" w:pos="8827"/>
            </w:tabs>
            <w:rPr>
              <w:del w:id="305" w:author="Sciga, Jakub" w:date="2018-09-02T21:32:00Z"/>
              <w:rFonts w:asciiTheme="minorHAnsi" w:eastAsiaTheme="minorEastAsia" w:hAnsiTheme="minorHAnsi"/>
              <w:noProof/>
              <w:sz w:val="22"/>
            </w:rPr>
          </w:pPr>
          <w:del w:id="306" w:author="Sciga, Jakub" w:date="2018-09-02T21:32:00Z">
            <w:r w:rsidRPr="00732BF4" w:rsidDel="00732BF4">
              <w:rPr>
                <w:rStyle w:val="Hyperlink"/>
                <w:noProof/>
                <w:lang w:val="pl-PL"/>
                <w:rPrChange w:id="307" w:author="Sciga, Jakub" w:date="2018-09-02T21:32:00Z">
                  <w:rPr>
                    <w:rStyle w:val="Hyperlink"/>
                    <w:noProof/>
                    <w:lang w:val="pl-PL"/>
                  </w:rPr>
                </w:rPrChange>
              </w:rPr>
              <w:delText>4.4.1</w:delText>
            </w:r>
            <w:r w:rsidDel="00732BF4">
              <w:rPr>
                <w:rFonts w:asciiTheme="minorHAnsi" w:eastAsiaTheme="minorEastAsia" w:hAnsiTheme="minorHAnsi"/>
                <w:noProof/>
                <w:sz w:val="22"/>
              </w:rPr>
              <w:tab/>
            </w:r>
            <w:r w:rsidRPr="00732BF4" w:rsidDel="00732BF4">
              <w:rPr>
                <w:rStyle w:val="Hyperlink"/>
                <w:noProof/>
                <w:lang w:val="pl-PL"/>
                <w:rPrChange w:id="308" w:author="Sciga, Jakub" w:date="2018-09-02T21:32:00Z">
                  <w:rPr>
                    <w:rStyle w:val="Hyperlink"/>
                    <w:noProof/>
                    <w:lang w:val="pl-PL"/>
                  </w:rPr>
                </w:rPrChange>
              </w:rPr>
              <w:delText>Metoda Zieglera-Nicholsa</w:delText>
            </w:r>
            <w:r w:rsidDel="00732BF4">
              <w:rPr>
                <w:noProof/>
                <w:webHidden/>
              </w:rPr>
              <w:tab/>
              <w:delText>41</w:delText>
            </w:r>
          </w:del>
        </w:p>
        <w:p w14:paraId="5919692E" w14:textId="249DD41B" w:rsidR="00AC3F76" w:rsidDel="00732BF4" w:rsidRDefault="00AC3F76">
          <w:pPr>
            <w:pStyle w:val="TOC3"/>
            <w:tabs>
              <w:tab w:val="left" w:pos="1320"/>
              <w:tab w:val="right" w:leader="dot" w:pos="8827"/>
            </w:tabs>
            <w:rPr>
              <w:del w:id="309" w:author="Sciga, Jakub" w:date="2018-09-02T21:32:00Z"/>
              <w:rFonts w:asciiTheme="minorHAnsi" w:eastAsiaTheme="minorEastAsia" w:hAnsiTheme="minorHAnsi"/>
              <w:noProof/>
              <w:sz w:val="22"/>
            </w:rPr>
          </w:pPr>
          <w:del w:id="310" w:author="Sciga, Jakub" w:date="2018-09-02T21:32:00Z">
            <w:r w:rsidRPr="00732BF4" w:rsidDel="00732BF4">
              <w:rPr>
                <w:rStyle w:val="Hyperlink"/>
                <w:noProof/>
                <w:lang w:val="pl-PL"/>
                <w:rPrChange w:id="311" w:author="Sciga, Jakub" w:date="2018-09-02T21:32:00Z">
                  <w:rPr>
                    <w:rStyle w:val="Hyperlink"/>
                    <w:noProof/>
                    <w:lang w:val="pl-PL"/>
                  </w:rPr>
                </w:rPrChange>
              </w:rPr>
              <w:delText>4.4.2</w:delText>
            </w:r>
            <w:r w:rsidDel="00732BF4">
              <w:rPr>
                <w:rFonts w:asciiTheme="minorHAnsi" w:eastAsiaTheme="minorEastAsia" w:hAnsiTheme="minorHAnsi"/>
                <w:noProof/>
                <w:sz w:val="22"/>
              </w:rPr>
              <w:tab/>
            </w:r>
            <w:r w:rsidRPr="00732BF4" w:rsidDel="00732BF4">
              <w:rPr>
                <w:rStyle w:val="Hyperlink"/>
                <w:noProof/>
                <w:lang w:val="pl-PL"/>
                <w:rPrChange w:id="312" w:author="Sciga, Jakub" w:date="2018-09-02T21:32:00Z">
                  <w:rPr>
                    <w:rStyle w:val="Hyperlink"/>
                    <w:noProof/>
                    <w:lang w:val="pl-PL"/>
                  </w:rPr>
                </w:rPrChange>
              </w:rPr>
              <w:delText>Kryterium stabilności aperiodycznej</w:delText>
            </w:r>
            <w:r w:rsidDel="00732BF4">
              <w:rPr>
                <w:noProof/>
                <w:webHidden/>
              </w:rPr>
              <w:tab/>
              <w:delText>42</w:delText>
            </w:r>
          </w:del>
        </w:p>
        <w:p w14:paraId="3EE4F409" w14:textId="687BF7A2" w:rsidR="00AC3F76" w:rsidDel="00732BF4" w:rsidRDefault="00AC3F76">
          <w:pPr>
            <w:pStyle w:val="TOC3"/>
            <w:tabs>
              <w:tab w:val="left" w:pos="1320"/>
              <w:tab w:val="right" w:leader="dot" w:pos="8827"/>
            </w:tabs>
            <w:rPr>
              <w:del w:id="313" w:author="Sciga, Jakub" w:date="2018-09-02T21:32:00Z"/>
              <w:rFonts w:asciiTheme="minorHAnsi" w:eastAsiaTheme="minorEastAsia" w:hAnsiTheme="minorHAnsi"/>
              <w:noProof/>
              <w:sz w:val="22"/>
            </w:rPr>
          </w:pPr>
          <w:del w:id="314" w:author="Sciga, Jakub" w:date="2018-09-02T21:32:00Z">
            <w:r w:rsidRPr="00732BF4" w:rsidDel="00732BF4">
              <w:rPr>
                <w:rStyle w:val="Hyperlink"/>
                <w:noProof/>
                <w:lang w:val="pl-PL"/>
                <w:rPrChange w:id="315" w:author="Sciga, Jakub" w:date="2018-09-02T21:32:00Z">
                  <w:rPr>
                    <w:rStyle w:val="Hyperlink"/>
                    <w:noProof/>
                    <w:lang w:val="pl-PL"/>
                  </w:rPr>
                </w:rPrChange>
              </w:rPr>
              <w:delText>4.4.3</w:delText>
            </w:r>
            <w:r w:rsidDel="00732BF4">
              <w:rPr>
                <w:rFonts w:asciiTheme="minorHAnsi" w:eastAsiaTheme="minorEastAsia" w:hAnsiTheme="minorHAnsi"/>
                <w:noProof/>
                <w:sz w:val="22"/>
              </w:rPr>
              <w:tab/>
            </w:r>
            <w:r w:rsidRPr="00732BF4" w:rsidDel="00732BF4">
              <w:rPr>
                <w:rStyle w:val="Hyperlink"/>
                <w:noProof/>
                <w:lang w:val="pl-PL"/>
                <w:rPrChange w:id="316" w:author="Sciga, Jakub" w:date="2018-09-02T21:32:00Z">
                  <w:rPr>
                    <w:rStyle w:val="Hyperlink"/>
                    <w:noProof/>
                    <w:lang w:val="pl-PL"/>
                  </w:rPr>
                </w:rPrChange>
              </w:rPr>
              <w:delText>Kryterium miejsca geometrycznego pierwiastków</w:delText>
            </w:r>
            <w:r w:rsidDel="00732BF4">
              <w:rPr>
                <w:noProof/>
                <w:webHidden/>
              </w:rPr>
              <w:tab/>
              <w:delText>43</w:delText>
            </w:r>
          </w:del>
        </w:p>
        <w:p w14:paraId="7072CD71" w14:textId="500CE87A" w:rsidR="00AC3F76" w:rsidDel="00732BF4" w:rsidRDefault="00AC3F76">
          <w:pPr>
            <w:pStyle w:val="TOC3"/>
            <w:tabs>
              <w:tab w:val="left" w:pos="1320"/>
              <w:tab w:val="right" w:leader="dot" w:pos="8827"/>
            </w:tabs>
            <w:rPr>
              <w:del w:id="317" w:author="Sciga, Jakub" w:date="2018-09-02T21:32:00Z"/>
              <w:rFonts w:asciiTheme="minorHAnsi" w:eastAsiaTheme="minorEastAsia" w:hAnsiTheme="minorHAnsi"/>
              <w:noProof/>
              <w:sz w:val="22"/>
            </w:rPr>
          </w:pPr>
          <w:del w:id="318" w:author="Sciga, Jakub" w:date="2018-09-02T21:32:00Z">
            <w:r w:rsidRPr="00732BF4" w:rsidDel="00732BF4">
              <w:rPr>
                <w:rStyle w:val="Hyperlink"/>
                <w:noProof/>
                <w:lang w:val="pl-PL"/>
                <w:rPrChange w:id="319" w:author="Sciga, Jakub" w:date="2018-09-02T21:32:00Z">
                  <w:rPr>
                    <w:rStyle w:val="Hyperlink"/>
                    <w:noProof/>
                    <w:lang w:val="pl-PL"/>
                  </w:rPr>
                </w:rPrChange>
              </w:rPr>
              <w:delText>4.4.4</w:delText>
            </w:r>
            <w:r w:rsidDel="00732BF4">
              <w:rPr>
                <w:rFonts w:asciiTheme="minorHAnsi" w:eastAsiaTheme="minorEastAsia" w:hAnsiTheme="minorHAnsi"/>
                <w:noProof/>
                <w:sz w:val="22"/>
              </w:rPr>
              <w:tab/>
            </w:r>
            <w:r w:rsidRPr="00732BF4" w:rsidDel="00732BF4">
              <w:rPr>
                <w:rStyle w:val="Hyperlink"/>
                <w:noProof/>
                <w:lang w:val="pl-PL"/>
                <w:rPrChange w:id="320" w:author="Sciga, Jakub" w:date="2018-09-02T21:32:00Z">
                  <w:rPr>
                    <w:rStyle w:val="Hyperlink"/>
                    <w:noProof/>
                    <w:lang w:val="pl-PL"/>
                  </w:rPr>
                </w:rPrChange>
              </w:rPr>
              <w:delText>Całkowe wskaźniki jakości</w:delText>
            </w:r>
            <w:r w:rsidDel="00732BF4">
              <w:rPr>
                <w:noProof/>
                <w:webHidden/>
              </w:rPr>
              <w:tab/>
              <w:delText>43</w:delText>
            </w:r>
          </w:del>
        </w:p>
        <w:p w14:paraId="7F404F86" w14:textId="6BB134F8" w:rsidR="00AC3F76" w:rsidDel="00732BF4" w:rsidRDefault="00AC3F76">
          <w:pPr>
            <w:pStyle w:val="TOC1"/>
            <w:rPr>
              <w:del w:id="321" w:author="Sciga, Jakub" w:date="2018-09-02T21:32:00Z"/>
              <w:rFonts w:asciiTheme="minorHAnsi" w:eastAsiaTheme="minorEastAsia" w:hAnsiTheme="minorHAnsi"/>
              <w:b w:val="0"/>
              <w:sz w:val="22"/>
              <w:lang w:val="en-US"/>
            </w:rPr>
          </w:pPr>
          <w:del w:id="322" w:author="Sciga, Jakub" w:date="2018-09-02T21:32:00Z">
            <w:r w:rsidRPr="00732BF4" w:rsidDel="00732BF4">
              <w:rPr>
                <w:rStyle w:val="Hyperlink"/>
                <w:rPrChange w:id="323" w:author="Sciga, Jakub" w:date="2018-09-02T21:32:00Z">
                  <w:rPr>
                    <w:rStyle w:val="Hyperlink"/>
                  </w:rPr>
                </w:rPrChange>
              </w:rPr>
              <w:delText>5.</w:delText>
            </w:r>
            <w:r w:rsidDel="00732BF4">
              <w:rPr>
                <w:rFonts w:asciiTheme="minorHAnsi" w:eastAsiaTheme="minorEastAsia" w:hAnsiTheme="minorHAnsi"/>
                <w:b w:val="0"/>
                <w:sz w:val="22"/>
                <w:lang w:val="en-US"/>
              </w:rPr>
              <w:tab/>
            </w:r>
            <w:r w:rsidRPr="00732BF4" w:rsidDel="00732BF4">
              <w:rPr>
                <w:rStyle w:val="Hyperlink"/>
                <w:rPrChange w:id="324" w:author="Sciga, Jakub" w:date="2018-09-02T21:32:00Z">
                  <w:rPr>
                    <w:rStyle w:val="Hyperlink"/>
                  </w:rPr>
                </w:rPrChange>
              </w:rPr>
              <w:delText>Sterowniki PLC</w:delText>
            </w:r>
            <w:r w:rsidDel="00732BF4">
              <w:rPr>
                <w:webHidden/>
              </w:rPr>
              <w:tab/>
              <w:delText>45</w:delText>
            </w:r>
          </w:del>
        </w:p>
        <w:p w14:paraId="6137C209" w14:textId="68F8C1B0" w:rsidR="00AC3F76" w:rsidDel="00732BF4" w:rsidRDefault="00AC3F76">
          <w:pPr>
            <w:pStyle w:val="TOC1"/>
            <w:rPr>
              <w:del w:id="325" w:author="Sciga, Jakub" w:date="2018-09-02T21:32:00Z"/>
              <w:rFonts w:asciiTheme="minorHAnsi" w:eastAsiaTheme="minorEastAsia" w:hAnsiTheme="minorHAnsi"/>
              <w:b w:val="0"/>
              <w:sz w:val="22"/>
              <w:lang w:val="en-US"/>
            </w:rPr>
          </w:pPr>
          <w:del w:id="326" w:author="Sciga, Jakub" w:date="2018-09-02T21:32:00Z">
            <w:r w:rsidRPr="00732BF4" w:rsidDel="00732BF4">
              <w:rPr>
                <w:rStyle w:val="Hyperlink"/>
                <w:rPrChange w:id="327" w:author="Sciga, Jakub" w:date="2018-09-02T21:32:00Z">
                  <w:rPr>
                    <w:rStyle w:val="Hyperlink"/>
                  </w:rPr>
                </w:rPrChange>
              </w:rPr>
              <w:delText>6.</w:delText>
            </w:r>
            <w:r w:rsidDel="00732BF4">
              <w:rPr>
                <w:rFonts w:asciiTheme="minorHAnsi" w:eastAsiaTheme="minorEastAsia" w:hAnsiTheme="minorHAnsi"/>
                <w:b w:val="0"/>
                <w:sz w:val="22"/>
                <w:lang w:val="en-US"/>
              </w:rPr>
              <w:tab/>
            </w:r>
            <w:r w:rsidRPr="00732BF4" w:rsidDel="00732BF4">
              <w:rPr>
                <w:rStyle w:val="Hyperlink"/>
                <w:rPrChange w:id="328" w:author="Sciga, Jakub" w:date="2018-09-02T21:32:00Z">
                  <w:rPr>
                    <w:rStyle w:val="Hyperlink"/>
                  </w:rPr>
                </w:rPrChange>
              </w:rPr>
              <w:delText>Budowa stanowiska</w:delText>
            </w:r>
            <w:r w:rsidDel="00732BF4">
              <w:rPr>
                <w:webHidden/>
              </w:rPr>
              <w:tab/>
              <w:delText>46</w:delText>
            </w:r>
          </w:del>
        </w:p>
        <w:p w14:paraId="331BC4F0" w14:textId="53774C6C" w:rsidR="00AC3F76" w:rsidDel="00732BF4" w:rsidRDefault="00AC3F76">
          <w:pPr>
            <w:pStyle w:val="TOC2"/>
            <w:tabs>
              <w:tab w:val="left" w:pos="880"/>
              <w:tab w:val="right" w:leader="dot" w:pos="8827"/>
            </w:tabs>
            <w:rPr>
              <w:del w:id="329" w:author="Sciga, Jakub" w:date="2018-09-02T21:32:00Z"/>
              <w:rFonts w:asciiTheme="minorHAnsi" w:eastAsiaTheme="minorEastAsia" w:hAnsiTheme="minorHAnsi"/>
              <w:noProof/>
              <w:sz w:val="22"/>
            </w:rPr>
          </w:pPr>
          <w:del w:id="330" w:author="Sciga, Jakub" w:date="2018-09-02T21:32:00Z">
            <w:r w:rsidRPr="00732BF4" w:rsidDel="00732BF4">
              <w:rPr>
                <w:rStyle w:val="Hyperlink"/>
                <w:noProof/>
                <w:lang w:val="pl-PL"/>
                <w:rPrChange w:id="331" w:author="Sciga, Jakub" w:date="2018-09-02T21:32:00Z">
                  <w:rPr>
                    <w:rStyle w:val="Hyperlink"/>
                    <w:noProof/>
                    <w:lang w:val="pl-PL"/>
                  </w:rPr>
                </w:rPrChange>
              </w:rPr>
              <w:delText>6.1</w:delText>
            </w:r>
            <w:r w:rsidDel="00732BF4">
              <w:rPr>
                <w:rFonts w:asciiTheme="minorHAnsi" w:eastAsiaTheme="minorEastAsia" w:hAnsiTheme="minorHAnsi"/>
                <w:noProof/>
                <w:sz w:val="22"/>
              </w:rPr>
              <w:tab/>
            </w:r>
            <w:r w:rsidRPr="00732BF4" w:rsidDel="00732BF4">
              <w:rPr>
                <w:rStyle w:val="Hyperlink"/>
                <w:noProof/>
                <w:lang w:val="pl-PL"/>
                <w:rPrChange w:id="332" w:author="Sciga, Jakub" w:date="2018-09-02T21:32:00Z">
                  <w:rPr>
                    <w:rStyle w:val="Hyperlink"/>
                    <w:noProof/>
                    <w:lang w:val="pl-PL"/>
                  </w:rPr>
                </w:rPrChange>
              </w:rPr>
              <w:delText>Konfiguracja środowiska</w:delText>
            </w:r>
            <w:r w:rsidDel="00732BF4">
              <w:rPr>
                <w:noProof/>
                <w:webHidden/>
              </w:rPr>
              <w:tab/>
              <w:delText>49</w:delText>
            </w:r>
          </w:del>
        </w:p>
        <w:p w14:paraId="4B5EF3B8" w14:textId="6E901A4B" w:rsidR="00AC3F76" w:rsidDel="00732BF4" w:rsidRDefault="00AC3F76">
          <w:pPr>
            <w:pStyle w:val="TOC2"/>
            <w:tabs>
              <w:tab w:val="left" w:pos="880"/>
              <w:tab w:val="right" w:leader="dot" w:pos="8827"/>
            </w:tabs>
            <w:rPr>
              <w:del w:id="333" w:author="Sciga, Jakub" w:date="2018-09-02T21:32:00Z"/>
              <w:rFonts w:asciiTheme="minorHAnsi" w:eastAsiaTheme="minorEastAsia" w:hAnsiTheme="minorHAnsi"/>
              <w:noProof/>
              <w:sz w:val="22"/>
            </w:rPr>
          </w:pPr>
          <w:del w:id="334" w:author="Sciga, Jakub" w:date="2018-09-02T21:32:00Z">
            <w:r w:rsidRPr="00732BF4" w:rsidDel="00732BF4">
              <w:rPr>
                <w:rStyle w:val="Hyperlink"/>
                <w:noProof/>
                <w:lang w:val="pl-PL"/>
                <w:rPrChange w:id="335" w:author="Sciga, Jakub" w:date="2018-09-02T21:32:00Z">
                  <w:rPr>
                    <w:rStyle w:val="Hyperlink"/>
                    <w:noProof/>
                    <w:lang w:val="pl-PL"/>
                  </w:rPr>
                </w:rPrChange>
              </w:rPr>
              <w:delText>6.2</w:delText>
            </w:r>
            <w:r w:rsidDel="00732BF4">
              <w:rPr>
                <w:rFonts w:asciiTheme="minorHAnsi" w:eastAsiaTheme="minorEastAsia" w:hAnsiTheme="minorHAnsi"/>
                <w:noProof/>
                <w:sz w:val="22"/>
              </w:rPr>
              <w:tab/>
            </w:r>
            <w:r w:rsidRPr="00732BF4" w:rsidDel="00732BF4">
              <w:rPr>
                <w:rStyle w:val="Hyperlink"/>
                <w:noProof/>
                <w:lang w:val="pl-PL"/>
                <w:rPrChange w:id="336" w:author="Sciga, Jakub" w:date="2018-09-02T21:32:00Z">
                  <w:rPr>
                    <w:rStyle w:val="Hyperlink"/>
                    <w:noProof/>
                    <w:lang w:val="pl-PL"/>
                  </w:rPr>
                </w:rPrChange>
              </w:rPr>
              <w:delText>Działanie programu</w:delText>
            </w:r>
            <w:r w:rsidDel="00732BF4">
              <w:rPr>
                <w:noProof/>
                <w:webHidden/>
              </w:rPr>
              <w:tab/>
              <w:delText>54</w:delText>
            </w:r>
          </w:del>
        </w:p>
        <w:p w14:paraId="14B8AD18" w14:textId="54FD1B55" w:rsidR="00AC3F76" w:rsidDel="00732BF4" w:rsidRDefault="00AC3F76">
          <w:pPr>
            <w:pStyle w:val="TOC3"/>
            <w:tabs>
              <w:tab w:val="left" w:pos="1320"/>
              <w:tab w:val="right" w:leader="dot" w:pos="8827"/>
            </w:tabs>
            <w:rPr>
              <w:del w:id="337" w:author="Sciga, Jakub" w:date="2018-09-02T21:32:00Z"/>
              <w:rFonts w:asciiTheme="minorHAnsi" w:eastAsiaTheme="minorEastAsia" w:hAnsiTheme="minorHAnsi"/>
              <w:noProof/>
              <w:sz w:val="22"/>
            </w:rPr>
          </w:pPr>
          <w:del w:id="338" w:author="Sciga, Jakub" w:date="2018-09-02T21:32:00Z">
            <w:r w:rsidRPr="00732BF4" w:rsidDel="00732BF4">
              <w:rPr>
                <w:rStyle w:val="Hyperlink"/>
                <w:noProof/>
                <w:lang w:val="pl-PL"/>
                <w:rPrChange w:id="339" w:author="Sciga, Jakub" w:date="2018-09-02T21:32:00Z">
                  <w:rPr>
                    <w:rStyle w:val="Hyperlink"/>
                    <w:noProof/>
                    <w:lang w:val="pl-PL"/>
                  </w:rPr>
                </w:rPrChange>
              </w:rPr>
              <w:delText>6.2.1</w:delText>
            </w:r>
            <w:r w:rsidDel="00732BF4">
              <w:rPr>
                <w:rFonts w:asciiTheme="minorHAnsi" w:eastAsiaTheme="minorEastAsia" w:hAnsiTheme="minorHAnsi"/>
                <w:noProof/>
                <w:sz w:val="22"/>
              </w:rPr>
              <w:tab/>
            </w:r>
            <w:r w:rsidRPr="00732BF4" w:rsidDel="00732BF4">
              <w:rPr>
                <w:rStyle w:val="Hyperlink"/>
                <w:noProof/>
                <w:lang w:val="pl-PL"/>
                <w:rPrChange w:id="340" w:author="Sciga, Jakub" w:date="2018-09-02T21:32:00Z">
                  <w:rPr>
                    <w:rStyle w:val="Hyperlink"/>
                    <w:noProof/>
                    <w:lang w:val="pl-PL"/>
                  </w:rPr>
                </w:rPrChange>
              </w:rPr>
              <w:delText>Wentylatory i silniki</w:delText>
            </w:r>
            <w:r w:rsidDel="00732BF4">
              <w:rPr>
                <w:noProof/>
                <w:webHidden/>
              </w:rPr>
              <w:tab/>
              <w:delText>54</w:delText>
            </w:r>
          </w:del>
        </w:p>
        <w:p w14:paraId="0BD51DA1" w14:textId="2AD7306E" w:rsidR="00AC3F76" w:rsidDel="00732BF4" w:rsidRDefault="00AC3F76">
          <w:pPr>
            <w:pStyle w:val="TOC3"/>
            <w:tabs>
              <w:tab w:val="left" w:pos="1320"/>
              <w:tab w:val="right" w:leader="dot" w:pos="8827"/>
            </w:tabs>
            <w:rPr>
              <w:del w:id="341" w:author="Sciga, Jakub" w:date="2018-09-02T21:32:00Z"/>
              <w:rFonts w:asciiTheme="minorHAnsi" w:eastAsiaTheme="minorEastAsia" w:hAnsiTheme="minorHAnsi"/>
              <w:noProof/>
              <w:sz w:val="22"/>
            </w:rPr>
          </w:pPr>
          <w:del w:id="342" w:author="Sciga, Jakub" w:date="2018-09-02T21:32:00Z">
            <w:r w:rsidRPr="00732BF4" w:rsidDel="00732BF4">
              <w:rPr>
                <w:rStyle w:val="Hyperlink"/>
                <w:noProof/>
                <w:lang w:val="pl-PL"/>
                <w:rPrChange w:id="343" w:author="Sciga, Jakub" w:date="2018-09-02T21:32:00Z">
                  <w:rPr>
                    <w:rStyle w:val="Hyperlink"/>
                    <w:noProof/>
                    <w:lang w:val="pl-PL"/>
                  </w:rPr>
                </w:rPrChange>
              </w:rPr>
              <w:delText>6.2.2</w:delText>
            </w:r>
            <w:r w:rsidDel="00732BF4">
              <w:rPr>
                <w:rFonts w:asciiTheme="minorHAnsi" w:eastAsiaTheme="minorEastAsia" w:hAnsiTheme="minorHAnsi"/>
                <w:noProof/>
                <w:sz w:val="22"/>
              </w:rPr>
              <w:tab/>
            </w:r>
            <w:r w:rsidRPr="00732BF4" w:rsidDel="00732BF4">
              <w:rPr>
                <w:rStyle w:val="Hyperlink"/>
                <w:noProof/>
                <w:lang w:val="pl-PL"/>
                <w:rPrChange w:id="344" w:author="Sciga, Jakub" w:date="2018-09-02T21:32:00Z">
                  <w:rPr>
                    <w:rStyle w:val="Hyperlink"/>
                    <w:noProof/>
                    <w:lang w:val="pl-PL"/>
                  </w:rPr>
                </w:rPrChange>
              </w:rPr>
              <w:delText>Czujniki temperatury</w:delText>
            </w:r>
            <w:r w:rsidDel="00732BF4">
              <w:rPr>
                <w:noProof/>
                <w:webHidden/>
              </w:rPr>
              <w:tab/>
              <w:delText>57</w:delText>
            </w:r>
          </w:del>
        </w:p>
        <w:p w14:paraId="09DE6DE7" w14:textId="307AE782" w:rsidR="00AC3F76" w:rsidDel="00732BF4" w:rsidRDefault="00AC3F76">
          <w:pPr>
            <w:pStyle w:val="TOC3"/>
            <w:tabs>
              <w:tab w:val="left" w:pos="1320"/>
              <w:tab w:val="right" w:leader="dot" w:pos="8827"/>
            </w:tabs>
            <w:rPr>
              <w:del w:id="345" w:author="Sciga, Jakub" w:date="2018-09-02T21:32:00Z"/>
              <w:rFonts w:asciiTheme="minorHAnsi" w:eastAsiaTheme="minorEastAsia" w:hAnsiTheme="minorHAnsi"/>
              <w:noProof/>
              <w:sz w:val="22"/>
            </w:rPr>
          </w:pPr>
          <w:del w:id="346" w:author="Sciga, Jakub" w:date="2018-09-02T21:32:00Z">
            <w:r w:rsidRPr="00732BF4" w:rsidDel="00732BF4">
              <w:rPr>
                <w:rStyle w:val="Hyperlink"/>
                <w:noProof/>
                <w:lang w:val="pl-PL"/>
                <w:rPrChange w:id="347" w:author="Sciga, Jakub" w:date="2018-09-02T21:32:00Z">
                  <w:rPr>
                    <w:rStyle w:val="Hyperlink"/>
                    <w:noProof/>
                    <w:lang w:val="pl-PL"/>
                  </w:rPr>
                </w:rPrChange>
              </w:rPr>
              <w:delText>6.2.3</w:delText>
            </w:r>
            <w:r w:rsidDel="00732BF4">
              <w:rPr>
                <w:rFonts w:asciiTheme="minorHAnsi" w:eastAsiaTheme="minorEastAsia" w:hAnsiTheme="minorHAnsi"/>
                <w:noProof/>
                <w:sz w:val="22"/>
              </w:rPr>
              <w:tab/>
            </w:r>
            <w:r w:rsidRPr="00732BF4" w:rsidDel="00732BF4">
              <w:rPr>
                <w:rStyle w:val="Hyperlink"/>
                <w:noProof/>
                <w:lang w:val="pl-PL"/>
                <w:rPrChange w:id="348" w:author="Sciga, Jakub" w:date="2018-09-02T21:32:00Z">
                  <w:rPr>
                    <w:rStyle w:val="Hyperlink"/>
                    <w:noProof/>
                    <w:lang w:val="pl-PL"/>
                  </w:rPr>
                </w:rPrChange>
              </w:rPr>
              <w:delText>Tryb automatyczny</w:delText>
            </w:r>
            <w:r w:rsidDel="00732BF4">
              <w:rPr>
                <w:noProof/>
                <w:webHidden/>
              </w:rPr>
              <w:tab/>
              <w:delText>58</w:delText>
            </w:r>
          </w:del>
        </w:p>
        <w:p w14:paraId="352AE42D" w14:textId="2C34CDF7" w:rsidR="00AC3F76" w:rsidDel="00732BF4" w:rsidRDefault="00AC3F76">
          <w:pPr>
            <w:pStyle w:val="TOC3"/>
            <w:tabs>
              <w:tab w:val="left" w:pos="1320"/>
              <w:tab w:val="right" w:leader="dot" w:pos="8827"/>
            </w:tabs>
            <w:rPr>
              <w:del w:id="349" w:author="Sciga, Jakub" w:date="2018-09-02T21:32:00Z"/>
              <w:rFonts w:asciiTheme="minorHAnsi" w:eastAsiaTheme="minorEastAsia" w:hAnsiTheme="minorHAnsi"/>
              <w:noProof/>
              <w:sz w:val="22"/>
            </w:rPr>
          </w:pPr>
          <w:del w:id="350" w:author="Sciga, Jakub" w:date="2018-09-02T21:32:00Z">
            <w:r w:rsidRPr="00732BF4" w:rsidDel="00732BF4">
              <w:rPr>
                <w:rStyle w:val="Hyperlink"/>
                <w:noProof/>
                <w:lang w:val="pl-PL"/>
                <w:rPrChange w:id="351" w:author="Sciga, Jakub" w:date="2018-09-02T21:32:00Z">
                  <w:rPr>
                    <w:rStyle w:val="Hyperlink"/>
                    <w:noProof/>
                    <w:lang w:val="pl-PL"/>
                  </w:rPr>
                </w:rPrChange>
              </w:rPr>
              <w:delText>6.2.4</w:delText>
            </w:r>
            <w:r w:rsidDel="00732BF4">
              <w:rPr>
                <w:rFonts w:asciiTheme="minorHAnsi" w:eastAsiaTheme="minorEastAsia" w:hAnsiTheme="minorHAnsi"/>
                <w:noProof/>
                <w:sz w:val="22"/>
              </w:rPr>
              <w:tab/>
            </w:r>
            <w:r w:rsidRPr="00732BF4" w:rsidDel="00732BF4">
              <w:rPr>
                <w:rStyle w:val="Hyperlink"/>
                <w:noProof/>
                <w:lang w:val="pl-PL"/>
                <w:rPrChange w:id="352" w:author="Sciga, Jakub" w:date="2018-09-02T21:32:00Z">
                  <w:rPr>
                    <w:rStyle w:val="Hyperlink"/>
                    <w:noProof/>
                    <w:lang w:val="pl-PL"/>
                  </w:rPr>
                </w:rPrChange>
              </w:rPr>
              <w:delText>Przyciski bezpieczeństwa</w:delText>
            </w:r>
            <w:r w:rsidDel="00732BF4">
              <w:rPr>
                <w:noProof/>
                <w:webHidden/>
              </w:rPr>
              <w:tab/>
              <w:delText>59</w:delText>
            </w:r>
          </w:del>
        </w:p>
        <w:p w14:paraId="49806119" w14:textId="2895897B" w:rsidR="00AC3F76" w:rsidDel="00732BF4" w:rsidRDefault="00AC3F76">
          <w:pPr>
            <w:pStyle w:val="TOC2"/>
            <w:tabs>
              <w:tab w:val="left" w:pos="880"/>
              <w:tab w:val="right" w:leader="dot" w:pos="8827"/>
            </w:tabs>
            <w:rPr>
              <w:del w:id="353" w:author="Sciga, Jakub" w:date="2018-09-02T21:32:00Z"/>
              <w:rFonts w:asciiTheme="minorHAnsi" w:eastAsiaTheme="minorEastAsia" w:hAnsiTheme="minorHAnsi"/>
              <w:noProof/>
              <w:sz w:val="22"/>
            </w:rPr>
          </w:pPr>
          <w:del w:id="354" w:author="Sciga, Jakub" w:date="2018-09-02T21:32:00Z">
            <w:r w:rsidRPr="00732BF4" w:rsidDel="00732BF4">
              <w:rPr>
                <w:rStyle w:val="Hyperlink"/>
                <w:noProof/>
                <w:lang w:val="pl-PL"/>
                <w:rPrChange w:id="355" w:author="Sciga, Jakub" w:date="2018-09-02T21:32:00Z">
                  <w:rPr>
                    <w:rStyle w:val="Hyperlink"/>
                    <w:noProof/>
                    <w:lang w:val="pl-PL"/>
                  </w:rPr>
                </w:rPrChange>
              </w:rPr>
              <w:delText>6.3</w:delText>
            </w:r>
            <w:r w:rsidDel="00732BF4">
              <w:rPr>
                <w:rFonts w:asciiTheme="minorHAnsi" w:eastAsiaTheme="minorEastAsia" w:hAnsiTheme="minorHAnsi"/>
                <w:noProof/>
                <w:sz w:val="22"/>
              </w:rPr>
              <w:tab/>
            </w:r>
            <w:r w:rsidRPr="00732BF4" w:rsidDel="00732BF4">
              <w:rPr>
                <w:rStyle w:val="Hyperlink"/>
                <w:noProof/>
                <w:lang w:val="pl-PL"/>
                <w:rPrChange w:id="356" w:author="Sciga, Jakub" w:date="2018-09-02T21:32:00Z">
                  <w:rPr>
                    <w:rStyle w:val="Hyperlink"/>
                    <w:noProof/>
                    <w:lang w:val="pl-PL"/>
                  </w:rPr>
                </w:rPrChange>
              </w:rPr>
              <w:delText>Analiza wyników</w:delText>
            </w:r>
            <w:r w:rsidDel="00732BF4">
              <w:rPr>
                <w:noProof/>
                <w:webHidden/>
              </w:rPr>
              <w:tab/>
              <w:delText>59</w:delText>
            </w:r>
          </w:del>
        </w:p>
        <w:p w14:paraId="5D19D240" w14:textId="16F82B1D" w:rsidR="00AC3F76" w:rsidDel="00732BF4" w:rsidRDefault="00AC3F76">
          <w:pPr>
            <w:pStyle w:val="TOC1"/>
            <w:rPr>
              <w:del w:id="357" w:author="Sciga, Jakub" w:date="2018-09-02T21:32:00Z"/>
              <w:rFonts w:asciiTheme="minorHAnsi" w:eastAsiaTheme="minorEastAsia" w:hAnsiTheme="minorHAnsi"/>
              <w:b w:val="0"/>
              <w:sz w:val="22"/>
              <w:lang w:val="en-US"/>
            </w:rPr>
          </w:pPr>
          <w:del w:id="358" w:author="Sciga, Jakub" w:date="2018-09-02T21:32:00Z">
            <w:r w:rsidRPr="00732BF4" w:rsidDel="00732BF4">
              <w:rPr>
                <w:rStyle w:val="Hyperlink"/>
                <w:rPrChange w:id="359" w:author="Sciga, Jakub" w:date="2018-09-02T21:32:00Z">
                  <w:rPr>
                    <w:rStyle w:val="Hyperlink"/>
                  </w:rPr>
                </w:rPrChange>
              </w:rPr>
              <w:delText>7.</w:delText>
            </w:r>
            <w:r w:rsidDel="00732BF4">
              <w:rPr>
                <w:rFonts w:asciiTheme="minorHAnsi" w:eastAsiaTheme="minorEastAsia" w:hAnsiTheme="minorHAnsi"/>
                <w:b w:val="0"/>
                <w:sz w:val="22"/>
                <w:lang w:val="en-US"/>
              </w:rPr>
              <w:tab/>
            </w:r>
            <w:r w:rsidRPr="00732BF4" w:rsidDel="00732BF4">
              <w:rPr>
                <w:rStyle w:val="Hyperlink"/>
                <w:rPrChange w:id="360" w:author="Sciga, Jakub" w:date="2018-09-02T21:32:00Z">
                  <w:rPr>
                    <w:rStyle w:val="Hyperlink"/>
                  </w:rPr>
                </w:rPrChange>
              </w:rPr>
              <w:delText>Zakończenie</w:delText>
            </w:r>
            <w:r w:rsidDel="00732BF4">
              <w:rPr>
                <w:webHidden/>
              </w:rPr>
              <w:tab/>
              <w:delText>60</w:delText>
            </w:r>
          </w:del>
        </w:p>
        <w:p w14:paraId="42A3B6BE" w14:textId="61801809" w:rsidR="00AC3F76" w:rsidDel="00732BF4" w:rsidRDefault="00AC3F76">
          <w:pPr>
            <w:pStyle w:val="TOC1"/>
            <w:rPr>
              <w:del w:id="361" w:author="Sciga, Jakub" w:date="2018-09-02T21:32:00Z"/>
              <w:rFonts w:asciiTheme="minorHAnsi" w:eastAsiaTheme="minorEastAsia" w:hAnsiTheme="minorHAnsi"/>
              <w:b w:val="0"/>
              <w:sz w:val="22"/>
              <w:lang w:val="en-US"/>
            </w:rPr>
          </w:pPr>
          <w:del w:id="362" w:author="Sciga, Jakub" w:date="2018-09-02T21:32:00Z">
            <w:r w:rsidRPr="00732BF4" w:rsidDel="00732BF4">
              <w:rPr>
                <w:rStyle w:val="Hyperlink"/>
                <w:rPrChange w:id="363" w:author="Sciga, Jakub" w:date="2018-09-02T21:32:00Z">
                  <w:rPr>
                    <w:rStyle w:val="Hyperlink"/>
                  </w:rPr>
                </w:rPrChange>
              </w:rPr>
              <w:delText>8.</w:delText>
            </w:r>
            <w:r w:rsidDel="00732BF4">
              <w:rPr>
                <w:rFonts w:asciiTheme="minorHAnsi" w:eastAsiaTheme="minorEastAsia" w:hAnsiTheme="minorHAnsi"/>
                <w:b w:val="0"/>
                <w:sz w:val="22"/>
                <w:lang w:val="en-US"/>
              </w:rPr>
              <w:tab/>
            </w:r>
            <w:r w:rsidRPr="00732BF4" w:rsidDel="00732BF4">
              <w:rPr>
                <w:rStyle w:val="Hyperlink"/>
                <w:rPrChange w:id="364" w:author="Sciga, Jakub" w:date="2018-09-02T21:32:00Z">
                  <w:rPr>
                    <w:rStyle w:val="Hyperlink"/>
                  </w:rPr>
                </w:rPrChange>
              </w:rPr>
              <w:delText>Bibliografia</w:delText>
            </w:r>
            <w:r w:rsidDel="00732BF4">
              <w:rPr>
                <w:webHidden/>
              </w:rPr>
              <w:tab/>
              <w:delText>62</w:delText>
            </w:r>
          </w:del>
        </w:p>
        <w:p w14:paraId="23DFA90C" w14:textId="58578D52" w:rsidR="00846980" w:rsidRDefault="002A7541" w:rsidP="00CD4D22">
          <w:r>
            <w:rPr>
              <w:b/>
              <w:bCs/>
              <w:noProof/>
            </w:rPr>
            <w:fldChar w:fldCharType="end"/>
          </w:r>
        </w:p>
      </w:sdtContent>
    </w:sdt>
    <w:p w14:paraId="5665056E" w14:textId="77777777" w:rsidR="00846980" w:rsidRPr="00846980" w:rsidRDefault="00846980" w:rsidP="00CD4D22">
      <w:pPr>
        <w:rPr>
          <w:rFonts w:cs="Times New Roman"/>
          <w:szCs w:val="24"/>
        </w:rPr>
      </w:pPr>
      <w:r w:rsidRPr="00846980">
        <w:rPr>
          <w:rFonts w:cs="Times New Roman"/>
          <w:szCs w:val="24"/>
        </w:rPr>
        <w:br w:type="page"/>
      </w:r>
    </w:p>
    <w:p w14:paraId="7C8E1F27" w14:textId="77777777" w:rsidR="00846980" w:rsidRPr="009E2E3F" w:rsidRDefault="00E86562" w:rsidP="00624E56">
      <w:pPr>
        <w:pStyle w:val="Heading1"/>
        <w:jc w:val="both"/>
        <w:rPr>
          <w:lang w:val="pl-PL"/>
        </w:rPr>
      </w:pPr>
      <w:bookmarkStart w:id="365" w:name="_Toc523687303"/>
      <w:r w:rsidRPr="009E2E3F">
        <w:rPr>
          <w:lang w:val="pl-PL"/>
        </w:rPr>
        <w:lastRenderedPageBreak/>
        <w:t>Wstęp</w:t>
      </w:r>
      <w:bookmarkEnd w:id="365"/>
    </w:p>
    <w:p w14:paraId="734E2555" w14:textId="69CDDF43" w:rsidR="00846980" w:rsidRDefault="00846980" w:rsidP="00624E56">
      <w:pPr>
        <w:spacing w:after="240"/>
        <w:ind w:firstLine="432"/>
        <w:jc w:val="both"/>
        <w:rPr>
          <w:rFonts w:cs="Times New Roman"/>
          <w:szCs w:val="24"/>
          <w:lang w:val="pl-PL"/>
        </w:rPr>
      </w:pPr>
      <w:r>
        <w:rPr>
          <w:rFonts w:cs="Times New Roman"/>
          <w:szCs w:val="24"/>
          <w:lang w:val="pl-PL"/>
        </w:rPr>
        <w:t>Praca dotyczy zgłębienia zagadnienia procesów spalania, przeglądu aktualnych rozwiązań oraz wyników badań symulacyjnych.</w:t>
      </w:r>
    </w:p>
    <w:p w14:paraId="19FAFFE8" w14:textId="77777777" w:rsidR="00BF7AFD" w:rsidRPr="00846980" w:rsidRDefault="00BF7AFD" w:rsidP="00624E56">
      <w:pPr>
        <w:spacing w:after="240"/>
        <w:jc w:val="both"/>
        <w:rPr>
          <w:rFonts w:cs="Times New Roman"/>
          <w:szCs w:val="24"/>
          <w:lang w:val="pl-PL"/>
        </w:rPr>
      </w:pPr>
    </w:p>
    <w:p w14:paraId="17FB2BFC" w14:textId="77777777" w:rsidR="009E2E3F" w:rsidRPr="009E2E3F" w:rsidRDefault="001430BE" w:rsidP="00624E56">
      <w:pPr>
        <w:pStyle w:val="Heading2"/>
        <w:jc w:val="both"/>
        <w:rPr>
          <w:lang w:val="pl-PL"/>
        </w:rPr>
      </w:pPr>
      <w:bookmarkStart w:id="366" w:name="_Toc523687304"/>
      <w:r>
        <w:rPr>
          <w:lang w:val="pl-PL"/>
        </w:rPr>
        <w:t>Problematyka zanieczyszczeń w Polsce</w:t>
      </w:r>
      <w:bookmarkEnd w:id="366"/>
    </w:p>
    <w:p w14:paraId="76F06C68" w14:textId="773AA1A5" w:rsidR="00BF7AFD" w:rsidRDefault="009E2E3F" w:rsidP="00624E56">
      <w:pPr>
        <w:spacing w:after="240"/>
        <w:jc w:val="both"/>
        <w:rPr>
          <w:rFonts w:cs="Times New Roman"/>
          <w:szCs w:val="24"/>
          <w:lang w:val="pl-PL"/>
        </w:rPr>
      </w:pPr>
      <w:r>
        <w:rPr>
          <w:rFonts w:cs="Times New Roman"/>
          <w:szCs w:val="24"/>
          <w:lang w:val="pl-PL"/>
        </w:rPr>
        <w:t>W Polsce występuje duże zanieczyszczenie powietrza</w:t>
      </w:r>
      <w:r w:rsidR="0086010D">
        <w:rPr>
          <w:rFonts w:cs="Times New Roman"/>
          <w:szCs w:val="24"/>
          <w:lang w:val="pl-PL"/>
        </w:rPr>
        <w:t xml:space="preserve"> a jakiś przypis statystyk?</w:t>
      </w:r>
      <w:r>
        <w:rPr>
          <w:rFonts w:cs="Times New Roman"/>
          <w:szCs w:val="24"/>
          <w:lang w:val="pl-PL"/>
        </w:rPr>
        <w:t xml:space="preserve">. Oddychanie w takich warunkach zwiększa ryzyko zachorowań na nowotwory, astmę, choroby płuc </w:t>
      </w:r>
      <w:r w:rsidR="00AC3F76">
        <w:rPr>
          <w:rFonts w:cs="Times New Roman"/>
          <w:szCs w:val="24"/>
          <w:lang w:val="pl-PL"/>
        </w:rPr>
        <w:br/>
      </w:r>
      <w:r>
        <w:rPr>
          <w:rFonts w:cs="Times New Roman"/>
          <w:szCs w:val="24"/>
          <w:lang w:val="pl-PL"/>
        </w:rPr>
        <w:t xml:space="preserve">i </w:t>
      </w:r>
      <w:r w:rsidR="00B50508">
        <w:rPr>
          <w:rFonts w:cs="Times New Roman"/>
          <w:szCs w:val="24"/>
          <w:lang w:val="pl-PL"/>
        </w:rPr>
        <w:t>infekcji dróg oddechowych, zawału ser</w:t>
      </w:r>
      <w:r w:rsidR="00306EF8">
        <w:rPr>
          <w:rFonts w:cs="Times New Roman"/>
          <w:szCs w:val="24"/>
          <w:lang w:val="pl-PL"/>
        </w:rPr>
        <w:t xml:space="preserve">ca i nadciśnienia tętniczego. </w:t>
      </w:r>
      <w:r w:rsidR="00306EF8">
        <w:rPr>
          <w:rFonts w:cs="Times New Roman"/>
          <w:szCs w:val="24"/>
          <w:lang w:val="pl-PL"/>
        </w:rPr>
        <w:br/>
        <w:t xml:space="preserve">Jednym z głównych źródeł zanieczyszczeń jest ogrzewanie gospodarstw domowych węglem i drewnem. Spalanie tych paliw odpowiada za ponad 50% emisji pyłów (PM10) </w:t>
      </w:r>
      <w:r w:rsidR="00BF7AFD">
        <w:rPr>
          <w:rFonts w:cs="Times New Roman"/>
          <w:szCs w:val="24"/>
          <w:lang w:val="pl-PL"/>
        </w:rPr>
        <w:br/>
      </w:r>
      <w:r w:rsidR="00306EF8">
        <w:rPr>
          <w:rFonts w:cs="Times New Roman"/>
          <w:szCs w:val="24"/>
          <w:lang w:val="pl-PL"/>
        </w:rPr>
        <w:t xml:space="preserve">i 87% emisji </w:t>
      </w:r>
      <w:r w:rsidR="00AC3F76">
        <w:rPr>
          <w:rFonts w:cs="Times New Roman"/>
          <w:szCs w:val="24"/>
          <w:lang w:val="pl-PL"/>
        </w:rPr>
        <w:t>rakotwórczego</w:t>
      </w:r>
      <w:r w:rsidR="00306EF8">
        <w:rPr>
          <w:rFonts w:cs="Times New Roman"/>
          <w:szCs w:val="24"/>
          <w:lang w:val="pl-PL"/>
        </w:rPr>
        <w:t xml:space="preserve"> </w:t>
      </w:r>
      <w:proofErr w:type="spellStart"/>
      <w:r w:rsidR="00306EF8">
        <w:rPr>
          <w:rFonts w:cs="Times New Roman"/>
          <w:szCs w:val="24"/>
          <w:lang w:val="pl-PL"/>
        </w:rPr>
        <w:t>benzo</w:t>
      </w:r>
      <w:proofErr w:type="spellEnd"/>
      <w:r w:rsidR="00306EF8">
        <w:rPr>
          <w:rFonts w:cs="Times New Roman"/>
          <w:szCs w:val="24"/>
          <w:lang w:val="pl-PL"/>
        </w:rPr>
        <w:t>(</w:t>
      </w:r>
      <w:r w:rsidR="00306EF8" w:rsidRPr="00306EF8">
        <w:rPr>
          <w:rFonts w:ascii="Symbol" w:hAnsi="Symbol" w:cs="Times New Roman"/>
          <w:szCs w:val="24"/>
          <w:lang w:val="pl-PL"/>
        </w:rPr>
        <w:t></w:t>
      </w:r>
      <w:r w:rsidR="00306EF8">
        <w:rPr>
          <w:rFonts w:cs="Times New Roman"/>
          <w:szCs w:val="24"/>
          <w:lang w:val="pl-PL"/>
        </w:rPr>
        <w:t>)</w:t>
      </w:r>
      <w:proofErr w:type="spellStart"/>
      <w:r w:rsidR="00306EF8">
        <w:rPr>
          <w:rFonts w:cs="Times New Roman"/>
          <w:szCs w:val="24"/>
          <w:lang w:val="pl-PL"/>
        </w:rPr>
        <w:t>pirenu</w:t>
      </w:r>
      <w:proofErr w:type="spellEnd"/>
      <w:r w:rsidR="00306EF8">
        <w:rPr>
          <w:rFonts w:cs="Times New Roman"/>
          <w:szCs w:val="24"/>
          <w:lang w:val="pl-PL"/>
        </w:rPr>
        <w:t xml:space="preserve"> [1].</w:t>
      </w:r>
      <w:r w:rsidR="008E0283">
        <w:rPr>
          <w:rFonts w:cs="Times New Roman"/>
          <w:szCs w:val="24"/>
          <w:lang w:val="pl-PL"/>
        </w:rPr>
        <w:t xml:space="preserve"> </w:t>
      </w:r>
      <w:r w:rsidR="00CE5FF1" w:rsidRPr="00CE5FF1">
        <w:rPr>
          <w:rFonts w:cs="Times New Roman"/>
          <w:szCs w:val="24"/>
          <w:lang w:val="pl-PL"/>
        </w:rPr>
        <w:t>Pomieszczenia</w:t>
      </w:r>
      <w:r w:rsidR="0086010D">
        <w:rPr>
          <w:rFonts w:cs="Times New Roman"/>
          <w:szCs w:val="24"/>
          <w:lang w:val="pl-PL"/>
        </w:rPr>
        <w:t xml:space="preserve"> mieszkalne (chyba o takie chodzi?)</w:t>
      </w:r>
      <w:r w:rsidR="00CE5FF1" w:rsidRPr="00CE5FF1">
        <w:rPr>
          <w:rFonts w:cs="Times New Roman"/>
          <w:szCs w:val="24"/>
          <w:lang w:val="pl-PL"/>
        </w:rPr>
        <w:t xml:space="preserve"> ogrzewane są zazwyczaj w wykorzystaniem kotłów. Dzielą się one na kotły </w:t>
      </w:r>
      <w:r w:rsidR="00BF7AFD">
        <w:rPr>
          <w:rFonts w:cs="Times New Roman"/>
          <w:szCs w:val="24"/>
          <w:lang w:val="pl-PL"/>
        </w:rPr>
        <w:br/>
      </w:r>
      <w:r w:rsidR="00CE5FF1" w:rsidRPr="00CE5FF1">
        <w:rPr>
          <w:rFonts w:cs="Times New Roman"/>
          <w:szCs w:val="24"/>
          <w:lang w:val="pl-PL"/>
        </w:rPr>
        <w:t xml:space="preserve">z automatycznym oraz ręcznym załadunkiem paliwa i wg normy europejskiej PN EN 303-5:2012 należą do określonej klasy: 3, 4 lub 5. </w:t>
      </w:r>
      <w:r w:rsidR="008E0283">
        <w:rPr>
          <w:rFonts w:cs="Times New Roman"/>
          <w:szCs w:val="24"/>
          <w:lang w:val="pl-PL"/>
        </w:rPr>
        <w:t>W</w:t>
      </w:r>
      <w:r w:rsidR="00CE5FF1" w:rsidRPr="00CE5FF1">
        <w:rPr>
          <w:rFonts w:cs="Times New Roman"/>
          <w:szCs w:val="24"/>
          <w:lang w:val="pl-PL"/>
        </w:rPr>
        <w:t xml:space="preserve"> Polsce</w:t>
      </w:r>
      <w:r w:rsidR="008E0283">
        <w:rPr>
          <w:rFonts w:cs="Times New Roman"/>
          <w:szCs w:val="24"/>
          <w:lang w:val="pl-PL"/>
        </w:rPr>
        <w:t xml:space="preserve"> jednak</w:t>
      </w:r>
      <w:r w:rsidR="00CE5FF1" w:rsidRPr="00CE5FF1">
        <w:rPr>
          <w:rFonts w:cs="Times New Roman"/>
          <w:szCs w:val="24"/>
          <w:lang w:val="pl-PL"/>
        </w:rPr>
        <w:t xml:space="preserve"> nadal używa się tanich pieców na węgiel i drewno, które nie spełniają wspomnianej normy i emitują duże ilości pyłów </w:t>
      </w:r>
      <w:r w:rsidR="00AC3F76">
        <w:rPr>
          <w:rFonts w:cs="Times New Roman"/>
          <w:szCs w:val="24"/>
          <w:lang w:val="pl-PL"/>
        </w:rPr>
        <w:br/>
      </w:r>
      <w:r w:rsidR="00CE5FF1" w:rsidRPr="00CE5FF1">
        <w:rPr>
          <w:rFonts w:cs="Times New Roman"/>
          <w:szCs w:val="24"/>
          <w:lang w:val="pl-PL"/>
        </w:rPr>
        <w:t>i substancji chorobotwórczych</w:t>
      </w:r>
      <w:r w:rsidR="00BF7AFD">
        <w:rPr>
          <w:rFonts w:cs="Times New Roman"/>
          <w:szCs w:val="24"/>
          <w:lang w:val="pl-PL"/>
        </w:rPr>
        <w:t xml:space="preserve"> [1]</w:t>
      </w:r>
      <w:r w:rsidR="00CE5FF1" w:rsidRPr="00CE5FF1">
        <w:rPr>
          <w:rFonts w:cs="Times New Roman"/>
          <w:szCs w:val="24"/>
          <w:lang w:val="pl-PL"/>
        </w:rPr>
        <w:t xml:space="preserve">. </w:t>
      </w:r>
    </w:p>
    <w:p w14:paraId="4974906F" w14:textId="13839810" w:rsidR="00CE5FF1" w:rsidRPr="00CE5FF1" w:rsidRDefault="00CE5FF1" w:rsidP="00624E56">
      <w:pPr>
        <w:spacing w:after="240"/>
        <w:jc w:val="both"/>
        <w:rPr>
          <w:rFonts w:cs="Times New Roman"/>
          <w:szCs w:val="24"/>
          <w:lang w:val="pl-PL"/>
        </w:rPr>
      </w:pPr>
      <w:r w:rsidRPr="00CE5FF1">
        <w:rPr>
          <w:rFonts w:cs="Times New Roman"/>
          <w:szCs w:val="24"/>
          <w:lang w:val="pl-PL"/>
        </w:rPr>
        <w:t>W obecnych czasach, kiedy szuka się alternatywnych źródeł energii, niezwykle interesującym zamiennikiem dla węgla staje się biomasa.</w:t>
      </w:r>
      <w:r w:rsidR="008E0283">
        <w:rPr>
          <w:rFonts w:cs="Times New Roman"/>
          <w:szCs w:val="24"/>
          <w:lang w:val="pl-PL"/>
        </w:rPr>
        <w:t xml:space="preserve"> </w:t>
      </w:r>
      <w:r w:rsidR="00E5426A">
        <w:rPr>
          <w:rFonts w:cs="Times New Roman"/>
          <w:szCs w:val="24"/>
          <w:lang w:val="pl-PL"/>
        </w:rPr>
        <w:t>S</w:t>
      </w:r>
      <w:r w:rsidRPr="00CE5FF1">
        <w:rPr>
          <w:rFonts w:cs="Times New Roman"/>
          <w:szCs w:val="24"/>
          <w:lang w:val="pl-PL"/>
        </w:rPr>
        <w:t>kłada się</w:t>
      </w:r>
      <w:r w:rsidR="00E5426A">
        <w:rPr>
          <w:rFonts w:cs="Times New Roman"/>
          <w:szCs w:val="24"/>
          <w:lang w:val="pl-PL"/>
        </w:rPr>
        <w:t xml:space="preserve"> ona</w:t>
      </w:r>
      <w:r w:rsidRPr="00CE5FF1">
        <w:rPr>
          <w:rFonts w:cs="Times New Roman"/>
          <w:szCs w:val="24"/>
          <w:lang w:val="pl-PL"/>
        </w:rPr>
        <w:t xml:space="preserve"> z substancji organicznych pochodzenia zwierzęcego</w:t>
      </w:r>
      <w:r w:rsidR="008E0283">
        <w:rPr>
          <w:rFonts w:cs="Times New Roman"/>
          <w:szCs w:val="24"/>
          <w:lang w:val="pl-PL"/>
        </w:rPr>
        <w:t>,</w:t>
      </w:r>
      <w:r w:rsidRPr="00CE5FF1">
        <w:rPr>
          <w:rFonts w:cs="Times New Roman"/>
          <w:szCs w:val="24"/>
          <w:lang w:val="pl-PL"/>
        </w:rPr>
        <w:t xml:space="preserve"> roślinnego lub odpadów, które ulegają biodegradacji. Może mieć formę pierwotną lub przetworzoną. Biomasa jest otrzymywana </w:t>
      </w:r>
      <w:r w:rsidR="00BF7AFD">
        <w:rPr>
          <w:rFonts w:cs="Times New Roman"/>
          <w:szCs w:val="24"/>
          <w:lang w:val="pl-PL"/>
        </w:rPr>
        <w:br/>
      </w:r>
      <w:r w:rsidRPr="00CE5FF1">
        <w:rPr>
          <w:rFonts w:cs="Times New Roman"/>
          <w:szCs w:val="24"/>
          <w:lang w:val="pl-PL"/>
        </w:rPr>
        <w:t>z plantacji roślinnych, przeznaczonych na cele energetyczne oraz odpadów, powstałych przy produkcji i przetwarzaniu produktów rolniczych oraz hodowlanych [</w:t>
      </w:r>
      <w:r w:rsidR="00776E4E">
        <w:rPr>
          <w:rFonts w:cs="Times New Roman"/>
          <w:szCs w:val="24"/>
          <w:lang w:val="pl-PL"/>
        </w:rPr>
        <w:t>4</w:t>
      </w:r>
      <w:r w:rsidRPr="00CE5FF1">
        <w:rPr>
          <w:rFonts w:cs="Times New Roman"/>
          <w:szCs w:val="24"/>
          <w:lang w:val="pl-PL"/>
        </w:rPr>
        <w:t>].</w:t>
      </w:r>
    </w:p>
    <w:p w14:paraId="17D5D6E1" w14:textId="0EE27DB0" w:rsidR="00CE5FF1" w:rsidRPr="00CE5FF1" w:rsidRDefault="008E0283" w:rsidP="00624E56">
      <w:pPr>
        <w:spacing w:after="240"/>
        <w:jc w:val="both"/>
        <w:rPr>
          <w:rFonts w:cs="Times New Roman"/>
          <w:szCs w:val="24"/>
          <w:lang w:val="pl-PL"/>
        </w:rPr>
      </w:pPr>
      <w:r>
        <w:rPr>
          <w:rFonts w:cs="Times New Roman"/>
          <w:szCs w:val="24"/>
          <w:lang w:val="pl-PL"/>
        </w:rPr>
        <w:t>Innym zamiennikiem jest</w:t>
      </w:r>
      <w:r w:rsidR="000F4BB5">
        <w:rPr>
          <w:rFonts w:cs="Times New Roman"/>
          <w:szCs w:val="24"/>
          <w:lang w:val="pl-PL"/>
        </w:rPr>
        <w:t xml:space="preserve"> d</w:t>
      </w:r>
      <w:r w:rsidR="00CE5FF1" w:rsidRPr="00CE5FF1">
        <w:rPr>
          <w:rFonts w:cs="Times New Roman"/>
          <w:szCs w:val="24"/>
          <w:lang w:val="pl-PL"/>
        </w:rPr>
        <w:t>rewno należ</w:t>
      </w:r>
      <w:r>
        <w:rPr>
          <w:rFonts w:cs="Times New Roman"/>
          <w:szCs w:val="24"/>
          <w:lang w:val="pl-PL"/>
        </w:rPr>
        <w:t>ące</w:t>
      </w:r>
      <w:r w:rsidR="00CE5FF1" w:rsidRPr="00CE5FF1">
        <w:rPr>
          <w:rFonts w:cs="Times New Roman"/>
          <w:szCs w:val="24"/>
          <w:lang w:val="pl-PL"/>
        </w:rPr>
        <w:t xml:space="preserve"> do paliw odnawialnych obok takich źródeł energii jak siła wiatru czy słońce, a dodatkowo posiada</w:t>
      </w:r>
      <w:r w:rsidR="000F4BB5">
        <w:rPr>
          <w:rFonts w:cs="Times New Roman"/>
          <w:szCs w:val="24"/>
          <w:lang w:val="pl-PL"/>
        </w:rPr>
        <w:t>jące</w:t>
      </w:r>
      <w:r w:rsidR="00CE5FF1" w:rsidRPr="00CE5FF1">
        <w:rPr>
          <w:rFonts w:cs="Times New Roman"/>
          <w:szCs w:val="24"/>
          <w:lang w:val="pl-PL"/>
        </w:rPr>
        <w:t xml:space="preserve"> zerowy bilans dwutlenku węgla (CO2). Podczas wegetacji drzew jest on pobierany w procesie fotosyntezy, a emitowany </w:t>
      </w:r>
      <w:r w:rsidR="00BF7AFD">
        <w:rPr>
          <w:rFonts w:cs="Times New Roman"/>
          <w:szCs w:val="24"/>
          <w:lang w:val="pl-PL"/>
        </w:rPr>
        <w:br/>
      </w:r>
      <w:r w:rsidR="00CE5FF1" w:rsidRPr="00CE5FF1">
        <w:rPr>
          <w:rFonts w:cs="Times New Roman"/>
          <w:szCs w:val="24"/>
          <w:lang w:val="pl-PL"/>
        </w:rPr>
        <w:t>w procesie spalania [2]. Nie jest jednak wystarczająco energetyczne, by móc konkurować na rynku z innymi paliwami.</w:t>
      </w:r>
    </w:p>
    <w:p w14:paraId="71577DBD" w14:textId="7F2146AB" w:rsidR="00BF7AFD" w:rsidRDefault="00CE5FF1" w:rsidP="00624E56">
      <w:pPr>
        <w:spacing w:after="240"/>
        <w:jc w:val="both"/>
        <w:rPr>
          <w:rFonts w:cs="Times New Roman"/>
          <w:szCs w:val="24"/>
          <w:lang w:val="pl-PL"/>
        </w:rPr>
      </w:pPr>
      <w:r w:rsidRPr="00CE5FF1">
        <w:rPr>
          <w:rFonts w:cs="Times New Roman"/>
          <w:szCs w:val="24"/>
          <w:lang w:val="pl-PL"/>
        </w:rPr>
        <w:lastRenderedPageBreak/>
        <w:t>Innym rodzajem biomasy, wyk</w:t>
      </w:r>
      <w:r w:rsidR="0006363E">
        <w:rPr>
          <w:rFonts w:cs="Times New Roman"/>
          <w:szCs w:val="24"/>
          <w:lang w:val="pl-PL"/>
        </w:rPr>
        <w:t>orzystywany</w:t>
      </w:r>
      <w:r w:rsidR="000F4BB5">
        <w:rPr>
          <w:rFonts w:cs="Times New Roman"/>
          <w:szCs w:val="24"/>
          <w:lang w:val="pl-PL"/>
        </w:rPr>
        <w:t>m</w:t>
      </w:r>
      <w:r w:rsidR="0006363E">
        <w:rPr>
          <w:rFonts w:cs="Times New Roman"/>
          <w:szCs w:val="24"/>
          <w:lang w:val="pl-PL"/>
        </w:rPr>
        <w:t xml:space="preserve"> w przemyśle jest </w:t>
      </w:r>
      <w:proofErr w:type="spellStart"/>
      <w:r w:rsidR="0006363E">
        <w:rPr>
          <w:rFonts w:cs="Times New Roman"/>
          <w:szCs w:val="24"/>
          <w:lang w:val="pl-PL"/>
        </w:rPr>
        <w:t>pe</w:t>
      </w:r>
      <w:r w:rsidRPr="00CE5FF1">
        <w:rPr>
          <w:rFonts w:cs="Times New Roman"/>
          <w:szCs w:val="24"/>
          <w:lang w:val="pl-PL"/>
        </w:rPr>
        <w:t>let</w:t>
      </w:r>
      <w:proofErr w:type="spellEnd"/>
      <w:r w:rsidRPr="00CE5FF1">
        <w:rPr>
          <w:rFonts w:cs="Times New Roman"/>
          <w:szCs w:val="24"/>
          <w:lang w:val="pl-PL"/>
        </w:rPr>
        <w:t>.</w:t>
      </w:r>
      <w:r w:rsidR="000F4BB5">
        <w:rPr>
          <w:rFonts w:cs="Times New Roman"/>
          <w:szCs w:val="24"/>
          <w:lang w:val="pl-PL"/>
        </w:rPr>
        <w:t xml:space="preserve"> Należy on do </w:t>
      </w:r>
      <w:r w:rsidRPr="00CE5FF1">
        <w:rPr>
          <w:rFonts w:cs="Times New Roman"/>
          <w:szCs w:val="24"/>
          <w:lang w:val="pl-PL"/>
        </w:rPr>
        <w:t>paliw odnawialny</w:t>
      </w:r>
      <w:r w:rsidR="000F4BB5">
        <w:rPr>
          <w:rFonts w:cs="Times New Roman"/>
          <w:szCs w:val="24"/>
          <w:lang w:val="pl-PL"/>
        </w:rPr>
        <w:t>ch.</w:t>
      </w:r>
      <w:r w:rsidRPr="00CE5FF1">
        <w:rPr>
          <w:rFonts w:cs="Times New Roman"/>
          <w:szCs w:val="24"/>
          <w:lang w:val="pl-PL"/>
        </w:rPr>
        <w:t xml:space="preserve"> </w:t>
      </w:r>
      <w:r w:rsidR="000F4BB5">
        <w:rPr>
          <w:rFonts w:cs="Times New Roman"/>
          <w:szCs w:val="24"/>
          <w:lang w:val="pl-PL"/>
        </w:rPr>
        <w:t>O</w:t>
      </w:r>
      <w:r w:rsidRPr="00CE5FF1">
        <w:rPr>
          <w:rFonts w:cs="Times New Roman"/>
          <w:szCs w:val="24"/>
          <w:lang w:val="pl-PL"/>
        </w:rPr>
        <w:t>trzym</w:t>
      </w:r>
      <w:r w:rsidR="000F4BB5">
        <w:rPr>
          <w:rFonts w:cs="Times New Roman"/>
          <w:szCs w:val="24"/>
          <w:lang w:val="pl-PL"/>
        </w:rPr>
        <w:t>uje się go</w:t>
      </w:r>
      <w:r w:rsidRPr="00CE5FF1">
        <w:rPr>
          <w:rFonts w:cs="Times New Roman"/>
          <w:szCs w:val="24"/>
          <w:lang w:val="pl-PL"/>
        </w:rPr>
        <w:t xml:space="preserve"> poprzez prasowanie surowca pod wysokim ciśnieniem bez jakichkolwiek substan</w:t>
      </w:r>
      <w:r w:rsidR="0006363E">
        <w:rPr>
          <w:rFonts w:cs="Times New Roman"/>
          <w:szCs w:val="24"/>
          <w:lang w:val="pl-PL"/>
        </w:rPr>
        <w:t xml:space="preserve">cji klejących. Do produkcji </w:t>
      </w:r>
      <w:proofErr w:type="spellStart"/>
      <w:r w:rsidR="0006363E">
        <w:rPr>
          <w:rFonts w:cs="Times New Roman"/>
          <w:szCs w:val="24"/>
          <w:lang w:val="pl-PL"/>
        </w:rPr>
        <w:t>pel</w:t>
      </w:r>
      <w:r w:rsidRPr="00CE5FF1">
        <w:rPr>
          <w:rFonts w:cs="Times New Roman"/>
          <w:szCs w:val="24"/>
          <w:lang w:val="pl-PL"/>
        </w:rPr>
        <w:t>etu</w:t>
      </w:r>
      <w:proofErr w:type="spellEnd"/>
      <w:r w:rsidRPr="00CE5FF1">
        <w:rPr>
          <w:rFonts w:cs="Times New Roman"/>
          <w:szCs w:val="24"/>
          <w:lang w:val="pl-PL"/>
        </w:rPr>
        <w:t xml:space="preserve"> drzewnego są wykorzystywane odpady z tartaków i zakładów przeróbki drewna [</w:t>
      </w:r>
      <w:r w:rsidR="00776E4E">
        <w:rPr>
          <w:rFonts w:cs="Times New Roman"/>
          <w:szCs w:val="24"/>
          <w:lang w:val="pl-PL"/>
        </w:rPr>
        <w:t>11</w:t>
      </w:r>
      <w:r w:rsidRPr="00CE5FF1">
        <w:rPr>
          <w:rFonts w:cs="Times New Roman"/>
          <w:szCs w:val="24"/>
          <w:lang w:val="pl-PL"/>
        </w:rPr>
        <w:t>]. Ze względu na proces produkcji jest to paliwo przyjazne dla środowiska oraz łatwe w magazynowaniu i utrzymywaniu. Z powodu wyso</w:t>
      </w:r>
      <w:r w:rsidR="0006363E">
        <w:rPr>
          <w:rFonts w:cs="Times New Roman"/>
          <w:szCs w:val="24"/>
          <w:lang w:val="pl-PL"/>
        </w:rPr>
        <w:t xml:space="preserve">kiej wartości energetycznej </w:t>
      </w:r>
      <w:proofErr w:type="spellStart"/>
      <w:r w:rsidR="0006363E">
        <w:rPr>
          <w:rFonts w:cs="Times New Roman"/>
          <w:szCs w:val="24"/>
          <w:lang w:val="pl-PL"/>
        </w:rPr>
        <w:t>pel</w:t>
      </w:r>
      <w:r w:rsidRPr="00CE5FF1">
        <w:rPr>
          <w:rFonts w:cs="Times New Roman"/>
          <w:szCs w:val="24"/>
          <w:lang w:val="pl-PL"/>
        </w:rPr>
        <w:t>ety</w:t>
      </w:r>
      <w:proofErr w:type="spellEnd"/>
      <w:r w:rsidRPr="00CE5FF1">
        <w:rPr>
          <w:rFonts w:cs="Times New Roman"/>
          <w:szCs w:val="24"/>
          <w:lang w:val="pl-PL"/>
        </w:rPr>
        <w:t xml:space="preserve"> cieszą się coraz większym zainteresowaniem. </w:t>
      </w:r>
      <w:r w:rsidR="00BF7AFD">
        <w:rPr>
          <w:rFonts w:cs="Times New Roman"/>
          <w:szCs w:val="24"/>
          <w:lang w:val="pl-PL"/>
        </w:rPr>
        <w:br/>
      </w:r>
      <w:r w:rsidRPr="00CE5FF1">
        <w:rPr>
          <w:rFonts w:cs="Times New Roman"/>
          <w:szCs w:val="24"/>
          <w:lang w:val="pl-PL"/>
        </w:rPr>
        <w:t>W 2009 r. zużycie tego paliwa w Europie przekroczyło 10 000 000 ton [</w:t>
      </w:r>
      <w:ins w:id="367" w:author="Sciga, Jakub" w:date="2018-09-02T21:33:00Z">
        <w:r w:rsidR="00732BF4">
          <w:rPr>
            <w:rFonts w:cs="Times New Roman"/>
            <w:szCs w:val="24"/>
            <w:lang w:val="pl-PL"/>
          </w:rPr>
          <w:t>11</w:t>
        </w:r>
      </w:ins>
      <w:r w:rsidRPr="00CE5FF1">
        <w:rPr>
          <w:rFonts w:cs="Times New Roman"/>
          <w:szCs w:val="24"/>
          <w:lang w:val="pl-PL"/>
        </w:rPr>
        <w:t>].</w:t>
      </w:r>
    </w:p>
    <w:p w14:paraId="4E9C7046" w14:textId="36E90A96" w:rsidR="00BF7AFD" w:rsidDel="00732BF4" w:rsidRDefault="00BF7AFD" w:rsidP="00624E56">
      <w:pPr>
        <w:spacing w:after="240"/>
        <w:jc w:val="both"/>
        <w:rPr>
          <w:del w:id="368" w:author="Sciga, Jakub" w:date="2018-09-02T21:34:00Z"/>
          <w:rFonts w:cs="Times New Roman"/>
          <w:szCs w:val="24"/>
          <w:lang w:val="pl-PL"/>
        </w:rPr>
      </w:pPr>
      <w:r>
        <w:rPr>
          <w:rFonts w:cs="Times New Roman"/>
          <w:szCs w:val="24"/>
          <w:lang w:val="pl-PL"/>
        </w:rPr>
        <w:t xml:space="preserve">Dla porównania </w:t>
      </w:r>
      <w:r w:rsidR="00306286">
        <w:rPr>
          <w:rFonts w:cs="Times New Roman"/>
          <w:szCs w:val="24"/>
          <w:lang w:val="pl-PL"/>
        </w:rPr>
        <w:t xml:space="preserve">z tradycyjnym ogrzewaniem </w:t>
      </w:r>
      <w:r>
        <w:rPr>
          <w:rFonts w:cs="Times New Roman"/>
          <w:szCs w:val="24"/>
          <w:lang w:val="pl-PL"/>
        </w:rPr>
        <w:t>k</w:t>
      </w:r>
      <w:r w:rsidRPr="00CE5FF1">
        <w:rPr>
          <w:rFonts w:cs="Times New Roman"/>
          <w:szCs w:val="24"/>
          <w:lang w:val="pl-PL"/>
        </w:rPr>
        <w:t xml:space="preserve">ocioł węglowy o niskiej sprawności emituje do 420 mg/m3 pyłów, a kocioł na </w:t>
      </w:r>
      <w:proofErr w:type="spellStart"/>
      <w:r w:rsidRPr="00CE5FF1">
        <w:rPr>
          <w:rFonts w:cs="Times New Roman"/>
          <w:szCs w:val="24"/>
          <w:lang w:val="pl-PL"/>
        </w:rPr>
        <w:t>pelet</w:t>
      </w:r>
      <w:proofErr w:type="spellEnd"/>
      <w:r w:rsidRPr="00CE5FF1">
        <w:rPr>
          <w:rFonts w:cs="Times New Roman"/>
          <w:szCs w:val="24"/>
          <w:lang w:val="pl-PL"/>
        </w:rPr>
        <w:t xml:space="preserve"> drzewny w klasie 5 emituje tylko 20 mg/m3 pyłów, czyli ponad dwadzieścia razy mniej</w:t>
      </w:r>
      <w:r>
        <w:rPr>
          <w:rStyle w:val="CommentReference"/>
        </w:rPr>
        <w:commentReference w:id="369"/>
      </w:r>
      <w:r>
        <w:rPr>
          <w:rStyle w:val="CommentReference"/>
        </w:rPr>
        <w:commentReference w:id="370"/>
      </w:r>
      <w:r w:rsidR="00306286">
        <w:rPr>
          <w:rStyle w:val="CommentReference"/>
        </w:rPr>
        <w:commentReference w:id="371"/>
      </w:r>
      <w:r w:rsidRPr="00CE5FF1">
        <w:rPr>
          <w:rFonts w:cs="Times New Roman"/>
          <w:szCs w:val="24"/>
          <w:lang w:val="pl-PL"/>
        </w:rPr>
        <w:t xml:space="preserve"> [1].</w:t>
      </w:r>
      <w:r>
        <w:rPr>
          <w:rFonts w:cs="Times New Roman"/>
          <w:szCs w:val="24"/>
          <w:lang w:val="pl-PL"/>
        </w:rPr>
        <w:t xml:space="preserve"> </w:t>
      </w:r>
    </w:p>
    <w:p w14:paraId="3E191FC2" w14:textId="1BEBECE7" w:rsidR="00306286" w:rsidDel="00732BF4" w:rsidRDefault="009A07FE" w:rsidP="00624E56">
      <w:pPr>
        <w:spacing w:after="240"/>
        <w:jc w:val="both"/>
        <w:rPr>
          <w:del w:id="372" w:author="Sciga, Jakub" w:date="2018-09-02T21:34:00Z"/>
          <w:rFonts w:cs="Times New Roman"/>
          <w:szCs w:val="24"/>
          <w:lang w:val="pl-PL"/>
        </w:rPr>
      </w:pPr>
      <w:commentRangeStart w:id="373"/>
      <w:commentRangeStart w:id="374"/>
      <w:del w:id="375" w:author="Sciga, Jakub" w:date="2018-09-02T21:34:00Z">
        <w:r w:rsidDel="00732BF4">
          <w:rPr>
            <w:rFonts w:cs="Times New Roman"/>
            <w:szCs w:val="24"/>
            <w:lang w:val="pl-PL"/>
          </w:rPr>
          <w:delText xml:space="preserve">Potrzebne są nowe technologie, które pozwolą wykorzystywać odnawialne źródła energii </w:delText>
        </w:r>
        <w:r w:rsidR="00AC3F76" w:rsidDel="00732BF4">
          <w:rPr>
            <w:rFonts w:cs="Times New Roman"/>
            <w:szCs w:val="24"/>
            <w:lang w:val="pl-PL"/>
          </w:rPr>
          <w:br/>
        </w:r>
        <w:r w:rsidDel="00732BF4">
          <w:rPr>
            <w:rFonts w:cs="Times New Roman"/>
            <w:szCs w:val="24"/>
            <w:lang w:val="pl-PL"/>
          </w:rPr>
          <w:delText>w przemyśle oraz gospodarstwach domowych.</w:delText>
        </w:r>
        <w:commentRangeEnd w:id="373"/>
        <w:r w:rsidR="000F4BB5" w:rsidDel="00732BF4">
          <w:rPr>
            <w:rStyle w:val="CommentReference"/>
          </w:rPr>
          <w:commentReference w:id="373"/>
        </w:r>
        <w:commentRangeEnd w:id="374"/>
      </w:del>
    </w:p>
    <w:p w14:paraId="23629FE8" w14:textId="44EC163C" w:rsidR="00306286" w:rsidRPr="00624E56" w:rsidDel="00732BF4" w:rsidRDefault="00306286" w:rsidP="00624E56">
      <w:pPr>
        <w:spacing w:after="240"/>
        <w:jc w:val="right"/>
        <w:rPr>
          <w:del w:id="376" w:author="Sciga, Jakub" w:date="2018-09-02T21:34:00Z"/>
          <w:rFonts w:cs="Times New Roman"/>
          <w:i/>
          <w:szCs w:val="24"/>
          <w:lang w:val="pl-PL"/>
        </w:rPr>
      </w:pPr>
      <w:del w:id="377" w:author="Sciga, Jakub" w:date="2018-09-02T21:34:00Z">
        <w:r w:rsidRPr="00624E56" w:rsidDel="00732BF4">
          <w:rPr>
            <w:rFonts w:cs="Times New Roman"/>
            <w:i/>
            <w:szCs w:val="24"/>
            <w:lang w:val="pl-PL"/>
          </w:rPr>
          <w:delText>Pisać więcej we wstępie na ten temat?</w:delText>
        </w:r>
      </w:del>
    </w:p>
    <w:p w14:paraId="591D3C41" w14:textId="64AC5E7F" w:rsidR="009A07FE" w:rsidRPr="00624E56" w:rsidDel="00732BF4" w:rsidRDefault="00306286" w:rsidP="00624E56">
      <w:pPr>
        <w:spacing w:after="240"/>
        <w:jc w:val="right"/>
        <w:rPr>
          <w:del w:id="378" w:author="Sciga, Jakub" w:date="2018-09-02T21:34:00Z"/>
          <w:rFonts w:cs="Times New Roman"/>
          <w:i/>
          <w:szCs w:val="24"/>
          <w:lang w:val="pl-PL"/>
        </w:rPr>
      </w:pPr>
      <w:del w:id="379" w:author="Sciga, Jakub" w:date="2018-09-02T21:34:00Z">
        <w:r w:rsidRPr="00624E56" w:rsidDel="00732BF4">
          <w:rPr>
            <w:rFonts w:cs="Times New Roman"/>
            <w:i/>
            <w:szCs w:val="24"/>
            <w:lang w:val="pl-PL"/>
          </w:rPr>
          <w:delText>Jakiś skrót dotyczący pracy?</w:delText>
        </w:r>
        <w:r w:rsidR="00BF7AFD" w:rsidRPr="00624E56" w:rsidDel="00732BF4">
          <w:rPr>
            <w:rStyle w:val="CommentReference"/>
            <w:i/>
          </w:rPr>
          <w:commentReference w:id="374"/>
        </w:r>
      </w:del>
    </w:p>
    <w:p w14:paraId="519D6BB2" w14:textId="77777777" w:rsidR="001430BE" w:rsidRDefault="001430BE" w:rsidP="00732BF4">
      <w:pPr>
        <w:spacing w:after="240"/>
        <w:jc w:val="both"/>
        <w:rPr>
          <w:rFonts w:eastAsiaTheme="majorEastAsia" w:cstheme="majorBidi"/>
          <w:b/>
          <w:sz w:val="32"/>
          <w:szCs w:val="32"/>
          <w:lang w:val="pl-PL"/>
        </w:rPr>
        <w:pPrChange w:id="380" w:author="Sciga, Jakub" w:date="2018-09-02T21:34:00Z">
          <w:pPr>
            <w:spacing w:line="259" w:lineRule="auto"/>
            <w:jc w:val="both"/>
          </w:pPr>
        </w:pPrChange>
      </w:pPr>
      <w:r>
        <w:rPr>
          <w:lang w:val="pl-PL"/>
        </w:rPr>
        <w:br w:type="page"/>
      </w:r>
    </w:p>
    <w:p w14:paraId="1F395C97" w14:textId="77777777" w:rsidR="00846980" w:rsidRDefault="001430BE" w:rsidP="00624E56">
      <w:pPr>
        <w:pStyle w:val="Heading1"/>
        <w:jc w:val="both"/>
        <w:rPr>
          <w:lang w:val="pl-PL"/>
        </w:rPr>
      </w:pPr>
      <w:bookmarkStart w:id="381" w:name="_Toc523687305"/>
      <w:r>
        <w:rPr>
          <w:lang w:val="pl-PL"/>
        </w:rPr>
        <w:lastRenderedPageBreak/>
        <w:t>Procesy spalania</w:t>
      </w:r>
      <w:bookmarkEnd w:id="381"/>
    </w:p>
    <w:p w14:paraId="76A1C6EC" w14:textId="33AD8789" w:rsidR="001430BE" w:rsidRDefault="000F4BB5" w:rsidP="00624E56">
      <w:pPr>
        <w:ind w:firstLine="360"/>
        <w:jc w:val="both"/>
        <w:rPr>
          <w:lang w:val="pl-PL"/>
        </w:rPr>
      </w:pPr>
      <w:commentRangeStart w:id="382"/>
      <w:commentRangeStart w:id="383"/>
      <w:r>
        <w:rPr>
          <w:lang w:val="pl-PL"/>
        </w:rPr>
        <w:t xml:space="preserve">Posługując się definicją prof. </w:t>
      </w:r>
      <w:r w:rsidR="00BF7AFD">
        <w:rPr>
          <w:lang w:val="pl-PL"/>
        </w:rPr>
        <w:t>Kordylewskiego</w:t>
      </w:r>
      <w:r>
        <w:rPr>
          <w:lang w:val="pl-PL"/>
        </w:rPr>
        <w:t xml:space="preserve"> </w:t>
      </w:r>
      <w:r w:rsidR="001430BE">
        <w:rPr>
          <w:lang w:val="pl-PL"/>
        </w:rPr>
        <w:t>„Proces spalania jest zbiorem zjawisk fizycznych i chemicznych, często wzajemnie się warunkujących.”</w:t>
      </w:r>
      <w:commentRangeEnd w:id="382"/>
      <w:r>
        <w:rPr>
          <w:rStyle w:val="CommentReference"/>
        </w:rPr>
        <w:commentReference w:id="382"/>
      </w:r>
      <w:commentRangeEnd w:id="383"/>
      <w:r w:rsidR="00BF7AFD">
        <w:rPr>
          <w:rStyle w:val="CommentReference"/>
        </w:rPr>
        <w:commentReference w:id="383"/>
      </w:r>
      <w:r w:rsidR="001430BE">
        <w:rPr>
          <w:lang w:val="pl-PL"/>
        </w:rPr>
        <w:t xml:space="preserve"> [7].</w:t>
      </w:r>
      <w:r w:rsidR="001E46B6">
        <w:rPr>
          <w:lang w:val="pl-PL"/>
        </w:rPr>
        <w:t xml:space="preserve"> </w:t>
      </w:r>
      <w:r>
        <w:rPr>
          <w:lang w:val="pl-PL"/>
        </w:rPr>
        <w:t xml:space="preserve">W niniejszym </w:t>
      </w:r>
      <w:r w:rsidR="001E46B6">
        <w:rPr>
          <w:lang w:val="pl-PL"/>
        </w:rPr>
        <w:t>rozdzia</w:t>
      </w:r>
      <w:r>
        <w:rPr>
          <w:lang w:val="pl-PL"/>
        </w:rPr>
        <w:t>le</w:t>
      </w:r>
      <w:r w:rsidR="001E46B6">
        <w:rPr>
          <w:lang w:val="pl-PL"/>
        </w:rPr>
        <w:t xml:space="preserve"> </w:t>
      </w:r>
      <w:r>
        <w:rPr>
          <w:lang w:val="pl-PL"/>
        </w:rPr>
        <w:t xml:space="preserve">poruszona zostanie </w:t>
      </w:r>
      <w:r w:rsidR="001E46B6">
        <w:rPr>
          <w:lang w:val="pl-PL"/>
        </w:rPr>
        <w:t>problematy</w:t>
      </w:r>
      <w:r>
        <w:rPr>
          <w:lang w:val="pl-PL"/>
        </w:rPr>
        <w:t>ka</w:t>
      </w:r>
      <w:r w:rsidR="001E46B6">
        <w:rPr>
          <w:lang w:val="pl-PL"/>
        </w:rPr>
        <w:t xml:space="preserve"> procesu spalania, rodzaj</w:t>
      </w:r>
      <w:r>
        <w:rPr>
          <w:lang w:val="pl-PL"/>
        </w:rPr>
        <w:t>ów</w:t>
      </w:r>
      <w:r w:rsidR="001E46B6">
        <w:rPr>
          <w:lang w:val="pl-PL"/>
        </w:rPr>
        <w:t xml:space="preserve"> paliw, metod ich spalania i utylizacji odpadów.</w:t>
      </w:r>
    </w:p>
    <w:p w14:paraId="3759432C" w14:textId="77777777" w:rsidR="001E46B6" w:rsidRPr="001430BE" w:rsidRDefault="001E46B6" w:rsidP="00624E56">
      <w:pPr>
        <w:jc w:val="both"/>
        <w:rPr>
          <w:lang w:val="pl-PL"/>
        </w:rPr>
      </w:pPr>
    </w:p>
    <w:p w14:paraId="7672B723" w14:textId="77777777" w:rsidR="001E46B6" w:rsidRDefault="001E46B6" w:rsidP="00624E56">
      <w:pPr>
        <w:pStyle w:val="Heading2"/>
        <w:jc w:val="both"/>
        <w:rPr>
          <w:lang w:val="pl-PL"/>
        </w:rPr>
      </w:pPr>
      <w:bookmarkStart w:id="384" w:name="_Toc523687306"/>
      <w:r>
        <w:rPr>
          <w:lang w:val="pl-PL"/>
        </w:rPr>
        <w:t>Chemia spalania</w:t>
      </w:r>
      <w:bookmarkEnd w:id="384"/>
    </w:p>
    <w:p w14:paraId="5FBB637E" w14:textId="044B4C44" w:rsidR="001E46B6" w:rsidRDefault="001E46B6" w:rsidP="00624E56">
      <w:pPr>
        <w:ind w:firstLine="576"/>
        <w:jc w:val="both"/>
        <w:rPr>
          <w:lang w:val="pl-PL"/>
        </w:rPr>
      </w:pPr>
      <w:r>
        <w:rPr>
          <w:lang w:val="pl-PL"/>
        </w:rPr>
        <w:t>Procesu spalania w chemii nie można identyfikować z żadnym z tradycyjnych działów tej nauki. Łączy on w sobie zarówno chemię organiczną, nieorganiczną oraz fizyczną.</w:t>
      </w:r>
      <w:ins w:id="385" w:author="Sciga, Jakub" w:date="2018-09-02T21:33:00Z">
        <w:r w:rsidR="00732BF4">
          <w:rPr>
            <w:lang w:val="pl-PL"/>
          </w:rPr>
          <w:t xml:space="preserve"> </w:t>
        </w:r>
      </w:ins>
      <w:r>
        <w:rPr>
          <w:lang w:val="pl-PL"/>
        </w:rPr>
        <w:t>Paliwami są zazwyczaj węgiel i węglowodory, które należą do chemii organicznej. W trakcie procesu spalania powstają związki, zazwyczaj o prostej budowie</w:t>
      </w:r>
      <w:r w:rsidR="00EE6CEA">
        <w:rPr>
          <w:lang w:val="pl-PL"/>
        </w:rPr>
        <w:t>. Są to produkty pośrednie, końcowe lub uboczne i ze względu na brak atomów węgla</w:t>
      </w:r>
      <w:r>
        <w:rPr>
          <w:lang w:val="pl-PL"/>
        </w:rPr>
        <w:t xml:space="preserve"> </w:t>
      </w:r>
      <w:r w:rsidR="00EE6CEA">
        <w:rPr>
          <w:lang w:val="pl-PL"/>
        </w:rPr>
        <w:t>mieszczą się w chemii nieorganicznej. Chemia fizyczna dotyczy szybkości i wpływie warunków zewnętrznych, w których przebiega proces spalania [7].</w:t>
      </w:r>
    </w:p>
    <w:p w14:paraId="32E4CF9C" w14:textId="77777777" w:rsidR="00874FA8" w:rsidRDefault="00874FA8" w:rsidP="00624E56">
      <w:pPr>
        <w:jc w:val="both"/>
        <w:rPr>
          <w:lang w:val="pl-PL"/>
        </w:rPr>
      </w:pPr>
    </w:p>
    <w:p w14:paraId="0EFD70A9" w14:textId="77777777" w:rsidR="00EE6CEA" w:rsidRDefault="00EE6CEA" w:rsidP="00624E56">
      <w:pPr>
        <w:pStyle w:val="Heading3"/>
        <w:jc w:val="both"/>
        <w:rPr>
          <w:lang w:val="pl-PL"/>
        </w:rPr>
      </w:pPr>
      <w:bookmarkStart w:id="386" w:name="_Toc523687307"/>
      <w:r>
        <w:rPr>
          <w:lang w:val="pl-PL"/>
        </w:rPr>
        <w:t>Równania i przemiany chemiczne</w:t>
      </w:r>
      <w:bookmarkEnd w:id="386"/>
    </w:p>
    <w:p w14:paraId="3F113BD8" w14:textId="0FB9AFDA" w:rsidR="00BF7AFD" w:rsidRDefault="00EE6CEA" w:rsidP="00624E56">
      <w:pPr>
        <w:ind w:firstLine="720"/>
        <w:jc w:val="both"/>
        <w:rPr>
          <w:lang w:val="pl-PL"/>
        </w:rPr>
      </w:pPr>
      <w:r>
        <w:rPr>
          <w:lang w:val="pl-PL"/>
        </w:rPr>
        <w:t>Reakcją chemiczną nazywany jest proces, w którym następuje rozpad lub powstanie nowych związków. Przemiany te są zapisywane za pomocą równań chemicznych. Zawierają one informacje o substratach i produktach każdej reakcji</w:t>
      </w:r>
      <w:r w:rsidR="00A949E2">
        <w:rPr>
          <w:lang w:val="pl-PL"/>
        </w:rPr>
        <w:t xml:space="preserve">. Można z nich odczytać informacje o liczbie atomów w cząsteczce i liczbie cząsteczek, które biorą udział </w:t>
      </w:r>
      <w:r w:rsidR="007D141D">
        <w:rPr>
          <w:lang w:val="pl-PL"/>
        </w:rPr>
        <w:t>w określonej reakcji chemicznej [7].</w:t>
      </w:r>
    </w:p>
    <w:p w14:paraId="2BD7C6D5" w14:textId="619BED53" w:rsidR="00EE6CEA" w:rsidRDefault="00A949E2" w:rsidP="00624E56">
      <w:pPr>
        <w:ind w:firstLine="720"/>
        <w:jc w:val="both"/>
        <w:rPr>
          <w:lang w:val="pl-PL"/>
        </w:rPr>
      </w:pPr>
      <w:r>
        <w:rPr>
          <w:lang w:val="pl-PL"/>
        </w:rPr>
        <w:t xml:space="preserve">Poruszana tu problematyka została przedstawiona na przykładzie dwóch reakcji chemicznych. Pierwsza z nich obrazuje proces spalania całkowitego </w:t>
      </w:r>
      <w:proofErr w:type="spellStart"/>
      <w:r>
        <w:rPr>
          <w:lang w:val="pl-PL"/>
        </w:rPr>
        <w:t>etynu</w:t>
      </w:r>
      <w:proofErr w:type="spellEnd"/>
      <w:r>
        <w:rPr>
          <w:lang w:val="pl-PL"/>
        </w:rPr>
        <w:t>, którego nazwa zwyczajowa brzmi acetylen. Produktami tego procesu jest dwutlenek węgla oraz para wodna.</w:t>
      </w:r>
    </w:p>
    <w:p w14:paraId="0FF39F24" w14:textId="77777777" w:rsidR="00A949E2" w:rsidRDefault="00A949E2" w:rsidP="00624E56">
      <w:pPr>
        <w:jc w:val="center"/>
        <w:rPr>
          <w:lang w:val="pl-PL"/>
        </w:rPr>
      </w:pPr>
      <w:r>
        <w:rPr>
          <w:lang w:val="pl-PL"/>
        </w:rPr>
        <w:t>C</w:t>
      </w:r>
      <w:r>
        <w:rPr>
          <w:vertAlign w:val="subscript"/>
          <w:lang w:val="pl-PL"/>
        </w:rPr>
        <w:t>2</w:t>
      </w:r>
      <w:r>
        <w:rPr>
          <w:lang w:val="pl-PL"/>
        </w:rPr>
        <w:t>H</w:t>
      </w:r>
      <w:r>
        <w:rPr>
          <w:vertAlign w:val="subscript"/>
          <w:lang w:val="pl-PL"/>
        </w:rPr>
        <w:t>2</w:t>
      </w:r>
      <w:r>
        <w:rPr>
          <w:lang w:val="pl-PL"/>
        </w:rPr>
        <w:t xml:space="preserve"> + 2,5 O</w:t>
      </w:r>
      <w:r>
        <w:rPr>
          <w:vertAlign w:val="subscript"/>
          <w:lang w:val="pl-PL"/>
        </w:rPr>
        <w:t>2</w:t>
      </w:r>
      <w:r>
        <w:rPr>
          <w:lang w:val="pl-PL"/>
        </w:rPr>
        <w:t xml:space="preserve"> = 2 CO</w:t>
      </w:r>
      <w:r>
        <w:rPr>
          <w:vertAlign w:val="subscript"/>
          <w:lang w:val="pl-PL"/>
        </w:rPr>
        <w:t>2</w:t>
      </w:r>
      <w:r>
        <w:rPr>
          <w:lang w:val="pl-PL"/>
        </w:rPr>
        <w:t xml:space="preserve"> + H</w:t>
      </w:r>
      <w:r>
        <w:rPr>
          <w:vertAlign w:val="subscript"/>
          <w:lang w:val="pl-PL"/>
        </w:rPr>
        <w:t>2</w:t>
      </w:r>
      <w:r>
        <w:rPr>
          <w:lang w:val="pl-PL"/>
        </w:rPr>
        <w:t>O</w:t>
      </w:r>
      <w:r>
        <w:rPr>
          <w:lang w:val="pl-PL"/>
        </w:rPr>
        <w:tab/>
      </w:r>
      <w:r>
        <w:rPr>
          <w:lang w:val="pl-PL"/>
        </w:rPr>
        <w:tab/>
        <w:t>(3.1)</w:t>
      </w:r>
    </w:p>
    <w:p w14:paraId="102CDFAE" w14:textId="77777777" w:rsidR="009A15D9" w:rsidRDefault="009A15D9" w:rsidP="00624E56">
      <w:pPr>
        <w:spacing w:line="259" w:lineRule="auto"/>
        <w:jc w:val="both"/>
        <w:rPr>
          <w:lang w:val="pl-PL"/>
        </w:rPr>
      </w:pPr>
      <w:r>
        <w:rPr>
          <w:lang w:val="pl-PL"/>
        </w:rPr>
        <w:br w:type="page"/>
      </w:r>
    </w:p>
    <w:p w14:paraId="248DC126" w14:textId="77777777" w:rsidR="00A949E2" w:rsidRDefault="00A949E2" w:rsidP="00624E56">
      <w:pPr>
        <w:jc w:val="both"/>
        <w:rPr>
          <w:lang w:val="pl-PL"/>
        </w:rPr>
      </w:pPr>
      <w:r>
        <w:rPr>
          <w:lang w:val="pl-PL"/>
        </w:rPr>
        <w:lastRenderedPageBreak/>
        <w:t>Druga reakcja chemiczna jest przykładem reakcji syntezy. Przedstawia ona proces spalania metalicznego glinu, którego produktem jest tlenek glinu.</w:t>
      </w:r>
    </w:p>
    <w:p w14:paraId="6D37855A" w14:textId="3E339A1A" w:rsidR="00A949E2" w:rsidRDefault="007D141D" w:rsidP="00624E56">
      <w:pPr>
        <w:jc w:val="center"/>
        <w:rPr>
          <w:lang w:val="pl-PL"/>
        </w:rPr>
      </w:pPr>
      <w:r>
        <w:rPr>
          <w:lang w:val="pl-PL"/>
        </w:rPr>
        <w:t>2 Al. + 1,5 O</w:t>
      </w:r>
      <w:r>
        <w:rPr>
          <w:vertAlign w:val="subscript"/>
          <w:lang w:val="pl-PL"/>
        </w:rPr>
        <w:t>2</w:t>
      </w:r>
      <w:r>
        <w:rPr>
          <w:lang w:val="pl-PL"/>
        </w:rPr>
        <w:t xml:space="preserve"> = Al</w:t>
      </w:r>
      <w:r>
        <w:rPr>
          <w:vertAlign w:val="subscript"/>
          <w:lang w:val="pl-PL"/>
        </w:rPr>
        <w:t>2</w:t>
      </w:r>
      <w:r>
        <w:rPr>
          <w:lang w:val="pl-PL"/>
        </w:rPr>
        <w:t>O</w:t>
      </w:r>
      <w:r>
        <w:rPr>
          <w:vertAlign w:val="subscript"/>
          <w:lang w:val="pl-PL"/>
        </w:rPr>
        <w:t>3</w:t>
      </w:r>
      <w:r>
        <w:rPr>
          <w:lang w:val="pl-PL"/>
        </w:rPr>
        <w:tab/>
      </w:r>
      <w:r w:rsidR="00A66FDB">
        <w:rPr>
          <w:lang w:val="pl-PL"/>
        </w:rPr>
        <w:tab/>
      </w:r>
      <w:r>
        <w:rPr>
          <w:lang w:val="pl-PL"/>
        </w:rPr>
        <w:tab/>
        <w:t>(3.2)</w:t>
      </w:r>
    </w:p>
    <w:p w14:paraId="24284C97" w14:textId="77777777" w:rsidR="00BF7AFD" w:rsidRPr="007D141D" w:rsidRDefault="00BF7AFD" w:rsidP="00624E56">
      <w:pPr>
        <w:rPr>
          <w:lang w:val="pl-PL"/>
        </w:rPr>
      </w:pPr>
    </w:p>
    <w:p w14:paraId="0603B088" w14:textId="77777777" w:rsidR="001E46B6" w:rsidRDefault="007D141D" w:rsidP="00624E56">
      <w:pPr>
        <w:pStyle w:val="Heading3"/>
        <w:jc w:val="both"/>
        <w:rPr>
          <w:lang w:val="pl-PL"/>
        </w:rPr>
      </w:pPr>
      <w:bookmarkStart w:id="387" w:name="_Toc523687308"/>
      <w:r>
        <w:rPr>
          <w:lang w:val="pl-PL"/>
        </w:rPr>
        <w:t>Spalanie węglowodorów</w:t>
      </w:r>
      <w:bookmarkEnd w:id="387"/>
    </w:p>
    <w:p w14:paraId="712B3612" w14:textId="7C7D8406" w:rsidR="00BF7AFD" w:rsidRDefault="007D141D" w:rsidP="00624E56">
      <w:pPr>
        <w:jc w:val="both"/>
        <w:rPr>
          <w:lang w:val="pl-PL"/>
        </w:rPr>
      </w:pPr>
      <w:r>
        <w:rPr>
          <w:lang w:val="pl-PL"/>
        </w:rPr>
        <w:t>W procesach spalania węglowodorów istnieją dwa warianty mechanizmu ut</w:t>
      </w:r>
      <w:r w:rsidR="001A44E6">
        <w:rPr>
          <w:lang w:val="pl-PL"/>
        </w:rPr>
        <w:t>leniania</w:t>
      </w:r>
      <w:r w:rsidR="00BB4FFA">
        <w:rPr>
          <w:lang w:val="pl-PL"/>
        </w:rPr>
        <w:t xml:space="preserve"> </w:t>
      </w:r>
      <w:r w:rsidR="000F4BB5">
        <w:rPr>
          <w:lang w:val="pl-PL"/>
        </w:rPr>
        <w:br/>
        <w:t xml:space="preserve">- </w:t>
      </w:r>
      <w:r w:rsidR="00BB4FFA">
        <w:rPr>
          <w:lang w:val="pl-PL"/>
        </w:rPr>
        <w:t>n</w:t>
      </w:r>
      <w:r w:rsidR="001A44E6">
        <w:rPr>
          <w:lang w:val="pl-PL"/>
        </w:rPr>
        <w:t>isko</w:t>
      </w:r>
      <w:r>
        <w:rPr>
          <w:lang w:val="pl-PL"/>
        </w:rPr>
        <w:t>tem</w:t>
      </w:r>
      <w:r w:rsidR="000F4BB5">
        <w:rPr>
          <w:lang w:val="pl-PL"/>
        </w:rPr>
        <w:t>p</w:t>
      </w:r>
      <w:r>
        <w:rPr>
          <w:lang w:val="pl-PL"/>
        </w:rPr>
        <w:t>eraturowy</w:t>
      </w:r>
      <w:r w:rsidR="001A44E6">
        <w:rPr>
          <w:lang w:val="pl-PL"/>
        </w:rPr>
        <w:t xml:space="preserve"> oraz wysoko</w:t>
      </w:r>
      <w:r>
        <w:rPr>
          <w:lang w:val="pl-PL"/>
        </w:rPr>
        <w:t>temperaturowy.</w:t>
      </w:r>
      <w:r w:rsidR="001A44E6">
        <w:rPr>
          <w:lang w:val="pl-PL"/>
        </w:rPr>
        <w:t xml:space="preserve"> Drugi </w:t>
      </w:r>
      <w:r w:rsidR="000F4BB5">
        <w:rPr>
          <w:lang w:val="pl-PL"/>
        </w:rPr>
        <w:t xml:space="preserve">wariant </w:t>
      </w:r>
      <w:r w:rsidR="001A44E6">
        <w:rPr>
          <w:lang w:val="pl-PL"/>
        </w:rPr>
        <w:t xml:space="preserve">zachodzi </w:t>
      </w:r>
      <w:r>
        <w:rPr>
          <w:lang w:val="pl-PL"/>
        </w:rPr>
        <w:t xml:space="preserve">w temperaturach rzędu 700-800 K, czyli ponad 550 </w:t>
      </w:r>
      <w:r w:rsidRPr="007D141D">
        <w:rPr>
          <w:lang w:val="pl-PL"/>
        </w:rPr>
        <w:t>°</w:t>
      </w:r>
      <w:r>
        <w:rPr>
          <w:lang w:val="pl-PL"/>
        </w:rPr>
        <w:t>C [7].</w:t>
      </w:r>
    </w:p>
    <w:p w14:paraId="5697F4FF" w14:textId="1E8BB854" w:rsidR="007D141D" w:rsidRDefault="007D141D" w:rsidP="00624E56">
      <w:pPr>
        <w:jc w:val="both"/>
        <w:rPr>
          <w:lang w:val="pl-PL"/>
        </w:rPr>
      </w:pPr>
      <w:r>
        <w:rPr>
          <w:lang w:val="pl-PL"/>
        </w:rPr>
        <w:t>Wynika to z następujących przyczyn:</w:t>
      </w:r>
    </w:p>
    <w:p w14:paraId="1E9EBF31" w14:textId="64105623" w:rsidR="007D141D" w:rsidRDefault="000F4BB5" w:rsidP="00624E56">
      <w:pPr>
        <w:pStyle w:val="ListParagraph"/>
        <w:numPr>
          <w:ilvl w:val="0"/>
          <w:numId w:val="17"/>
        </w:numPr>
        <w:jc w:val="both"/>
        <w:rPr>
          <w:lang w:val="pl-PL"/>
        </w:rPr>
      </w:pPr>
      <w:r>
        <w:rPr>
          <w:lang w:val="pl-PL"/>
        </w:rPr>
        <w:t xml:space="preserve">dla </w:t>
      </w:r>
      <w:r w:rsidR="001A44E6">
        <w:rPr>
          <w:lang w:val="pl-PL"/>
        </w:rPr>
        <w:t>alkanów, czyli węglowodorów nasyconych, szybkość utleniania niskotemperaturowego wzrasta gwałtownie wraz z długością łańcucha. Efekt ten zanika w wysokich temperaturach i wyższe węglowodory mają podobne temperatury spalania</w:t>
      </w:r>
      <w:r>
        <w:rPr>
          <w:lang w:val="pl-PL"/>
        </w:rPr>
        <w:t>,</w:t>
      </w:r>
    </w:p>
    <w:p w14:paraId="4B198B80" w14:textId="6E172EE8" w:rsidR="001A44E6" w:rsidRDefault="000F4BB5" w:rsidP="00624E56">
      <w:pPr>
        <w:pStyle w:val="ListParagraph"/>
        <w:numPr>
          <w:ilvl w:val="0"/>
          <w:numId w:val="17"/>
        </w:numPr>
        <w:jc w:val="both"/>
        <w:rPr>
          <w:lang w:val="pl-PL"/>
        </w:rPr>
      </w:pPr>
      <w:r>
        <w:rPr>
          <w:lang w:val="pl-PL"/>
        </w:rPr>
        <w:t xml:space="preserve">na </w:t>
      </w:r>
      <w:r w:rsidR="001A44E6">
        <w:rPr>
          <w:lang w:val="pl-PL"/>
        </w:rPr>
        <w:t>reakcje niskotemperaturowe ma duży wpływ wiązanie nadtlenkowe (-O-O-) oraz produkty pośrednie, które zawierają tlen, na przykład alkohole i aldehydy</w:t>
      </w:r>
      <w:r>
        <w:rPr>
          <w:lang w:val="pl-PL"/>
        </w:rPr>
        <w:t>,</w:t>
      </w:r>
    </w:p>
    <w:p w14:paraId="2E097907" w14:textId="0A6F6642" w:rsidR="001A44E6" w:rsidRDefault="000F4BB5" w:rsidP="00624E56">
      <w:pPr>
        <w:pStyle w:val="ListParagraph"/>
        <w:numPr>
          <w:ilvl w:val="0"/>
          <w:numId w:val="17"/>
        </w:numPr>
        <w:jc w:val="both"/>
        <w:rPr>
          <w:lang w:val="pl-PL"/>
        </w:rPr>
      </w:pPr>
      <w:r>
        <w:rPr>
          <w:lang w:val="pl-PL"/>
        </w:rPr>
        <w:t xml:space="preserve">węglowodory </w:t>
      </w:r>
      <w:r w:rsidR="001A44E6">
        <w:rPr>
          <w:lang w:val="pl-PL"/>
        </w:rPr>
        <w:t xml:space="preserve">posiadają różną energię aktywacji w wariantach niskotemperaturowym i wysokotemperaturowym, a w obszarze pośrednim obserwuje się zwolnienie przebiegu </w:t>
      </w:r>
      <w:r w:rsidR="0088007D">
        <w:rPr>
          <w:lang w:val="pl-PL"/>
        </w:rPr>
        <w:t>reakcji chemicznej [7].</w:t>
      </w:r>
    </w:p>
    <w:p w14:paraId="3C74DEFB" w14:textId="6EB29BB6" w:rsidR="001A44E6" w:rsidRDefault="001A44E6" w:rsidP="00624E56">
      <w:pPr>
        <w:jc w:val="both"/>
        <w:rPr>
          <w:lang w:val="pl-PL"/>
        </w:rPr>
      </w:pPr>
      <w:r>
        <w:rPr>
          <w:lang w:val="pl-PL"/>
        </w:rPr>
        <w:t xml:space="preserve">Poniżej, ze względu na </w:t>
      </w:r>
      <w:r w:rsidR="00C76E5B">
        <w:rPr>
          <w:lang w:val="pl-PL"/>
        </w:rPr>
        <w:t xml:space="preserve">temat </w:t>
      </w:r>
      <w:r>
        <w:rPr>
          <w:lang w:val="pl-PL"/>
        </w:rPr>
        <w:t>pracy, zastaną omówione reakcje związane ze spalaniem wysokotemperaturowym.</w:t>
      </w:r>
    </w:p>
    <w:p w14:paraId="7CD2C521" w14:textId="2FE2DFDE" w:rsidR="00BF7AFD" w:rsidRDefault="0088007D" w:rsidP="00624E56">
      <w:pPr>
        <w:ind w:firstLine="720"/>
        <w:jc w:val="both"/>
        <w:rPr>
          <w:lang w:val="pl-PL"/>
        </w:rPr>
      </w:pPr>
      <w:r>
        <w:rPr>
          <w:lang w:val="pl-PL"/>
        </w:rPr>
        <w:t xml:space="preserve">Mechanizmy spalania </w:t>
      </w:r>
      <w:r w:rsidR="00290F2F">
        <w:rPr>
          <w:lang w:val="pl-PL"/>
        </w:rPr>
        <w:t>są podobne dla wszystkich rodzin węglowo</w:t>
      </w:r>
      <w:r w:rsidR="00BB4FFA">
        <w:rPr>
          <w:lang w:val="pl-PL"/>
        </w:rPr>
        <w:t>dorów, tj. alkanów, alkenów i alkinów. Pierwsza grupa różni się od pozostałych tym, że wszystkie wiązania między atomami węgla z tych związkach są pojedyncze. W reszcie występują kolejno wiązanie podwójne i potrójne. Dopuszczalne są także kombinacje między tymi grupami, ale nie jest to przedmiotem pracy.</w:t>
      </w:r>
      <w:r w:rsidR="00C76E5B">
        <w:rPr>
          <w:lang w:val="pl-PL"/>
        </w:rPr>
        <w:t xml:space="preserve"> </w:t>
      </w:r>
      <w:r w:rsidR="00BB4FFA">
        <w:rPr>
          <w:lang w:val="pl-PL"/>
        </w:rPr>
        <w:t xml:space="preserve">Podstawowym faktem odnośnie spalania węglowodorów </w:t>
      </w:r>
      <w:r w:rsidR="00E13861">
        <w:rPr>
          <w:lang w:val="pl-PL"/>
        </w:rPr>
        <w:t xml:space="preserve">(RH) </w:t>
      </w:r>
      <w:r w:rsidR="00BB4FFA">
        <w:rPr>
          <w:lang w:val="pl-PL"/>
        </w:rPr>
        <w:t xml:space="preserve">jest to, że nie reagują one z atomowymi cząsteczkami tlenu i wodoru, ale z aktywnymi rodnikami tych pierwiastków. Są to przede wszystkim O, OH i H [7]. Reakcje </w:t>
      </w:r>
      <w:r w:rsidR="00624E56">
        <w:rPr>
          <w:lang w:val="pl-PL"/>
        </w:rPr>
        <w:br/>
      </w:r>
      <w:r w:rsidR="00BB4FFA">
        <w:rPr>
          <w:lang w:val="pl-PL"/>
        </w:rPr>
        <w:t xml:space="preserve">z poszczególnymi rodnikami zostały przedstawione we wzorach </w:t>
      </w:r>
      <w:r w:rsidR="00E13861">
        <w:rPr>
          <w:lang w:val="pl-PL"/>
        </w:rPr>
        <w:t>3.3, 3.4 i 3.5</w:t>
      </w:r>
      <w:r w:rsidR="00BB4FFA">
        <w:rPr>
          <w:lang w:val="pl-PL"/>
        </w:rPr>
        <w:t>.</w:t>
      </w:r>
    </w:p>
    <w:p w14:paraId="57EF1E3F" w14:textId="1FFBB686" w:rsidR="00E13861" w:rsidRDefault="00E13861" w:rsidP="00624E56">
      <w:pPr>
        <w:jc w:val="center"/>
        <w:rPr>
          <w:lang w:val="pl-PL"/>
        </w:rPr>
      </w:pPr>
      <w:r>
        <w:rPr>
          <w:lang w:val="pl-PL"/>
        </w:rPr>
        <w:lastRenderedPageBreak/>
        <w:t xml:space="preserve">RH + O </w:t>
      </w:r>
      <w:r>
        <w:rPr>
          <w:rFonts w:cs="Times New Roman"/>
          <w:lang w:val="pl-PL"/>
        </w:rPr>
        <w:t>→ R + OH</w:t>
      </w:r>
      <w:r>
        <w:rPr>
          <w:rFonts w:cs="Times New Roman"/>
          <w:lang w:val="pl-PL"/>
        </w:rPr>
        <w:tab/>
      </w:r>
      <w:r>
        <w:rPr>
          <w:rFonts w:cs="Times New Roman"/>
          <w:lang w:val="pl-PL"/>
        </w:rPr>
        <w:tab/>
      </w:r>
      <w:r w:rsidR="00A66FDB">
        <w:rPr>
          <w:rFonts w:cs="Times New Roman"/>
          <w:lang w:val="pl-PL"/>
        </w:rPr>
        <w:tab/>
      </w:r>
      <w:r w:rsidR="00A66FDB">
        <w:rPr>
          <w:rFonts w:cs="Times New Roman"/>
          <w:lang w:val="pl-PL"/>
        </w:rPr>
        <w:tab/>
      </w:r>
      <w:r>
        <w:rPr>
          <w:rFonts w:cs="Times New Roman"/>
          <w:lang w:val="pl-PL"/>
        </w:rPr>
        <w:t>(3.3)</w:t>
      </w:r>
    </w:p>
    <w:p w14:paraId="0B68396C" w14:textId="436BD2B9" w:rsidR="00E13861" w:rsidRPr="00E13861" w:rsidRDefault="00E13861" w:rsidP="00624E56">
      <w:pPr>
        <w:jc w:val="center"/>
        <w:rPr>
          <w:lang w:val="pl-PL"/>
        </w:rPr>
      </w:pPr>
      <w:r>
        <w:rPr>
          <w:lang w:val="pl-PL"/>
        </w:rPr>
        <w:t xml:space="preserve">RH + OH </w:t>
      </w:r>
      <w:r>
        <w:rPr>
          <w:rFonts w:cs="Times New Roman"/>
          <w:lang w:val="pl-PL"/>
        </w:rPr>
        <w:t>→ R + H</w:t>
      </w:r>
      <w:r>
        <w:rPr>
          <w:rFonts w:cs="Times New Roman"/>
          <w:vertAlign w:val="subscript"/>
          <w:lang w:val="pl-PL"/>
        </w:rPr>
        <w:t>2</w:t>
      </w:r>
      <w:r>
        <w:rPr>
          <w:rFonts w:cs="Times New Roman"/>
          <w:lang w:val="pl-PL"/>
        </w:rPr>
        <w:t>O</w:t>
      </w:r>
      <w:r>
        <w:rPr>
          <w:rFonts w:cs="Times New Roman"/>
          <w:lang w:val="pl-PL"/>
        </w:rPr>
        <w:tab/>
      </w:r>
      <w:r>
        <w:rPr>
          <w:rFonts w:cs="Times New Roman"/>
          <w:lang w:val="pl-PL"/>
        </w:rPr>
        <w:tab/>
      </w:r>
      <w:r w:rsidR="00A66FDB">
        <w:rPr>
          <w:rFonts w:cs="Times New Roman"/>
          <w:lang w:val="pl-PL"/>
        </w:rPr>
        <w:tab/>
      </w:r>
      <w:r w:rsidR="00A66FDB">
        <w:rPr>
          <w:rFonts w:cs="Times New Roman"/>
          <w:lang w:val="pl-PL"/>
        </w:rPr>
        <w:tab/>
      </w:r>
      <w:r>
        <w:rPr>
          <w:rFonts w:cs="Times New Roman"/>
          <w:lang w:val="pl-PL"/>
        </w:rPr>
        <w:t>(3.4)</w:t>
      </w:r>
    </w:p>
    <w:p w14:paraId="386F923E" w14:textId="00F77E06" w:rsidR="00BB4FFA" w:rsidRDefault="00BB4FFA" w:rsidP="00624E56">
      <w:pPr>
        <w:jc w:val="center"/>
        <w:rPr>
          <w:rFonts w:cs="Times New Roman"/>
          <w:lang w:val="pl-PL"/>
        </w:rPr>
      </w:pPr>
      <w:r>
        <w:rPr>
          <w:lang w:val="pl-PL"/>
        </w:rPr>
        <w:t xml:space="preserve">RH + H </w:t>
      </w:r>
      <w:r>
        <w:rPr>
          <w:rFonts w:cs="Times New Roman"/>
          <w:lang w:val="pl-PL"/>
        </w:rPr>
        <w:t xml:space="preserve">→ </w:t>
      </w:r>
      <w:r w:rsidR="00E13861">
        <w:rPr>
          <w:rFonts w:cs="Times New Roman"/>
          <w:lang w:val="pl-PL"/>
        </w:rPr>
        <w:t>R + H</w:t>
      </w:r>
      <w:r w:rsidR="00E13861">
        <w:rPr>
          <w:rFonts w:cs="Times New Roman"/>
          <w:vertAlign w:val="subscript"/>
          <w:lang w:val="pl-PL"/>
        </w:rPr>
        <w:t>2</w:t>
      </w:r>
      <w:r w:rsidR="00E13861">
        <w:rPr>
          <w:rFonts w:cs="Times New Roman"/>
          <w:lang w:val="pl-PL"/>
        </w:rPr>
        <w:tab/>
      </w:r>
      <w:r w:rsidR="00E13861">
        <w:rPr>
          <w:rFonts w:cs="Times New Roman"/>
          <w:lang w:val="pl-PL"/>
        </w:rPr>
        <w:tab/>
      </w:r>
      <w:r w:rsidR="00A66FDB">
        <w:rPr>
          <w:rFonts w:cs="Times New Roman"/>
          <w:lang w:val="pl-PL"/>
        </w:rPr>
        <w:tab/>
      </w:r>
      <w:r w:rsidR="00A66FDB">
        <w:rPr>
          <w:rFonts w:cs="Times New Roman"/>
          <w:lang w:val="pl-PL"/>
        </w:rPr>
        <w:tab/>
      </w:r>
      <w:r w:rsidR="00E13861">
        <w:rPr>
          <w:rFonts w:cs="Times New Roman"/>
          <w:lang w:val="pl-PL"/>
        </w:rPr>
        <w:t>(3.5)</w:t>
      </w:r>
    </w:p>
    <w:p w14:paraId="2B4A1C3B" w14:textId="77777777" w:rsidR="00E13861" w:rsidRDefault="00E13861" w:rsidP="00624E56">
      <w:pPr>
        <w:jc w:val="both"/>
        <w:rPr>
          <w:rFonts w:cs="Times New Roman"/>
          <w:lang w:val="pl-PL"/>
        </w:rPr>
      </w:pPr>
      <w:r>
        <w:rPr>
          <w:rFonts w:cs="Times New Roman"/>
          <w:lang w:val="pl-PL"/>
        </w:rPr>
        <w:t>Wszystkie trzy reakcje polegają na oderwaniu atomu wodoru od łańcucha węglowodorowego. Na skutek tej operacji cząsteczka węglowodoru staje się rodnikiem i jest bardziej podatna na zmiany i rozpad.</w:t>
      </w:r>
    </w:p>
    <w:p w14:paraId="5529D6C1" w14:textId="2BC9E359" w:rsidR="00E13861" w:rsidRDefault="00E13861" w:rsidP="00624E56">
      <w:pPr>
        <w:jc w:val="both"/>
        <w:rPr>
          <w:rFonts w:cs="Times New Roman"/>
          <w:lang w:val="pl-PL"/>
        </w:rPr>
      </w:pPr>
      <w:r>
        <w:rPr>
          <w:rFonts w:cs="Times New Roman"/>
          <w:lang w:val="pl-PL"/>
        </w:rPr>
        <w:t>Rodnik węglowodorowy reaguje z tlenem i przyczynia się on do rozpadu łańcucha węglowodorowego do prostych związków chemicznych.</w:t>
      </w:r>
      <w:r w:rsidR="00BF7AFD">
        <w:rPr>
          <w:rFonts w:cs="Times New Roman"/>
          <w:lang w:val="pl-PL"/>
        </w:rPr>
        <w:t xml:space="preserve"> </w:t>
      </w:r>
      <w:r>
        <w:rPr>
          <w:rFonts w:cs="Times New Roman"/>
          <w:lang w:val="pl-PL"/>
        </w:rPr>
        <w:t xml:space="preserve">Ten proces został zobrazowany </w:t>
      </w:r>
      <w:r w:rsidR="00624E56">
        <w:rPr>
          <w:rFonts w:cs="Times New Roman"/>
          <w:lang w:val="pl-PL"/>
        </w:rPr>
        <w:br/>
      </w:r>
      <w:r>
        <w:rPr>
          <w:rFonts w:cs="Times New Roman"/>
          <w:lang w:val="pl-PL"/>
        </w:rPr>
        <w:t>na podstawie metanu o wzorze CH</w:t>
      </w:r>
      <w:r>
        <w:rPr>
          <w:rFonts w:cs="Times New Roman"/>
          <w:vertAlign w:val="subscript"/>
          <w:lang w:val="pl-PL"/>
        </w:rPr>
        <w:t>4</w:t>
      </w:r>
      <w:r>
        <w:rPr>
          <w:rFonts w:cs="Times New Roman"/>
          <w:lang w:val="pl-PL"/>
        </w:rPr>
        <w:t xml:space="preserve">, </w:t>
      </w:r>
      <w:r w:rsidR="00945AF6">
        <w:rPr>
          <w:rFonts w:cs="Times New Roman"/>
          <w:lang w:val="pl-PL"/>
        </w:rPr>
        <w:t xml:space="preserve">a </w:t>
      </w:r>
      <w:r>
        <w:rPr>
          <w:rFonts w:cs="Times New Roman"/>
          <w:lang w:val="pl-PL"/>
        </w:rPr>
        <w:t>którego rodnik ma postać CH</w:t>
      </w:r>
      <w:r>
        <w:rPr>
          <w:rFonts w:cs="Times New Roman"/>
          <w:vertAlign w:val="subscript"/>
          <w:lang w:val="pl-PL"/>
        </w:rPr>
        <w:t>3</w:t>
      </w:r>
      <w:r>
        <w:rPr>
          <w:rFonts w:cs="Times New Roman"/>
          <w:lang w:val="pl-PL"/>
        </w:rPr>
        <w:t>.</w:t>
      </w:r>
    </w:p>
    <w:p w14:paraId="4120835A" w14:textId="7FD97807" w:rsidR="00945AF6" w:rsidRDefault="00945AF6" w:rsidP="00624E56">
      <w:pPr>
        <w:jc w:val="center"/>
        <w:rPr>
          <w:rFonts w:cs="Times New Roman"/>
          <w:lang w:val="pl-PL"/>
        </w:rPr>
      </w:pPr>
      <w:r>
        <w:rPr>
          <w:rFonts w:cs="Times New Roman"/>
          <w:lang w:val="pl-PL"/>
        </w:rPr>
        <w:t>CH</w:t>
      </w:r>
      <w:r>
        <w:rPr>
          <w:rFonts w:cs="Times New Roman"/>
          <w:vertAlign w:val="subscript"/>
          <w:lang w:val="pl-PL"/>
        </w:rPr>
        <w:t>3</w:t>
      </w:r>
      <w:r>
        <w:rPr>
          <w:rFonts w:cs="Times New Roman"/>
          <w:lang w:val="pl-PL"/>
        </w:rPr>
        <w:t xml:space="preserve"> O</w:t>
      </w:r>
      <w:r>
        <w:rPr>
          <w:rFonts w:cs="Times New Roman"/>
          <w:vertAlign w:val="subscript"/>
          <w:lang w:val="pl-PL"/>
        </w:rPr>
        <w:t>2</w:t>
      </w:r>
      <w:r>
        <w:rPr>
          <w:rFonts w:cs="Times New Roman"/>
          <w:lang w:val="pl-PL"/>
        </w:rPr>
        <w:t xml:space="preserve"> → HCHO + OH</w:t>
      </w:r>
      <w:r>
        <w:rPr>
          <w:rFonts w:cs="Times New Roman"/>
          <w:lang w:val="pl-PL"/>
        </w:rPr>
        <w:tab/>
      </w:r>
      <w:r>
        <w:rPr>
          <w:rFonts w:cs="Times New Roman"/>
          <w:lang w:val="pl-PL"/>
        </w:rPr>
        <w:tab/>
      </w:r>
      <w:r w:rsidR="00A66FDB">
        <w:rPr>
          <w:rFonts w:cs="Times New Roman"/>
          <w:lang w:val="pl-PL"/>
        </w:rPr>
        <w:tab/>
      </w:r>
      <w:r>
        <w:rPr>
          <w:rFonts w:cs="Times New Roman"/>
          <w:lang w:val="pl-PL"/>
        </w:rPr>
        <w:t>(3.6)</w:t>
      </w:r>
    </w:p>
    <w:p w14:paraId="175BFA5A" w14:textId="547D7945" w:rsidR="00E13861" w:rsidRPr="00945AF6" w:rsidRDefault="00945AF6" w:rsidP="00624E56">
      <w:pPr>
        <w:jc w:val="center"/>
        <w:rPr>
          <w:rFonts w:cs="Times New Roman"/>
          <w:lang w:val="pl-PL"/>
        </w:rPr>
      </w:pPr>
      <w:r>
        <w:rPr>
          <w:rFonts w:cs="Times New Roman"/>
          <w:lang w:val="pl-PL"/>
        </w:rPr>
        <w:t>HCHO + OH → H</w:t>
      </w:r>
      <w:r>
        <w:rPr>
          <w:rFonts w:cs="Times New Roman"/>
          <w:vertAlign w:val="subscript"/>
          <w:lang w:val="pl-PL"/>
        </w:rPr>
        <w:t>2</w:t>
      </w:r>
      <w:r>
        <w:rPr>
          <w:rFonts w:cs="Times New Roman"/>
          <w:lang w:val="pl-PL"/>
        </w:rPr>
        <w:t>O + CHO</w:t>
      </w:r>
      <w:r>
        <w:rPr>
          <w:rFonts w:cs="Times New Roman"/>
          <w:lang w:val="pl-PL"/>
        </w:rPr>
        <w:tab/>
      </w:r>
      <w:r>
        <w:rPr>
          <w:rFonts w:cs="Times New Roman"/>
          <w:lang w:val="pl-PL"/>
        </w:rPr>
        <w:tab/>
      </w:r>
      <w:r w:rsidR="00A66FDB">
        <w:rPr>
          <w:rFonts w:cs="Times New Roman"/>
          <w:lang w:val="pl-PL"/>
        </w:rPr>
        <w:tab/>
      </w:r>
      <w:r>
        <w:rPr>
          <w:rFonts w:cs="Times New Roman"/>
          <w:lang w:val="pl-PL"/>
        </w:rPr>
        <w:t>(3.7)</w:t>
      </w:r>
    </w:p>
    <w:p w14:paraId="3E9FFC54" w14:textId="505CD808" w:rsidR="00E13861" w:rsidRDefault="00945AF6" w:rsidP="00624E56">
      <w:pPr>
        <w:jc w:val="center"/>
        <w:rPr>
          <w:rFonts w:cs="Times New Roman"/>
          <w:lang w:val="pl-PL"/>
        </w:rPr>
      </w:pPr>
      <w:r>
        <w:rPr>
          <w:rFonts w:cs="Times New Roman"/>
          <w:lang w:val="pl-PL"/>
        </w:rPr>
        <w:t>CHO + OH → H</w:t>
      </w:r>
      <w:r>
        <w:rPr>
          <w:rFonts w:cs="Times New Roman"/>
          <w:vertAlign w:val="subscript"/>
          <w:lang w:val="pl-PL"/>
        </w:rPr>
        <w:t>2</w:t>
      </w:r>
      <w:r>
        <w:rPr>
          <w:rFonts w:cs="Times New Roman"/>
          <w:lang w:val="pl-PL"/>
        </w:rPr>
        <w:t>O + CO</w:t>
      </w:r>
      <w:r>
        <w:rPr>
          <w:rFonts w:cs="Times New Roman"/>
          <w:lang w:val="pl-PL"/>
        </w:rPr>
        <w:tab/>
      </w:r>
      <w:r>
        <w:rPr>
          <w:rFonts w:cs="Times New Roman"/>
          <w:lang w:val="pl-PL"/>
        </w:rPr>
        <w:tab/>
      </w:r>
      <w:r w:rsidR="00A66FDB">
        <w:rPr>
          <w:rFonts w:cs="Times New Roman"/>
          <w:lang w:val="pl-PL"/>
        </w:rPr>
        <w:tab/>
      </w:r>
      <w:r>
        <w:rPr>
          <w:rFonts w:cs="Times New Roman"/>
          <w:lang w:val="pl-PL"/>
        </w:rPr>
        <w:t>(3.8)</w:t>
      </w:r>
    </w:p>
    <w:p w14:paraId="1A9FEDBF" w14:textId="4B91B06E" w:rsidR="00945AF6" w:rsidRDefault="00945AF6" w:rsidP="00624E56">
      <w:pPr>
        <w:jc w:val="both"/>
        <w:rPr>
          <w:lang w:val="pl-PL"/>
        </w:rPr>
      </w:pPr>
      <w:r>
        <w:rPr>
          <w:lang w:val="pl-PL"/>
        </w:rPr>
        <w:t>Związek HCHO, który powstaje w pierwszej reakcji 3.6 jest produktem pośrednim, który ulega rozpadowi w reakcji 3.7. Produktami końcowymi w reakcji 3.8 jest para wodna (H</w:t>
      </w:r>
      <w:r>
        <w:rPr>
          <w:vertAlign w:val="subscript"/>
          <w:lang w:val="pl-PL"/>
        </w:rPr>
        <w:t>2</w:t>
      </w:r>
      <w:r>
        <w:rPr>
          <w:lang w:val="pl-PL"/>
        </w:rPr>
        <w:t>O) oraz tlenek węgla (CO).</w:t>
      </w:r>
      <w:r w:rsidR="00C76E5B">
        <w:rPr>
          <w:lang w:val="pl-PL"/>
        </w:rPr>
        <w:t xml:space="preserve"> </w:t>
      </w:r>
      <w:r>
        <w:rPr>
          <w:lang w:val="pl-PL"/>
        </w:rPr>
        <w:t>Podczas spalania węglowodorów o dłuższym łańcuchu następuje przerwanie wiązania między atomami węgla, czego produktem jest rodnik CH</w:t>
      </w:r>
      <w:r>
        <w:rPr>
          <w:vertAlign w:val="subscript"/>
          <w:lang w:val="pl-PL"/>
        </w:rPr>
        <w:t>3</w:t>
      </w:r>
      <w:r>
        <w:rPr>
          <w:lang w:val="pl-PL"/>
        </w:rPr>
        <w:t>. Następne reakcje przebiegają analogicznie.</w:t>
      </w:r>
    </w:p>
    <w:p w14:paraId="047079F4" w14:textId="77777777" w:rsidR="00945AF6" w:rsidRDefault="00945AF6" w:rsidP="00624E56">
      <w:pPr>
        <w:jc w:val="both"/>
        <w:rPr>
          <w:lang w:val="pl-PL"/>
        </w:rPr>
      </w:pPr>
    </w:p>
    <w:p w14:paraId="6A0336A4" w14:textId="77777777" w:rsidR="009A15D9" w:rsidRDefault="009A15D9" w:rsidP="00624E56">
      <w:pPr>
        <w:spacing w:line="259" w:lineRule="auto"/>
        <w:jc w:val="both"/>
        <w:rPr>
          <w:rFonts w:eastAsiaTheme="majorEastAsia" w:cstheme="majorBidi"/>
          <w:b/>
          <w:sz w:val="28"/>
          <w:szCs w:val="26"/>
          <w:lang w:val="pl-PL"/>
        </w:rPr>
      </w:pPr>
      <w:r>
        <w:rPr>
          <w:lang w:val="pl-PL"/>
        </w:rPr>
        <w:br w:type="page"/>
      </w:r>
    </w:p>
    <w:p w14:paraId="185429D7" w14:textId="77777777" w:rsidR="00945AF6" w:rsidRDefault="00945AF6" w:rsidP="00624E56">
      <w:pPr>
        <w:pStyle w:val="Heading2"/>
        <w:jc w:val="both"/>
        <w:rPr>
          <w:lang w:val="pl-PL"/>
        </w:rPr>
      </w:pPr>
      <w:bookmarkStart w:id="388" w:name="_Toc523687309"/>
      <w:r>
        <w:rPr>
          <w:lang w:val="pl-PL"/>
        </w:rPr>
        <w:lastRenderedPageBreak/>
        <w:t>Spalanie paliw</w:t>
      </w:r>
      <w:bookmarkEnd w:id="388"/>
    </w:p>
    <w:p w14:paraId="6FD5E509" w14:textId="77777777" w:rsidR="00945AF6" w:rsidRDefault="00974052" w:rsidP="00624E56">
      <w:pPr>
        <w:ind w:firstLine="576"/>
        <w:jc w:val="both"/>
        <w:rPr>
          <w:lang w:val="pl-PL"/>
        </w:rPr>
      </w:pPr>
      <w:r>
        <w:rPr>
          <w:lang w:val="pl-PL"/>
        </w:rPr>
        <w:t>Spalanie paliw zależy od ich stan skupienia. Paliwa gazowe, ciekłe i stałe różnią się charakterystyką spalania i wymagają innych warunków pracy i bezpieczeństwa.</w:t>
      </w:r>
    </w:p>
    <w:p w14:paraId="7BC0727E" w14:textId="77777777" w:rsidR="00974052" w:rsidRDefault="00974052" w:rsidP="00624E56">
      <w:pPr>
        <w:jc w:val="both"/>
        <w:rPr>
          <w:lang w:val="pl-PL"/>
        </w:rPr>
      </w:pPr>
    </w:p>
    <w:p w14:paraId="20F53F17" w14:textId="77777777" w:rsidR="00974052" w:rsidRDefault="00974052" w:rsidP="00624E56">
      <w:pPr>
        <w:pStyle w:val="Heading3"/>
        <w:jc w:val="both"/>
        <w:rPr>
          <w:lang w:val="pl-PL"/>
        </w:rPr>
      </w:pPr>
      <w:bookmarkStart w:id="389" w:name="_Toc523687310"/>
      <w:r>
        <w:rPr>
          <w:lang w:val="pl-PL"/>
        </w:rPr>
        <w:t>Spalanie paliw gazowych</w:t>
      </w:r>
      <w:bookmarkEnd w:id="389"/>
    </w:p>
    <w:p w14:paraId="46BBA293" w14:textId="7539EA6A" w:rsidR="00BF7AFD" w:rsidRDefault="00974052" w:rsidP="005C14BE">
      <w:pPr>
        <w:ind w:firstLine="720"/>
        <w:jc w:val="both"/>
        <w:rPr>
          <w:lang w:val="pl-PL"/>
        </w:rPr>
        <w:pPrChange w:id="390" w:author="Sciga, Jakub" w:date="2018-09-02T21:42:00Z">
          <w:pPr>
            <w:jc w:val="both"/>
          </w:pPr>
        </w:pPrChange>
      </w:pPr>
      <w:r>
        <w:rPr>
          <w:lang w:val="pl-PL"/>
        </w:rPr>
        <w:t>Zapłon to intensywna reakcja egzotermiczna, wywołana w mieszaninie palnej. Jest to najbardziej powszechny sposób doprowadzenia układu do procesu spalania.</w:t>
      </w:r>
      <w:r w:rsidR="00671F2D">
        <w:rPr>
          <w:lang w:val="pl-PL"/>
        </w:rPr>
        <w:t xml:space="preserve"> </w:t>
      </w:r>
      <w:r>
        <w:rPr>
          <w:lang w:val="pl-PL"/>
        </w:rPr>
        <w:t>Mieszaniną palną określa się substancję, w której płomień rozprzestrzenia się także po zaprzestaniu źródła zapłonu. Oznacz</w:t>
      </w:r>
      <w:r w:rsidR="00C76E5B">
        <w:rPr>
          <w:lang w:val="pl-PL"/>
        </w:rPr>
        <w:t>a</w:t>
      </w:r>
      <w:r>
        <w:rPr>
          <w:lang w:val="pl-PL"/>
        </w:rPr>
        <w:t xml:space="preserve"> to, że iskra lub płomień powinien zapewnić tylko zapoczątkowanie procesu spalania. Taki sposób określa się mianem zapłonu wymuszonego.</w:t>
      </w:r>
      <w:r>
        <w:rPr>
          <w:lang w:val="pl-PL"/>
        </w:rPr>
        <w:br/>
        <w:t>Drugi sposób to samozapłon. Polega on na doprowadzeniu mieszaniny do określonej temperatury, zwanej temperaturą</w:t>
      </w:r>
      <w:r w:rsidR="00E04E12">
        <w:rPr>
          <w:lang w:val="pl-PL"/>
        </w:rPr>
        <w:t xml:space="preserve"> samozapło</w:t>
      </w:r>
      <w:r>
        <w:rPr>
          <w:lang w:val="pl-PL"/>
        </w:rPr>
        <w:t xml:space="preserve">nu. </w:t>
      </w:r>
    </w:p>
    <w:p w14:paraId="2C618EA6" w14:textId="1228889D" w:rsidR="002C5504" w:rsidRDefault="00BF7AFD" w:rsidP="00624E56">
      <w:pPr>
        <w:jc w:val="both"/>
        <w:rPr>
          <w:lang w:val="pl-PL"/>
        </w:rPr>
      </w:pPr>
      <w:r>
        <w:rPr>
          <w:lang w:val="pl-PL"/>
        </w:rPr>
        <w:tab/>
      </w:r>
      <w:r w:rsidR="00E04E12">
        <w:rPr>
          <w:lang w:val="pl-PL"/>
        </w:rPr>
        <w:t>Po zainicjowaniu reakcji w substancji pojawia się płomień. Jeśli przewód jest dostatecznie długi, zamknięty z jednej strony i wypełniony w całości palną mieszaniną, to płomień ten będzie się przesuwać w stronę zamkniętego elementu. To zjawisko nazywane jest spalaniem laminarnym [7].</w:t>
      </w:r>
      <w:r w:rsidR="00C76E5B">
        <w:rPr>
          <w:lang w:val="pl-PL"/>
        </w:rPr>
        <w:t xml:space="preserve"> </w:t>
      </w:r>
      <w:r w:rsidR="00E04E12">
        <w:rPr>
          <w:lang w:val="pl-PL"/>
        </w:rPr>
        <w:t>Od niedawna stosowana jest także nowa technologia bezpłomieniowego. Pozwala ona na „podwyższenie efektywności cieplnej procesu spalania i przede wszystkim na zmniejszenie emisji tlenków azotu i tlenku węgla” [7].</w:t>
      </w:r>
      <w:r w:rsidR="00E04E12">
        <w:rPr>
          <w:lang w:val="pl-PL"/>
        </w:rPr>
        <w:br/>
        <w:t>Prowadzone są badania nad wprowadzeniem tej technologii nie tylko w paleniskach przemysłowych, ale również</w:t>
      </w:r>
      <w:r w:rsidR="002C5504">
        <w:rPr>
          <w:lang w:val="pl-PL"/>
        </w:rPr>
        <w:t xml:space="preserve"> w kotłach opalanych pyłem węglowym.</w:t>
      </w:r>
      <w:r w:rsidR="00C76E5B">
        <w:rPr>
          <w:lang w:val="pl-PL"/>
        </w:rPr>
        <w:t xml:space="preserve"> </w:t>
      </w:r>
      <w:r w:rsidR="002C5504">
        <w:rPr>
          <w:lang w:val="pl-PL"/>
        </w:rPr>
        <w:t xml:space="preserve">Wymaga ona jednak spełnienia określonych warunków odnośnie temperatury, składu mieszaniny palnej oraz ukształtowania aerodynamiki strumieni powietrza, paliwa, spalin. </w:t>
      </w:r>
      <w:r>
        <w:rPr>
          <w:lang w:val="pl-PL"/>
        </w:rPr>
        <w:t>Najbardziej znaczącymi parametrami</w:t>
      </w:r>
      <w:commentRangeStart w:id="391"/>
      <w:commentRangeStart w:id="392"/>
      <w:r w:rsidR="002C5504">
        <w:rPr>
          <w:lang w:val="pl-PL"/>
        </w:rPr>
        <w:t xml:space="preserve"> są:</w:t>
      </w:r>
      <w:commentRangeEnd w:id="391"/>
      <w:r w:rsidR="00C76E5B">
        <w:rPr>
          <w:rStyle w:val="CommentReference"/>
        </w:rPr>
        <w:commentReference w:id="391"/>
      </w:r>
      <w:commentRangeEnd w:id="392"/>
      <w:r>
        <w:rPr>
          <w:rStyle w:val="CommentReference"/>
        </w:rPr>
        <w:commentReference w:id="392"/>
      </w:r>
    </w:p>
    <w:p w14:paraId="35AA4847" w14:textId="77777777" w:rsidR="002C5504" w:rsidRDefault="002C5504" w:rsidP="00624E56">
      <w:pPr>
        <w:pStyle w:val="ListParagraph"/>
        <w:numPr>
          <w:ilvl w:val="0"/>
          <w:numId w:val="18"/>
        </w:numPr>
        <w:jc w:val="both"/>
        <w:rPr>
          <w:lang w:val="pl-PL"/>
        </w:rPr>
      </w:pPr>
      <w:r>
        <w:rPr>
          <w:lang w:val="pl-PL"/>
        </w:rPr>
        <w:t>Temperatura powietrza dostarczanego do komory spalania powinna być wyższa od temperatury zapłonu paliwa.</w:t>
      </w:r>
    </w:p>
    <w:p w14:paraId="60A39AB1" w14:textId="77777777" w:rsidR="002C5504" w:rsidRDefault="002C5504" w:rsidP="00624E56">
      <w:pPr>
        <w:pStyle w:val="ListParagraph"/>
        <w:numPr>
          <w:ilvl w:val="0"/>
          <w:numId w:val="18"/>
        </w:numPr>
        <w:jc w:val="both"/>
        <w:rPr>
          <w:lang w:val="pl-PL"/>
        </w:rPr>
      </w:pPr>
      <w:r>
        <w:rPr>
          <w:lang w:val="pl-PL"/>
        </w:rPr>
        <w:t>Konieczny jest wysoki stopień recyrkulacji spalin w miejsce mieszania się paliwa z utleniaczem przed rozpoczęciem procesu spalania.</w:t>
      </w:r>
    </w:p>
    <w:p w14:paraId="7F725C67" w14:textId="77777777" w:rsidR="002C5504" w:rsidRDefault="002C5504" w:rsidP="00624E56">
      <w:pPr>
        <w:pStyle w:val="ListParagraph"/>
        <w:numPr>
          <w:ilvl w:val="0"/>
          <w:numId w:val="18"/>
        </w:numPr>
        <w:jc w:val="both"/>
        <w:rPr>
          <w:lang w:val="pl-PL"/>
        </w:rPr>
      </w:pPr>
      <w:r>
        <w:rPr>
          <w:lang w:val="pl-PL"/>
        </w:rPr>
        <w:t>Spalanie powinno przebiegać przy niskim stężeniu tlenu, tj. poniżej 2-5% objętości.</w:t>
      </w:r>
    </w:p>
    <w:p w14:paraId="614FCF08" w14:textId="77777777" w:rsidR="002C5504" w:rsidRDefault="002C5504" w:rsidP="00624E56">
      <w:pPr>
        <w:pStyle w:val="ListParagraph"/>
        <w:numPr>
          <w:ilvl w:val="0"/>
          <w:numId w:val="18"/>
        </w:numPr>
        <w:jc w:val="both"/>
        <w:rPr>
          <w:lang w:val="pl-PL"/>
        </w:rPr>
      </w:pPr>
      <w:r>
        <w:rPr>
          <w:lang w:val="pl-PL"/>
        </w:rPr>
        <w:lastRenderedPageBreak/>
        <w:t>Dysze powietrza i paliwa powinny być ustawione w taki sposób, żeby ich mieszanie zachodziło w dalszej części komory spalania. Umożliwia to wcześniejsze wymieszanie ze spalinami, co zwiększa strefę reakcji w kotle [7].</w:t>
      </w:r>
    </w:p>
    <w:p w14:paraId="4DC64A3C" w14:textId="7C967EFA" w:rsidR="002C5504" w:rsidRDefault="00D626D6" w:rsidP="00624E56">
      <w:pPr>
        <w:jc w:val="both"/>
        <w:rPr>
          <w:lang w:val="pl-PL"/>
        </w:rPr>
      </w:pPr>
      <w:r>
        <w:rPr>
          <w:lang w:val="pl-PL"/>
        </w:rPr>
        <w:t xml:space="preserve">Pojęcie bezpłomieniowego spalania nie jest jeszcze do końca poznane. Proces jest kontrolowany przez kinetykę chemiczną i </w:t>
      </w:r>
      <w:commentRangeStart w:id="393"/>
      <w:commentRangeStart w:id="394"/>
      <w:r>
        <w:rPr>
          <w:lang w:val="pl-PL"/>
        </w:rPr>
        <w:t>mieszani</w:t>
      </w:r>
      <w:r w:rsidR="00C76E5B">
        <w:rPr>
          <w:lang w:val="pl-PL"/>
        </w:rPr>
        <w:t>e</w:t>
      </w:r>
      <w:r>
        <w:rPr>
          <w:lang w:val="pl-PL"/>
        </w:rPr>
        <w:t xml:space="preserve"> się paliwa z utleniaczem. </w:t>
      </w:r>
      <w:commentRangeEnd w:id="393"/>
      <w:r w:rsidR="00C76E5B">
        <w:rPr>
          <w:rStyle w:val="CommentReference"/>
        </w:rPr>
        <w:commentReference w:id="393"/>
      </w:r>
      <w:commentRangeEnd w:id="394"/>
      <w:r w:rsidR="00BF7AFD">
        <w:rPr>
          <w:rStyle w:val="CommentReference"/>
        </w:rPr>
        <w:commentReference w:id="394"/>
      </w:r>
      <w:r>
        <w:rPr>
          <w:lang w:val="pl-PL"/>
        </w:rPr>
        <w:t xml:space="preserve">Stopniowy dopływ utleniacza do paliwa w obecności spalin umożliwia </w:t>
      </w:r>
      <w:r w:rsidR="00F15CCD">
        <w:rPr>
          <w:lang w:val="pl-PL"/>
        </w:rPr>
        <w:t xml:space="preserve">równomierny </w:t>
      </w:r>
      <w:r>
        <w:rPr>
          <w:lang w:val="pl-PL"/>
        </w:rPr>
        <w:t xml:space="preserve">rozkład temperatur i stymuluje procesy </w:t>
      </w:r>
      <w:proofErr w:type="spellStart"/>
      <w:r>
        <w:rPr>
          <w:lang w:val="pl-PL"/>
        </w:rPr>
        <w:t>pirolityczne</w:t>
      </w:r>
      <w:proofErr w:type="spellEnd"/>
      <w:r>
        <w:rPr>
          <w:lang w:val="pl-PL"/>
        </w:rPr>
        <w:t xml:space="preserve"> czego wynikiem jest redukcja tlenków </w:t>
      </w:r>
      <w:r w:rsidR="00893A21">
        <w:rPr>
          <w:lang w:val="pl-PL"/>
        </w:rPr>
        <w:br/>
      </w:r>
      <w:r>
        <w:rPr>
          <w:lang w:val="pl-PL"/>
        </w:rPr>
        <w:t>azotu [7].</w:t>
      </w:r>
    </w:p>
    <w:p w14:paraId="4B1AC1F4" w14:textId="77777777" w:rsidR="00D626D6" w:rsidRDefault="00D626D6" w:rsidP="00624E56">
      <w:pPr>
        <w:jc w:val="both"/>
        <w:rPr>
          <w:lang w:val="pl-PL"/>
        </w:rPr>
      </w:pPr>
    </w:p>
    <w:p w14:paraId="5C8F8588" w14:textId="77777777" w:rsidR="00D626D6" w:rsidRDefault="00D626D6" w:rsidP="00624E56">
      <w:pPr>
        <w:pStyle w:val="Heading3"/>
        <w:jc w:val="both"/>
        <w:rPr>
          <w:lang w:val="pl-PL"/>
        </w:rPr>
      </w:pPr>
      <w:bookmarkStart w:id="395" w:name="_Toc523687311"/>
      <w:r>
        <w:rPr>
          <w:lang w:val="pl-PL"/>
        </w:rPr>
        <w:t>Spalanie paliw ciekłych</w:t>
      </w:r>
      <w:bookmarkEnd w:id="395"/>
    </w:p>
    <w:p w14:paraId="09028EB9" w14:textId="77777777" w:rsidR="00D626D6" w:rsidRDefault="00D626D6" w:rsidP="005C14BE">
      <w:pPr>
        <w:ind w:firstLine="360"/>
        <w:jc w:val="both"/>
        <w:rPr>
          <w:lang w:val="pl-PL"/>
        </w:rPr>
        <w:pPrChange w:id="396" w:author="Sciga, Jakub" w:date="2018-09-02T21:42:00Z">
          <w:pPr>
            <w:jc w:val="both"/>
          </w:pPr>
        </w:pPrChange>
      </w:pPr>
      <w:r>
        <w:rPr>
          <w:lang w:val="pl-PL"/>
        </w:rPr>
        <w:t>Proces spalania paliw ciekłych składa się z dwóch faz: odparowania i skraplania par. Na szybkość reakcji wpływają przede wszystkim trzy czynniki:</w:t>
      </w:r>
    </w:p>
    <w:p w14:paraId="4229FA4A" w14:textId="77777777" w:rsidR="00D626D6" w:rsidRDefault="00D626D6" w:rsidP="00624E56">
      <w:pPr>
        <w:pStyle w:val="ListParagraph"/>
        <w:numPr>
          <w:ilvl w:val="0"/>
          <w:numId w:val="19"/>
        </w:numPr>
        <w:jc w:val="both"/>
        <w:rPr>
          <w:lang w:val="pl-PL"/>
        </w:rPr>
      </w:pPr>
      <w:r>
        <w:rPr>
          <w:lang w:val="pl-PL"/>
        </w:rPr>
        <w:t>Parowanie cieczy,</w:t>
      </w:r>
    </w:p>
    <w:p w14:paraId="5F73D3BB" w14:textId="77777777" w:rsidR="00D626D6" w:rsidRDefault="00D626D6" w:rsidP="00624E56">
      <w:pPr>
        <w:pStyle w:val="ListParagraph"/>
        <w:numPr>
          <w:ilvl w:val="0"/>
          <w:numId w:val="19"/>
        </w:numPr>
        <w:jc w:val="both"/>
        <w:rPr>
          <w:lang w:val="pl-PL"/>
        </w:rPr>
      </w:pPr>
      <w:r>
        <w:rPr>
          <w:lang w:val="pl-PL"/>
        </w:rPr>
        <w:t>Mieszanie par z utleniaczem,</w:t>
      </w:r>
    </w:p>
    <w:p w14:paraId="798E8785" w14:textId="77777777" w:rsidR="00D626D6" w:rsidRDefault="00D626D6" w:rsidP="00624E56">
      <w:pPr>
        <w:pStyle w:val="ListParagraph"/>
        <w:numPr>
          <w:ilvl w:val="0"/>
          <w:numId w:val="19"/>
        </w:numPr>
        <w:jc w:val="both"/>
        <w:rPr>
          <w:lang w:val="pl-PL"/>
        </w:rPr>
      </w:pPr>
      <w:r>
        <w:rPr>
          <w:lang w:val="pl-PL"/>
        </w:rPr>
        <w:t>Kinetyka chemiczna reagowania paliwa z tlenem [7].</w:t>
      </w:r>
    </w:p>
    <w:p w14:paraId="3AB6AF3E" w14:textId="73CAA9BA" w:rsidR="00F04282" w:rsidRDefault="00D626D6" w:rsidP="00624E56">
      <w:pPr>
        <w:jc w:val="both"/>
        <w:rPr>
          <w:lang w:val="pl-PL"/>
        </w:rPr>
      </w:pPr>
      <w:r>
        <w:rPr>
          <w:lang w:val="pl-PL"/>
        </w:rPr>
        <w:t xml:space="preserve">Szybkość parowania cieczy zależy od strumienia ciepła, które jest doprowadzane do paliwa ciekłego. </w:t>
      </w:r>
      <w:r w:rsidR="00F04282">
        <w:rPr>
          <w:lang w:val="pl-PL"/>
        </w:rPr>
        <w:t>W dalszej kolejności istotne są: szybkość mieszania i kinetyka chemiczna.</w:t>
      </w:r>
      <w:r w:rsidR="00F15CCD">
        <w:rPr>
          <w:lang w:val="pl-PL"/>
        </w:rPr>
        <w:t xml:space="preserve"> </w:t>
      </w:r>
      <w:r w:rsidR="00F04282">
        <w:rPr>
          <w:lang w:val="pl-PL"/>
        </w:rPr>
        <w:t>Podczas spalania paliw ciekłych bardzo istotna jest struktura i rozdrobnienie paliwa.</w:t>
      </w:r>
      <w:r w:rsidR="00F04282">
        <w:rPr>
          <w:lang w:val="pl-PL"/>
        </w:rPr>
        <w:br/>
        <w:t>Zależności między rozmiarem kropel zostały przedstawione w tabeli 3.1.</w:t>
      </w:r>
    </w:p>
    <w:p w14:paraId="0D6DAF93" w14:textId="77777777" w:rsidR="00F04282" w:rsidRDefault="00F04282" w:rsidP="00624E56">
      <w:pPr>
        <w:jc w:val="both"/>
        <w:rPr>
          <w:lang w:val="pl-PL"/>
        </w:rPr>
      </w:pPr>
    </w:p>
    <w:p w14:paraId="43F549E8" w14:textId="77777777" w:rsidR="00EF7ED1" w:rsidRDefault="00EF7ED1" w:rsidP="00624E56">
      <w:pPr>
        <w:jc w:val="both"/>
      </w:pPr>
      <w:r>
        <w:rPr>
          <w:b/>
          <w:bCs/>
        </w:rPr>
        <w:br w:type="page"/>
      </w:r>
    </w:p>
    <w:tbl>
      <w:tblPr>
        <w:tblStyle w:val="GridTable4-Accent51"/>
        <w:tblW w:w="0" w:type="auto"/>
        <w:tblLook w:val="04A0" w:firstRow="1" w:lastRow="0" w:firstColumn="1" w:lastColumn="0" w:noHBand="0" w:noVBand="1"/>
      </w:tblPr>
      <w:tblGrid>
        <w:gridCol w:w="2942"/>
        <w:gridCol w:w="2942"/>
        <w:gridCol w:w="2943"/>
      </w:tblGrid>
      <w:tr w:rsidR="00F04282" w:rsidRPr="00732BF4" w14:paraId="3341D3E9"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34212944" w14:textId="77777777" w:rsidR="00F04282" w:rsidRPr="00EF7ED1" w:rsidRDefault="00863F8F" w:rsidP="00624E56">
            <w:pPr>
              <w:jc w:val="center"/>
              <w:rPr>
                <w:lang w:val="pl-PL"/>
              </w:rPr>
            </w:pPr>
            <w:r w:rsidRPr="00EF7ED1">
              <w:rPr>
                <w:lang w:val="pl-PL"/>
              </w:rPr>
              <w:lastRenderedPageBreak/>
              <w:t xml:space="preserve">Paliwo ciekłe rozpylone </w:t>
            </w:r>
            <w:r w:rsidRPr="00EF7ED1">
              <w:rPr>
                <w:lang w:val="pl-PL"/>
              </w:rPr>
              <w:br/>
              <w:t>na drobne krople</w:t>
            </w:r>
          </w:p>
        </w:tc>
        <w:tc>
          <w:tcPr>
            <w:tcW w:w="2942" w:type="dxa"/>
          </w:tcPr>
          <w:p w14:paraId="7738E353" w14:textId="77777777" w:rsidR="00F04282" w:rsidRPr="00EF7ED1" w:rsidRDefault="00863F8F"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 xml:space="preserve">Paliwo ciekłe rozpylone </w:t>
            </w:r>
            <w:r w:rsidRPr="00EF7ED1">
              <w:rPr>
                <w:lang w:val="pl-PL"/>
              </w:rPr>
              <w:br/>
              <w:t>na większe krople</w:t>
            </w:r>
          </w:p>
        </w:tc>
        <w:tc>
          <w:tcPr>
            <w:tcW w:w="2943" w:type="dxa"/>
          </w:tcPr>
          <w:p w14:paraId="5C75EE3F" w14:textId="77777777" w:rsidR="00F04282" w:rsidRPr="00EF7ED1" w:rsidRDefault="00863F8F"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Paliwo ciekłe o znacznej powierzchni</w:t>
            </w:r>
          </w:p>
        </w:tc>
      </w:tr>
      <w:tr w:rsidR="00F04282" w:rsidRPr="00732BF4" w14:paraId="07842C1A"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F6B5022" w14:textId="77777777" w:rsidR="00863F8F" w:rsidRPr="00EF7ED1" w:rsidRDefault="00863F8F" w:rsidP="00B7796D">
            <w:pPr>
              <w:pStyle w:val="ListParagraph"/>
              <w:numPr>
                <w:ilvl w:val="0"/>
                <w:numId w:val="20"/>
              </w:numPr>
              <w:ind w:left="420"/>
              <w:rPr>
                <w:b w:val="0"/>
                <w:lang w:val="pl-PL"/>
              </w:rPr>
            </w:pPr>
            <w:r w:rsidRPr="00EF7ED1">
              <w:rPr>
                <w:b w:val="0"/>
                <w:lang w:val="pl-PL"/>
              </w:rPr>
              <w:t>Szybko parują;</w:t>
            </w:r>
          </w:p>
          <w:p w14:paraId="52EE14EC" w14:textId="77777777" w:rsidR="00863F8F" w:rsidRPr="00EF7ED1" w:rsidRDefault="00863F8F" w:rsidP="00B7796D">
            <w:pPr>
              <w:pStyle w:val="ListParagraph"/>
              <w:numPr>
                <w:ilvl w:val="0"/>
                <w:numId w:val="20"/>
              </w:numPr>
              <w:ind w:left="420"/>
              <w:rPr>
                <w:b w:val="0"/>
                <w:lang w:val="pl-PL"/>
              </w:rPr>
            </w:pPr>
            <w:r w:rsidRPr="00EF7ED1">
              <w:rPr>
                <w:b w:val="0"/>
                <w:lang w:val="pl-PL"/>
              </w:rPr>
              <w:t>Pary tworzą z powietrzem homogeniczną palną mieszaninę;</w:t>
            </w:r>
          </w:p>
          <w:p w14:paraId="12A58338" w14:textId="77777777" w:rsidR="00863F8F" w:rsidRPr="00EF7ED1" w:rsidRDefault="00863F8F" w:rsidP="00B7796D">
            <w:pPr>
              <w:pStyle w:val="ListParagraph"/>
              <w:numPr>
                <w:ilvl w:val="0"/>
                <w:numId w:val="20"/>
              </w:numPr>
              <w:ind w:left="420"/>
              <w:rPr>
                <w:b w:val="0"/>
                <w:lang w:val="pl-PL"/>
              </w:rPr>
            </w:pPr>
            <w:r w:rsidRPr="00EF7ED1">
              <w:rPr>
                <w:b w:val="0"/>
                <w:lang w:val="pl-PL"/>
              </w:rPr>
              <w:t>Płomień na charakter kinetyczny;</w:t>
            </w:r>
          </w:p>
          <w:p w14:paraId="72A7BAE1" w14:textId="77777777" w:rsidR="00863F8F" w:rsidRPr="00863F8F" w:rsidRDefault="00863F8F" w:rsidP="00B7796D">
            <w:pPr>
              <w:pStyle w:val="ListParagraph"/>
              <w:numPr>
                <w:ilvl w:val="0"/>
                <w:numId w:val="20"/>
              </w:numPr>
              <w:ind w:left="420"/>
              <w:rPr>
                <w:lang w:val="pl-PL"/>
              </w:rPr>
            </w:pPr>
            <w:r w:rsidRPr="00EF7ED1">
              <w:rPr>
                <w:b w:val="0"/>
                <w:lang w:val="pl-PL"/>
              </w:rPr>
              <w:t>Szybkość spalania zależy od propagacji płomienia;</w:t>
            </w:r>
          </w:p>
        </w:tc>
        <w:tc>
          <w:tcPr>
            <w:tcW w:w="2942" w:type="dxa"/>
          </w:tcPr>
          <w:p w14:paraId="27B94B24" w14:textId="77777777" w:rsidR="00F04282" w:rsidRDefault="00863F8F" w:rsidP="00B7796D">
            <w:pPr>
              <w:pStyle w:val="ListParagraph"/>
              <w:numPr>
                <w:ilvl w:val="0"/>
                <w:numId w:val="20"/>
              </w:numPr>
              <w:ind w:left="451"/>
              <w:cnfStyle w:val="000000100000" w:firstRow="0" w:lastRow="0" w:firstColumn="0" w:lastColumn="0" w:oddVBand="0" w:evenVBand="0" w:oddHBand="1" w:evenHBand="0" w:firstRowFirstColumn="0" w:firstRowLastColumn="0" w:lastRowFirstColumn="0" w:lastRowLastColumn="0"/>
              <w:rPr>
                <w:lang w:val="pl-PL"/>
              </w:rPr>
            </w:pPr>
            <w:r>
              <w:rPr>
                <w:lang w:val="pl-PL"/>
              </w:rPr>
              <w:t>Krople spalają się indywidualnie;</w:t>
            </w:r>
          </w:p>
          <w:p w14:paraId="0A84723B" w14:textId="77777777" w:rsidR="00863F8F" w:rsidRDefault="00863F8F" w:rsidP="00B7796D">
            <w:pPr>
              <w:pStyle w:val="ListParagraph"/>
              <w:numPr>
                <w:ilvl w:val="0"/>
                <w:numId w:val="20"/>
              </w:numPr>
              <w:ind w:left="451"/>
              <w:cnfStyle w:val="000000100000" w:firstRow="0" w:lastRow="0" w:firstColumn="0" w:lastColumn="0" w:oddVBand="0" w:evenVBand="0" w:oddHBand="1" w:evenHBand="0" w:firstRowFirstColumn="0" w:firstRowLastColumn="0" w:lastRowFirstColumn="0" w:lastRowLastColumn="0"/>
              <w:rPr>
                <w:lang w:val="pl-PL"/>
              </w:rPr>
            </w:pPr>
            <w:r>
              <w:rPr>
                <w:lang w:val="pl-PL"/>
              </w:rPr>
              <w:t xml:space="preserve">Tworzy się dyfuzyjny płomień, do którego tlen dopływa </w:t>
            </w:r>
            <w:r>
              <w:rPr>
                <w:lang w:val="pl-PL"/>
              </w:rPr>
              <w:br/>
              <w:t xml:space="preserve">z powietrza, a pary </w:t>
            </w:r>
            <w:r>
              <w:rPr>
                <w:lang w:val="pl-PL"/>
              </w:rPr>
              <w:br/>
              <w:t>docierają z kropli;</w:t>
            </w:r>
          </w:p>
          <w:p w14:paraId="161F0638" w14:textId="77777777" w:rsidR="00863F8F" w:rsidRPr="00863F8F" w:rsidRDefault="00863F8F" w:rsidP="00B7796D">
            <w:pPr>
              <w:pStyle w:val="ListParagraph"/>
              <w:numPr>
                <w:ilvl w:val="0"/>
                <w:numId w:val="20"/>
              </w:numPr>
              <w:ind w:left="451"/>
              <w:cnfStyle w:val="000000100000" w:firstRow="0" w:lastRow="0" w:firstColumn="0" w:lastColumn="0" w:oddVBand="0" w:evenVBand="0" w:oddHBand="1" w:evenHBand="0" w:firstRowFirstColumn="0" w:firstRowLastColumn="0" w:lastRowFirstColumn="0" w:lastRowLastColumn="0"/>
              <w:rPr>
                <w:lang w:val="pl-PL"/>
              </w:rPr>
            </w:pPr>
            <w:r>
              <w:rPr>
                <w:lang w:val="pl-PL"/>
              </w:rPr>
              <w:t>Szybkość spalania równa się szybkości parowania;</w:t>
            </w:r>
          </w:p>
        </w:tc>
        <w:tc>
          <w:tcPr>
            <w:tcW w:w="2943" w:type="dxa"/>
          </w:tcPr>
          <w:p w14:paraId="3F3E6271" w14:textId="77777777" w:rsidR="00F04282" w:rsidRDefault="00863F8F" w:rsidP="00B7796D">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Spalanie ma charakter pożaru zbiornika;</w:t>
            </w:r>
          </w:p>
          <w:p w14:paraId="5753698F" w14:textId="77777777" w:rsidR="00863F8F" w:rsidRDefault="00863F8F" w:rsidP="00B7796D">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Gorące produkty spalania powodują napływ chłodnego powietrza</w:t>
            </w:r>
            <w:r w:rsidR="00383949">
              <w:rPr>
                <w:lang w:val="pl-PL"/>
              </w:rPr>
              <w:t>;</w:t>
            </w:r>
          </w:p>
          <w:p w14:paraId="36056AFE" w14:textId="77777777" w:rsidR="00383949" w:rsidRDefault="00383949" w:rsidP="00B7796D">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Dostęp do par jest utrudniony, dlatego płomień jest bogaty</w:t>
            </w:r>
            <w:r>
              <w:rPr>
                <w:lang w:val="pl-PL"/>
              </w:rPr>
              <w:br/>
              <w:t>i produkuje sadzę;</w:t>
            </w:r>
          </w:p>
          <w:p w14:paraId="08E6562A" w14:textId="77777777" w:rsidR="00383949" w:rsidRPr="00863F8F" w:rsidRDefault="00383949" w:rsidP="00B7796D">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Szybkość spalania jest zależna od ruchów powietrza</w:t>
            </w:r>
            <w:r w:rsidR="00F15CCD">
              <w:rPr>
                <w:lang w:val="pl-PL"/>
              </w:rPr>
              <w:t>;</w:t>
            </w:r>
          </w:p>
        </w:tc>
      </w:tr>
    </w:tbl>
    <w:p w14:paraId="749CA6AD" w14:textId="77777777" w:rsidR="00F04282" w:rsidRPr="00383949" w:rsidRDefault="00F04282" w:rsidP="00624E56">
      <w:pPr>
        <w:jc w:val="center"/>
        <w:rPr>
          <w:i/>
          <w:lang w:val="pl-PL"/>
        </w:rPr>
      </w:pPr>
      <w:r w:rsidRPr="00383949">
        <w:rPr>
          <w:i/>
          <w:lang w:val="pl-PL"/>
        </w:rPr>
        <w:t>Tab. 3.1. Porównanie procesu spalania dla różnych form paliw ciekłych</w:t>
      </w:r>
      <w:r w:rsidR="00383949">
        <w:rPr>
          <w:i/>
          <w:lang w:val="pl-PL"/>
        </w:rPr>
        <w:t xml:space="preserve"> [7]</w:t>
      </w:r>
    </w:p>
    <w:p w14:paraId="4DFBBE55" w14:textId="40DE2BE6" w:rsidR="005A7B36" w:rsidRDefault="00383949" w:rsidP="00624E56">
      <w:pPr>
        <w:jc w:val="both"/>
        <w:rPr>
          <w:lang w:val="pl-PL"/>
        </w:rPr>
      </w:pPr>
      <w:r>
        <w:rPr>
          <w:lang w:val="pl-PL"/>
        </w:rPr>
        <w:t>Spalanie paliw ciekłych zazwyczaj polega na rozpylaniu i spalaniu kropel. Podczas spalania pojedyncza kropla jest otoczona przez płomień, który przekazuje do niej ciepło. Kiedy jej temperatura zbliża się do temperatury wrzenia, zaczyna ona parować. Wydziela się strumień pary, który powoduje dyfuzję z otoczenia strumienia tlenu. Oba strumienie reagują w płomieniu [7].</w:t>
      </w:r>
      <w:r w:rsidR="00F15CCD">
        <w:rPr>
          <w:lang w:val="pl-PL"/>
        </w:rPr>
        <w:t xml:space="preserve"> </w:t>
      </w:r>
      <w:r w:rsidR="005A7B36">
        <w:rPr>
          <w:lang w:val="pl-PL"/>
        </w:rPr>
        <w:t>Podczas spalania paliw węglowodorowych szybkość reagowania znacznie przekracza szybkość dopływu powietrza i par do płomienia, z czego wynika charakter dyfuzyjny procesu. Szybkość spalania kropli paliwa ciekłego jest kontrolowana przez szybkość dyfuzji tlenu do płomienia.</w:t>
      </w:r>
    </w:p>
    <w:p w14:paraId="4DC1A423" w14:textId="77777777" w:rsidR="005A7B36" w:rsidRDefault="005A7B36" w:rsidP="00624E56">
      <w:pPr>
        <w:jc w:val="both"/>
        <w:rPr>
          <w:lang w:val="pl-PL"/>
        </w:rPr>
      </w:pPr>
    </w:p>
    <w:p w14:paraId="18C2A3B7" w14:textId="77777777" w:rsidR="009A15D9" w:rsidRDefault="009A15D9" w:rsidP="00624E56">
      <w:pPr>
        <w:spacing w:line="259" w:lineRule="auto"/>
        <w:jc w:val="both"/>
        <w:rPr>
          <w:rFonts w:eastAsiaTheme="majorEastAsia" w:cstheme="majorBidi"/>
          <w:b/>
          <w:szCs w:val="24"/>
          <w:lang w:val="pl-PL"/>
        </w:rPr>
      </w:pPr>
      <w:r>
        <w:rPr>
          <w:lang w:val="pl-PL"/>
        </w:rPr>
        <w:br w:type="page"/>
      </w:r>
    </w:p>
    <w:p w14:paraId="7E0F6484" w14:textId="77777777" w:rsidR="005A7B36" w:rsidRDefault="005A7B36" w:rsidP="00624E56">
      <w:pPr>
        <w:pStyle w:val="Heading3"/>
        <w:jc w:val="both"/>
        <w:rPr>
          <w:lang w:val="pl-PL"/>
        </w:rPr>
      </w:pPr>
      <w:bookmarkStart w:id="397" w:name="_Toc523687312"/>
      <w:r>
        <w:rPr>
          <w:lang w:val="pl-PL"/>
        </w:rPr>
        <w:lastRenderedPageBreak/>
        <w:t>Spalanie paliw stałych</w:t>
      </w:r>
      <w:bookmarkEnd w:id="397"/>
    </w:p>
    <w:p w14:paraId="2F900F45" w14:textId="0D198199" w:rsidR="005A7B36" w:rsidRDefault="00260BAA" w:rsidP="00624E56">
      <w:pPr>
        <w:ind w:firstLine="576"/>
        <w:jc w:val="both"/>
        <w:rPr>
          <w:lang w:val="pl-PL"/>
        </w:rPr>
      </w:pPr>
      <w:r>
        <w:rPr>
          <w:lang w:val="pl-PL"/>
        </w:rPr>
        <w:t>Węgiel był do niedawna jedynym paliwem stałym w przemyśle energetycznym i ciepłowniczym. Z powodów ekonomicznych i ekologicznych obecnie na rynku zaistniały takie paliwa jak: muł węglowy, koks petrochemiczny, biomasa i odpady.</w:t>
      </w:r>
      <w:r w:rsidR="00F15CCD">
        <w:rPr>
          <w:lang w:val="pl-PL"/>
        </w:rPr>
        <w:t xml:space="preserve"> Wszystkie</w:t>
      </w:r>
      <w:r>
        <w:rPr>
          <w:lang w:val="pl-PL"/>
        </w:rPr>
        <w:t xml:space="preserve"> </w:t>
      </w:r>
      <w:r w:rsidR="00F15CCD">
        <w:rPr>
          <w:lang w:val="pl-PL"/>
        </w:rPr>
        <w:t>s</w:t>
      </w:r>
      <w:r>
        <w:rPr>
          <w:lang w:val="pl-PL"/>
        </w:rPr>
        <w:t xml:space="preserve">tałe paliwa są pochodzenia organicznego, </w:t>
      </w:r>
      <w:r w:rsidR="00F15CCD">
        <w:rPr>
          <w:lang w:val="pl-PL"/>
        </w:rPr>
        <w:t xml:space="preserve">jednakże </w:t>
      </w:r>
      <w:r>
        <w:rPr>
          <w:lang w:val="pl-PL"/>
        </w:rPr>
        <w:t>różnice w ich strukturze i właściwościach wymagają różnych technologii spalania [7].</w:t>
      </w:r>
    </w:p>
    <w:p w14:paraId="44A69286" w14:textId="77777777" w:rsidR="009A15D9" w:rsidRDefault="009A15D9" w:rsidP="00624E56">
      <w:pPr>
        <w:spacing w:line="259" w:lineRule="auto"/>
        <w:jc w:val="both"/>
        <w:rPr>
          <w:rFonts w:eastAsiaTheme="majorEastAsia" w:cstheme="majorBidi"/>
          <w:b/>
          <w:sz w:val="28"/>
          <w:szCs w:val="26"/>
          <w:lang w:val="pl-PL"/>
        </w:rPr>
      </w:pPr>
    </w:p>
    <w:p w14:paraId="454FEAF5" w14:textId="77777777" w:rsidR="00E85EC5" w:rsidRPr="005A7B36" w:rsidRDefault="00E85EC5" w:rsidP="00624E56">
      <w:pPr>
        <w:pStyle w:val="Heading2"/>
        <w:jc w:val="both"/>
        <w:rPr>
          <w:lang w:val="pl-PL"/>
        </w:rPr>
      </w:pPr>
      <w:bookmarkStart w:id="398" w:name="_Toc523687313"/>
      <w:r>
        <w:rPr>
          <w:lang w:val="pl-PL"/>
        </w:rPr>
        <w:t>Spalanie węgla</w:t>
      </w:r>
      <w:bookmarkEnd w:id="398"/>
    </w:p>
    <w:p w14:paraId="25F58F66" w14:textId="77777777" w:rsidR="00D626D6" w:rsidRDefault="009A07FE" w:rsidP="005C14BE">
      <w:pPr>
        <w:ind w:firstLine="576"/>
        <w:jc w:val="both"/>
        <w:rPr>
          <w:lang w:val="pl-PL"/>
        </w:rPr>
        <w:pPrChange w:id="399" w:author="Sciga, Jakub" w:date="2018-09-02T21:42:00Z">
          <w:pPr>
            <w:jc w:val="both"/>
          </w:pPr>
        </w:pPrChange>
      </w:pPr>
      <w:r>
        <w:rPr>
          <w:lang w:val="pl-PL"/>
        </w:rPr>
        <w:t>Istnieją dwa główne sposoby spalania węgla. Zostały one zobrazowane w tabeli 3.2.</w:t>
      </w:r>
    </w:p>
    <w:tbl>
      <w:tblPr>
        <w:tblStyle w:val="GridTable4-Accent51"/>
        <w:tblW w:w="0" w:type="auto"/>
        <w:tblLook w:val="04A0" w:firstRow="1" w:lastRow="0" w:firstColumn="1" w:lastColumn="0" w:noHBand="0" w:noVBand="1"/>
      </w:tblPr>
      <w:tblGrid>
        <w:gridCol w:w="2942"/>
        <w:gridCol w:w="2942"/>
        <w:gridCol w:w="2943"/>
      </w:tblGrid>
      <w:tr w:rsidR="004C5A70" w14:paraId="41FF6611"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588B0017" w14:textId="77777777" w:rsidR="004C5A70" w:rsidRPr="00EF7ED1" w:rsidRDefault="004C5A70" w:rsidP="00624E56">
            <w:pPr>
              <w:jc w:val="center"/>
              <w:rPr>
                <w:lang w:val="pl-PL"/>
              </w:rPr>
            </w:pPr>
            <w:r w:rsidRPr="00EF7ED1">
              <w:rPr>
                <w:lang w:val="pl-PL"/>
              </w:rPr>
              <w:t>Palenisko rusztowe</w:t>
            </w:r>
          </w:p>
        </w:tc>
        <w:tc>
          <w:tcPr>
            <w:tcW w:w="2942" w:type="dxa"/>
          </w:tcPr>
          <w:p w14:paraId="678F497F" w14:textId="77777777" w:rsidR="004C5A70" w:rsidRPr="00EF7ED1" w:rsidRDefault="004C5A70"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Złoże fluidalne</w:t>
            </w:r>
          </w:p>
        </w:tc>
        <w:tc>
          <w:tcPr>
            <w:tcW w:w="2943" w:type="dxa"/>
          </w:tcPr>
          <w:p w14:paraId="7F03707D" w14:textId="77777777" w:rsidR="004C5A70" w:rsidRPr="00EF7ED1" w:rsidRDefault="004C5A70"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Płomień pyłowy</w:t>
            </w:r>
          </w:p>
        </w:tc>
      </w:tr>
      <w:tr w:rsidR="004C5A70" w14:paraId="5E2BD20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DFB8159" w14:textId="77777777" w:rsidR="004C5A70" w:rsidRPr="00EF7ED1" w:rsidRDefault="004C5A70" w:rsidP="00624E56">
            <w:pPr>
              <w:pStyle w:val="ListParagraph"/>
              <w:numPr>
                <w:ilvl w:val="0"/>
                <w:numId w:val="21"/>
              </w:numPr>
              <w:ind w:left="420"/>
              <w:jc w:val="both"/>
              <w:rPr>
                <w:b w:val="0"/>
                <w:lang w:val="pl-PL"/>
              </w:rPr>
            </w:pPr>
            <w:r w:rsidRPr="00EF7ED1">
              <w:rPr>
                <w:b w:val="0"/>
                <w:lang w:val="pl-PL"/>
              </w:rPr>
              <w:t>Z rusztem stałym</w:t>
            </w:r>
          </w:p>
          <w:p w14:paraId="349E381B" w14:textId="77777777" w:rsidR="004C5A70" w:rsidRPr="00EF7ED1" w:rsidRDefault="004C5A70" w:rsidP="00624E56">
            <w:pPr>
              <w:pStyle w:val="ListParagraph"/>
              <w:numPr>
                <w:ilvl w:val="0"/>
                <w:numId w:val="21"/>
              </w:numPr>
              <w:ind w:left="420"/>
              <w:jc w:val="both"/>
              <w:rPr>
                <w:b w:val="0"/>
                <w:lang w:val="pl-PL"/>
              </w:rPr>
            </w:pPr>
            <w:r w:rsidRPr="00EF7ED1">
              <w:rPr>
                <w:b w:val="0"/>
                <w:lang w:val="pl-PL"/>
              </w:rPr>
              <w:t>Z rusztem obrotowym</w:t>
            </w:r>
          </w:p>
        </w:tc>
        <w:tc>
          <w:tcPr>
            <w:tcW w:w="2942" w:type="dxa"/>
          </w:tcPr>
          <w:p w14:paraId="34DB388E" w14:textId="77777777" w:rsidR="004C5A70" w:rsidRDefault="004C5A70" w:rsidP="00624E56">
            <w:pPr>
              <w:pStyle w:val="ListParagraph"/>
              <w:numPr>
                <w:ilvl w:val="0"/>
                <w:numId w:val="21"/>
              </w:numPr>
              <w:ind w:left="376"/>
              <w:jc w:val="both"/>
              <w:cnfStyle w:val="000000100000" w:firstRow="0" w:lastRow="0" w:firstColumn="0" w:lastColumn="0" w:oddVBand="0" w:evenVBand="0" w:oddHBand="1" w:evenHBand="0" w:firstRowFirstColumn="0" w:firstRowLastColumn="0" w:lastRowFirstColumn="0" w:lastRowLastColumn="0"/>
              <w:rPr>
                <w:lang w:val="pl-PL"/>
              </w:rPr>
            </w:pPr>
            <w:r>
              <w:rPr>
                <w:lang w:val="pl-PL"/>
              </w:rPr>
              <w:t>Pęcherzykowe</w:t>
            </w:r>
          </w:p>
          <w:p w14:paraId="591563C5" w14:textId="77777777" w:rsidR="004C5A70" w:rsidRPr="004C5A70" w:rsidRDefault="004C5A70" w:rsidP="00624E56">
            <w:pPr>
              <w:pStyle w:val="ListParagraph"/>
              <w:numPr>
                <w:ilvl w:val="0"/>
                <w:numId w:val="21"/>
              </w:numPr>
              <w:ind w:left="376"/>
              <w:jc w:val="both"/>
              <w:cnfStyle w:val="000000100000" w:firstRow="0" w:lastRow="0" w:firstColumn="0" w:lastColumn="0" w:oddVBand="0" w:evenVBand="0" w:oddHBand="1" w:evenHBand="0" w:firstRowFirstColumn="0" w:firstRowLastColumn="0" w:lastRowFirstColumn="0" w:lastRowLastColumn="0"/>
              <w:rPr>
                <w:lang w:val="pl-PL"/>
              </w:rPr>
            </w:pPr>
            <w:r>
              <w:rPr>
                <w:lang w:val="pl-PL"/>
              </w:rPr>
              <w:t>Cyrkulujące</w:t>
            </w:r>
          </w:p>
        </w:tc>
        <w:tc>
          <w:tcPr>
            <w:tcW w:w="2943" w:type="dxa"/>
          </w:tcPr>
          <w:p w14:paraId="24A161A6" w14:textId="77777777" w:rsidR="004C5A70" w:rsidRDefault="004C5A70" w:rsidP="00624E56">
            <w:pPr>
              <w:pStyle w:val="ListParagraph"/>
              <w:numPr>
                <w:ilvl w:val="0"/>
                <w:numId w:val="21"/>
              </w:numPr>
              <w:ind w:left="346"/>
              <w:jc w:val="both"/>
              <w:cnfStyle w:val="000000100000" w:firstRow="0" w:lastRow="0" w:firstColumn="0" w:lastColumn="0" w:oddVBand="0" w:evenVBand="0" w:oddHBand="1" w:evenHBand="0" w:firstRowFirstColumn="0" w:firstRowLastColumn="0" w:lastRowFirstColumn="0" w:lastRowLastColumn="0"/>
              <w:rPr>
                <w:lang w:val="pl-PL"/>
              </w:rPr>
            </w:pPr>
            <w:r>
              <w:rPr>
                <w:lang w:val="pl-PL"/>
              </w:rPr>
              <w:t>Pozostałości na sicie</w:t>
            </w:r>
          </w:p>
        </w:tc>
      </w:tr>
    </w:tbl>
    <w:p w14:paraId="52263821" w14:textId="77777777" w:rsidR="004C5A70" w:rsidRPr="00EF7ED1" w:rsidRDefault="009A07FE" w:rsidP="00624E56">
      <w:pPr>
        <w:jc w:val="center"/>
        <w:rPr>
          <w:i/>
          <w:lang w:val="pl-PL"/>
        </w:rPr>
      </w:pPr>
      <w:r w:rsidRPr="009A07FE">
        <w:rPr>
          <w:i/>
          <w:lang w:val="pl-PL"/>
        </w:rPr>
        <w:t>Tab. 3.2. Sposoby</w:t>
      </w:r>
      <w:r w:rsidR="00EF7ED1">
        <w:rPr>
          <w:i/>
          <w:lang w:val="pl-PL"/>
        </w:rPr>
        <w:t xml:space="preserve"> organizacji spalania węgla [7]</w:t>
      </w:r>
    </w:p>
    <w:p w14:paraId="1F442A0C" w14:textId="77777777" w:rsidR="004C5A70" w:rsidRDefault="004C5A70" w:rsidP="00624E56">
      <w:pPr>
        <w:jc w:val="both"/>
        <w:rPr>
          <w:lang w:val="pl-PL"/>
        </w:rPr>
      </w:pPr>
      <w:r>
        <w:rPr>
          <w:lang w:val="pl-PL"/>
        </w:rPr>
        <w:t>Spalanie na ruszcie jest najbardziej powszechnym wariantem spalania węgla. Powietrze przepływa przez leżącą na ruszcie warstwę węgla, a strefa spalania przemieszcza się, w zależności od budowy pieca, od dołu do góry lub odwrotnie. W warstwie następuje termiczny rozkład węgla oraz spalanie części lotnych. Proces przebiega proporcjonalnie do ruchu powietrza. Pozostałości koksowe po odgazowaniu węgla utleniają się w kontakcie z tlenem i dwutlenkiem węgla. Tlenek węgla i inne części lotne dopalają się na warstwą węgla [7].</w:t>
      </w:r>
    </w:p>
    <w:p w14:paraId="150DE2F5" w14:textId="722498FE" w:rsidR="00B80635" w:rsidRDefault="00B80635" w:rsidP="00624E56">
      <w:pPr>
        <w:jc w:val="both"/>
        <w:rPr>
          <w:lang w:val="pl-PL"/>
        </w:rPr>
      </w:pPr>
      <w:r>
        <w:rPr>
          <w:lang w:val="pl-PL"/>
        </w:rPr>
        <w:t xml:space="preserve">W przypadku złoża fluidalnego, cząsteczki węgla znajdują się w ciągłym ruchu, w ciągłym kontakcie z gorącym materiałem złoża. Od spodu jest podawane powietrze fluidyzujące, które służy do spalania węgla, a ponad warstwą fluidalną podawane jest powietrze wtórne, </w:t>
      </w:r>
      <w:r w:rsidR="00F15CCD">
        <w:rPr>
          <w:lang w:val="pl-PL"/>
        </w:rPr>
        <w:t>służące</w:t>
      </w:r>
      <w:r>
        <w:rPr>
          <w:lang w:val="pl-PL"/>
        </w:rPr>
        <w:t xml:space="preserve"> do dopalania się tlenku węgla i części lotnych. W cyrkulującym złożu fluidalnym małe cząsteczki węgla są porywane z warstwy fluidalnej i zawracane do złoża miejscu separatora pyłu, co zwiększa intensywność i efektywność spalania [7].</w:t>
      </w:r>
    </w:p>
    <w:p w14:paraId="37F98F92" w14:textId="1F58216B" w:rsidR="009F5902" w:rsidRDefault="00B80635" w:rsidP="00624E56">
      <w:pPr>
        <w:jc w:val="both"/>
        <w:rPr>
          <w:lang w:val="pl-PL"/>
        </w:rPr>
      </w:pPr>
      <w:r>
        <w:rPr>
          <w:lang w:val="pl-PL"/>
        </w:rPr>
        <w:t>Paleniska pyłowe wymagają największego rozdrobnienia węgla. Do paleniska jest podawana palnikami pyłowymi specjalna mieszanina pyłu i powietrza, która ulega spalaniu w płomieniu pyłowym.</w:t>
      </w:r>
    </w:p>
    <w:p w14:paraId="7C05AE66" w14:textId="77777777" w:rsidR="009F5902" w:rsidRDefault="009F5902" w:rsidP="00624E56">
      <w:pPr>
        <w:pStyle w:val="Heading3"/>
        <w:jc w:val="both"/>
        <w:rPr>
          <w:lang w:val="pl-PL"/>
        </w:rPr>
      </w:pPr>
      <w:bookmarkStart w:id="400" w:name="_Toc523687314"/>
      <w:r>
        <w:rPr>
          <w:lang w:val="pl-PL"/>
        </w:rPr>
        <w:lastRenderedPageBreak/>
        <w:t>Etapy spalania węgla</w:t>
      </w:r>
      <w:bookmarkEnd w:id="400"/>
    </w:p>
    <w:p w14:paraId="01008182" w14:textId="77777777" w:rsidR="009F5902" w:rsidRDefault="009F5902" w:rsidP="005C14BE">
      <w:pPr>
        <w:ind w:firstLine="720"/>
        <w:jc w:val="both"/>
        <w:rPr>
          <w:lang w:val="pl-PL"/>
        </w:rPr>
        <w:pPrChange w:id="401" w:author="Sciga, Jakub" w:date="2018-09-02T21:43:00Z">
          <w:pPr>
            <w:ind w:firstLine="360"/>
            <w:jc w:val="both"/>
          </w:pPr>
        </w:pPrChange>
      </w:pPr>
      <w:r>
        <w:rPr>
          <w:lang w:val="pl-PL"/>
        </w:rPr>
        <w:t>Kiedy węgiel dostaje się do płomienia nagrzewa się i spala. Cały proces spalania dzieli się na konkretne etapy:</w:t>
      </w:r>
    </w:p>
    <w:p w14:paraId="0B7514D9" w14:textId="77777777" w:rsidR="009F5902" w:rsidRDefault="009F5902" w:rsidP="00624E56">
      <w:pPr>
        <w:pStyle w:val="ListParagraph"/>
        <w:numPr>
          <w:ilvl w:val="0"/>
          <w:numId w:val="22"/>
        </w:numPr>
        <w:jc w:val="both"/>
        <w:rPr>
          <w:lang w:val="pl-PL"/>
        </w:rPr>
      </w:pPr>
      <w:r>
        <w:rPr>
          <w:lang w:val="pl-PL"/>
        </w:rPr>
        <w:t>Nagrzewanie cząstki węgla w płomieniu</w:t>
      </w:r>
      <w:r w:rsidR="00F15CCD">
        <w:rPr>
          <w:lang w:val="pl-PL"/>
        </w:rPr>
        <w:t>,</w:t>
      </w:r>
    </w:p>
    <w:p w14:paraId="25AD7A4A" w14:textId="77777777" w:rsidR="009F5902" w:rsidRDefault="009F5902" w:rsidP="00624E56">
      <w:pPr>
        <w:pStyle w:val="ListParagraph"/>
        <w:numPr>
          <w:ilvl w:val="0"/>
          <w:numId w:val="22"/>
        </w:numPr>
        <w:jc w:val="both"/>
        <w:rPr>
          <w:lang w:val="pl-PL"/>
        </w:rPr>
      </w:pPr>
      <w:r>
        <w:rPr>
          <w:lang w:val="pl-PL"/>
        </w:rPr>
        <w:t>Zapłon cząstki węgla</w:t>
      </w:r>
      <w:r w:rsidR="00F15CCD">
        <w:rPr>
          <w:lang w:val="pl-PL"/>
        </w:rPr>
        <w:t>,</w:t>
      </w:r>
    </w:p>
    <w:p w14:paraId="0B39235E" w14:textId="77777777" w:rsidR="009F5902" w:rsidRDefault="009F5902" w:rsidP="00624E56">
      <w:pPr>
        <w:pStyle w:val="ListParagraph"/>
        <w:numPr>
          <w:ilvl w:val="0"/>
          <w:numId w:val="22"/>
        </w:numPr>
        <w:jc w:val="both"/>
        <w:rPr>
          <w:lang w:val="pl-PL"/>
        </w:rPr>
      </w:pPr>
      <w:r>
        <w:rPr>
          <w:lang w:val="pl-PL"/>
        </w:rPr>
        <w:t>Wydzielanie się i spalanie części lotnych</w:t>
      </w:r>
      <w:r w:rsidR="00F15CCD">
        <w:rPr>
          <w:lang w:val="pl-PL"/>
        </w:rPr>
        <w:t>,</w:t>
      </w:r>
    </w:p>
    <w:p w14:paraId="0AF769E4" w14:textId="7F790DC0" w:rsidR="009F5902" w:rsidRPr="00F15CCD" w:rsidRDefault="009F5902" w:rsidP="00624E56">
      <w:pPr>
        <w:pStyle w:val="ListParagraph"/>
        <w:numPr>
          <w:ilvl w:val="0"/>
          <w:numId w:val="22"/>
        </w:numPr>
        <w:jc w:val="both"/>
        <w:rPr>
          <w:lang w:val="pl-PL"/>
        </w:rPr>
      </w:pPr>
      <w:r>
        <w:rPr>
          <w:lang w:val="pl-PL"/>
        </w:rPr>
        <w:t>Spalanie pozostałości koksowej</w:t>
      </w:r>
      <w:r w:rsidR="00F15CCD">
        <w:rPr>
          <w:lang w:val="pl-PL"/>
        </w:rPr>
        <w:t>,</w:t>
      </w:r>
    </w:p>
    <w:p w14:paraId="50A5F45B" w14:textId="38CAB069" w:rsidR="005D01E6" w:rsidRDefault="009A15D9" w:rsidP="00624E56">
      <w:pPr>
        <w:jc w:val="both"/>
        <w:rPr>
          <w:lang w:val="pl-PL"/>
        </w:rPr>
      </w:pPr>
      <w:r>
        <w:rPr>
          <w:lang w:val="pl-PL"/>
        </w:rPr>
        <w:t>Na początku procesu cząsteczka węgla nagrzewa się od gorących spalin i przez promieniowanie płomienia. Szybkość nagrzewania się węgla zależy od rozmiaru elementów</w:t>
      </w:r>
      <w:r w:rsidR="005D01E6">
        <w:rPr>
          <w:lang w:val="pl-PL"/>
        </w:rPr>
        <w:t xml:space="preserve"> i temperatury. Po utracie wody w cząstce węgla wzrasta jej temperatura. Kiedy osiągnie ona określoną wartość dochodzi do pirolizy, czyli termicznego rozkładu węgla. Z cząstki wydzielają się palne substancje lotne, które ulegają zapłonowi. Czas potrzebny do zapłonu całej cząsteczki jest nazywany jest czasem indukcji zapłonu [7].</w:t>
      </w:r>
      <w:r w:rsidR="005D01E6">
        <w:rPr>
          <w:lang w:val="pl-PL"/>
        </w:rPr>
        <w:br/>
        <w:t>Za</w:t>
      </w:r>
      <w:r w:rsidR="00DC0330">
        <w:rPr>
          <w:lang w:val="pl-PL"/>
        </w:rPr>
        <w:t xml:space="preserve">płon zależy </w:t>
      </w:r>
      <w:r w:rsidR="005D01E6">
        <w:rPr>
          <w:lang w:val="pl-PL"/>
        </w:rPr>
        <w:t>od takich parametrów jak: szybkość nagrzewania, temperatura zapłonu, zawartość wody w węglu i rodzaj węgla.</w:t>
      </w:r>
    </w:p>
    <w:p w14:paraId="7A75290F" w14:textId="77777777" w:rsidR="00306286" w:rsidRDefault="00306286" w:rsidP="00624E56">
      <w:pPr>
        <w:jc w:val="both"/>
        <w:rPr>
          <w:lang w:val="pl-PL"/>
        </w:rPr>
      </w:pPr>
    </w:p>
    <w:p w14:paraId="099C22D0" w14:textId="52FACC1C" w:rsidR="005D01E6" w:rsidRDefault="005D01E6" w:rsidP="00624E56">
      <w:pPr>
        <w:jc w:val="both"/>
        <w:rPr>
          <w:lang w:val="pl-PL"/>
        </w:rPr>
      </w:pPr>
      <w:r>
        <w:rPr>
          <w:lang w:val="pl-PL"/>
        </w:rPr>
        <w:t>Dla poszczególnych typów węgla temperatura zapłonu wynosi następująco:</w:t>
      </w:r>
    </w:p>
    <w:p w14:paraId="45F035F7" w14:textId="77777777" w:rsidR="005D01E6" w:rsidRDefault="005D01E6" w:rsidP="00624E56">
      <w:pPr>
        <w:pStyle w:val="ListParagraph"/>
        <w:numPr>
          <w:ilvl w:val="0"/>
          <w:numId w:val="23"/>
        </w:numPr>
        <w:jc w:val="both"/>
        <w:rPr>
          <w:lang w:val="pl-PL"/>
        </w:rPr>
      </w:pPr>
      <w:r>
        <w:rPr>
          <w:lang w:val="pl-PL"/>
        </w:rPr>
        <w:t>Węgiel brunatny:</w:t>
      </w:r>
      <w:r>
        <w:rPr>
          <w:lang w:val="pl-PL"/>
        </w:rPr>
        <w:tab/>
        <w:t>600-670 K</w:t>
      </w:r>
    </w:p>
    <w:p w14:paraId="2B532B9C" w14:textId="77777777" w:rsidR="005D01E6" w:rsidRDefault="005D01E6" w:rsidP="00624E56">
      <w:pPr>
        <w:pStyle w:val="ListParagraph"/>
        <w:numPr>
          <w:ilvl w:val="0"/>
          <w:numId w:val="23"/>
        </w:numPr>
        <w:jc w:val="both"/>
        <w:rPr>
          <w:lang w:val="pl-PL"/>
        </w:rPr>
      </w:pPr>
      <w:r>
        <w:rPr>
          <w:lang w:val="pl-PL"/>
        </w:rPr>
        <w:t>Węgiel kamienny:</w:t>
      </w:r>
      <w:r>
        <w:rPr>
          <w:lang w:val="pl-PL"/>
        </w:rPr>
        <w:tab/>
        <w:t>720-760 K</w:t>
      </w:r>
    </w:p>
    <w:p w14:paraId="30BCC236" w14:textId="77777777" w:rsidR="005D01E6" w:rsidRDefault="005D01E6" w:rsidP="00624E56">
      <w:pPr>
        <w:pStyle w:val="ListParagraph"/>
        <w:numPr>
          <w:ilvl w:val="0"/>
          <w:numId w:val="23"/>
        </w:numPr>
        <w:jc w:val="both"/>
        <w:rPr>
          <w:lang w:val="pl-PL"/>
        </w:rPr>
      </w:pPr>
      <w:r>
        <w:rPr>
          <w:lang w:val="pl-PL"/>
        </w:rPr>
        <w:t>Antracyt:</w:t>
      </w:r>
      <w:r>
        <w:rPr>
          <w:lang w:val="pl-PL"/>
        </w:rPr>
        <w:tab/>
      </w:r>
      <w:r>
        <w:rPr>
          <w:lang w:val="pl-PL"/>
        </w:rPr>
        <w:tab/>
        <w:t>&gt; 780 K</w:t>
      </w:r>
    </w:p>
    <w:p w14:paraId="66E367BB" w14:textId="77777777" w:rsidR="00413631" w:rsidRDefault="00413631" w:rsidP="00624E56">
      <w:pPr>
        <w:jc w:val="both"/>
        <w:rPr>
          <w:lang w:val="pl-PL"/>
        </w:rPr>
      </w:pPr>
      <w:r>
        <w:rPr>
          <w:lang w:val="pl-PL"/>
        </w:rPr>
        <w:t>Spalanie węgla przebiega w dwóch etapach. W pierwszym z nich z węgla wydzielają się substancje lotne i spalają się w płomieniu. Uzyskane przy tym ciepło przyspiesza pirolizę węgla. Czas spalania części lotnych zależy przede wszystkim od wielkości cząsteczek węgla temperatury, zawartości części lotnych w węglu oraz kinetyki ich wydzielania [7].</w:t>
      </w:r>
    </w:p>
    <w:p w14:paraId="127FF3E4" w14:textId="1306BDB2" w:rsidR="00B80635" w:rsidRDefault="00413631" w:rsidP="00624E56">
      <w:pPr>
        <w:jc w:val="both"/>
        <w:rPr>
          <w:lang w:val="pl-PL"/>
        </w:rPr>
      </w:pPr>
      <w:r>
        <w:rPr>
          <w:lang w:val="pl-PL"/>
        </w:rPr>
        <w:t>Druga część spalania dotyczy pozostałości koksowej. W przeciwieństwie do substancji lotnych spala się ona powoli. Charakter reakcji z tlenem zawartym w powietrzu jest bezpłomieniowy. Szybkość spalania części koksowej zależy od</w:t>
      </w:r>
      <w:r w:rsidR="002010D7">
        <w:rPr>
          <w:lang w:val="pl-PL"/>
        </w:rPr>
        <w:t xml:space="preserve"> wielkości cząstki węgla, jej porowatości i reaktywności oraz</w:t>
      </w:r>
      <w:r>
        <w:rPr>
          <w:lang w:val="pl-PL"/>
        </w:rPr>
        <w:t xml:space="preserve"> temperatury</w:t>
      </w:r>
      <w:r w:rsidR="002010D7">
        <w:rPr>
          <w:lang w:val="pl-PL"/>
        </w:rPr>
        <w:t xml:space="preserve"> i</w:t>
      </w:r>
      <w:r>
        <w:rPr>
          <w:lang w:val="pl-PL"/>
        </w:rPr>
        <w:t xml:space="preserve"> stężenia tle</w:t>
      </w:r>
      <w:r w:rsidR="002010D7">
        <w:rPr>
          <w:lang w:val="pl-PL"/>
        </w:rPr>
        <w:t>nu.</w:t>
      </w:r>
    </w:p>
    <w:p w14:paraId="51BC3F61" w14:textId="77777777" w:rsidR="002010D7" w:rsidRDefault="002010D7" w:rsidP="00624E56">
      <w:pPr>
        <w:pStyle w:val="Heading3"/>
        <w:jc w:val="both"/>
        <w:rPr>
          <w:lang w:val="pl-PL"/>
        </w:rPr>
      </w:pPr>
      <w:bookmarkStart w:id="402" w:name="_Toc523687315"/>
      <w:r>
        <w:rPr>
          <w:lang w:val="pl-PL"/>
        </w:rPr>
        <w:lastRenderedPageBreak/>
        <w:t>Piroliza węgla</w:t>
      </w:r>
      <w:bookmarkEnd w:id="402"/>
    </w:p>
    <w:p w14:paraId="4F05ECB0" w14:textId="2ADED38B" w:rsidR="00651FF2" w:rsidRDefault="00A45CAE" w:rsidP="005C14BE">
      <w:pPr>
        <w:ind w:firstLine="720"/>
        <w:jc w:val="both"/>
        <w:rPr>
          <w:lang w:val="pl-PL"/>
        </w:rPr>
        <w:pPrChange w:id="403" w:author="Sciga, Jakub" w:date="2018-09-02T21:43:00Z">
          <w:pPr>
            <w:jc w:val="both"/>
          </w:pPr>
        </w:pPrChange>
      </w:pPr>
      <w:r>
        <w:rPr>
          <w:lang w:val="pl-PL"/>
        </w:rPr>
        <w:t xml:space="preserve">Piroliza to rozkład termiczny substancji bez udziału tlenu. Węgiel, który ulega pirolizie wydziela produkty gazowe – części lotne oraz ciekłe – smołę. </w:t>
      </w:r>
      <w:r w:rsidR="00651FF2">
        <w:rPr>
          <w:lang w:val="pl-PL"/>
        </w:rPr>
        <w:t>Pozostałość koksową, która nie ulega spalaniu nazywa się k</w:t>
      </w:r>
      <w:r>
        <w:rPr>
          <w:lang w:val="pl-PL"/>
        </w:rPr>
        <w:t xml:space="preserve">arbonizatem. </w:t>
      </w:r>
      <w:r w:rsidR="00651FF2">
        <w:rPr>
          <w:lang w:val="pl-PL"/>
        </w:rPr>
        <w:t>Proces pirolizy jest złożony i uzależniony od czynników jak temperatura, szybkość nagrzewania się, zawartość tlenu oraz rodzaj węgla [7].</w:t>
      </w:r>
      <w:r w:rsidR="00F15CCD">
        <w:rPr>
          <w:lang w:val="pl-PL"/>
        </w:rPr>
        <w:t xml:space="preserve"> Jej </w:t>
      </w:r>
      <w:r w:rsidR="00651FF2">
        <w:rPr>
          <w:lang w:val="pl-PL"/>
        </w:rPr>
        <w:t xml:space="preserve">Mechanizm jest rodnikowy. Podniesiona temperatura powoduje przerwanie wiązań węgla, czego skutkiem jest powstanie wolnych rodników. One z kolei, jak było wspominane na początku rozdziału, reagują z tlenem i wodorem i na skutek różnych przemian fizycznych mają wpływ na produkty procesu spalania. </w:t>
      </w:r>
    </w:p>
    <w:p w14:paraId="3155E9CA" w14:textId="77777777" w:rsidR="00651FF2" w:rsidRDefault="00651FF2" w:rsidP="00624E56">
      <w:pPr>
        <w:jc w:val="both"/>
        <w:rPr>
          <w:lang w:val="pl-PL"/>
        </w:rPr>
      </w:pPr>
      <w:r>
        <w:rPr>
          <w:lang w:val="pl-PL"/>
        </w:rPr>
        <w:t>Dla węgli o średnim stopniu uwęglenia można wyróżnić trzy fazy rozkładu:</w:t>
      </w:r>
    </w:p>
    <w:p w14:paraId="47F6B9A8" w14:textId="77777777" w:rsidR="00B80635" w:rsidRPr="00732BF4" w:rsidRDefault="00651FF2" w:rsidP="00732BF4">
      <w:pPr>
        <w:pStyle w:val="ListParagraph"/>
        <w:numPr>
          <w:ilvl w:val="0"/>
          <w:numId w:val="37"/>
        </w:numPr>
        <w:jc w:val="both"/>
        <w:rPr>
          <w:lang w:val="pl-PL"/>
          <w:rPrChange w:id="404" w:author="Sciga, Jakub" w:date="2018-09-02T21:35:00Z">
            <w:rPr>
              <w:lang w:val="pl-PL"/>
            </w:rPr>
          </w:rPrChange>
        </w:rPr>
        <w:pPrChange w:id="405" w:author="Sciga, Jakub" w:date="2018-09-02T21:35:00Z">
          <w:pPr>
            <w:pStyle w:val="ListParagraph"/>
            <w:numPr>
              <w:numId w:val="25"/>
            </w:numPr>
            <w:ind w:hanging="360"/>
            <w:jc w:val="both"/>
          </w:pPr>
        </w:pPrChange>
      </w:pPr>
      <w:r w:rsidRPr="00732BF4">
        <w:rPr>
          <w:lang w:val="pl-PL"/>
          <w:rPrChange w:id="406" w:author="Sciga, Jakub" w:date="2018-09-02T21:35:00Z">
            <w:rPr>
              <w:lang w:val="pl-PL"/>
            </w:rPr>
          </w:rPrChange>
        </w:rPr>
        <w:t xml:space="preserve">Węgiel </w:t>
      </w:r>
      <w:r w:rsidRPr="00732BF4">
        <w:rPr>
          <w:rFonts w:cs="Times New Roman"/>
          <w:lang w:val="pl-PL"/>
          <w:rPrChange w:id="407" w:author="Sciga, Jakub" w:date="2018-09-02T21:35:00Z">
            <w:rPr>
              <w:lang w:val="pl-PL"/>
            </w:rPr>
          </w:rPrChange>
        </w:rPr>
        <w:t xml:space="preserve">→ </w:t>
      </w:r>
      <w:proofErr w:type="spellStart"/>
      <w:r w:rsidRPr="00732BF4">
        <w:rPr>
          <w:rFonts w:cs="Times New Roman"/>
          <w:lang w:val="pl-PL"/>
          <w:rPrChange w:id="408" w:author="Sciga, Jakub" w:date="2018-09-02T21:35:00Z">
            <w:rPr>
              <w:lang w:val="pl-PL"/>
            </w:rPr>
          </w:rPrChange>
        </w:rPr>
        <w:t>metaplast</w:t>
      </w:r>
      <w:proofErr w:type="spellEnd"/>
    </w:p>
    <w:p w14:paraId="5F3D429D" w14:textId="77777777" w:rsidR="00651FF2" w:rsidRPr="00732BF4" w:rsidRDefault="00651FF2" w:rsidP="00732BF4">
      <w:pPr>
        <w:pStyle w:val="ListParagraph"/>
        <w:numPr>
          <w:ilvl w:val="0"/>
          <w:numId w:val="37"/>
        </w:numPr>
        <w:jc w:val="both"/>
        <w:rPr>
          <w:lang w:val="pl-PL"/>
          <w:rPrChange w:id="409" w:author="Sciga, Jakub" w:date="2018-09-02T21:35:00Z">
            <w:rPr>
              <w:lang w:val="pl-PL"/>
            </w:rPr>
          </w:rPrChange>
        </w:rPr>
        <w:pPrChange w:id="410" w:author="Sciga, Jakub" w:date="2018-09-02T21:35:00Z">
          <w:pPr>
            <w:pStyle w:val="ListParagraph"/>
            <w:numPr>
              <w:numId w:val="25"/>
            </w:numPr>
            <w:ind w:hanging="360"/>
            <w:jc w:val="both"/>
          </w:pPr>
        </w:pPrChange>
      </w:pPr>
      <w:proofErr w:type="spellStart"/>
      <w:r w:rsidRPr="00732BF4">
        <w:rPr>
          <w:rFonts w:cs="Times New Roman"/>
          <w:lang w:val="pl-PL"/>
          <w:rPrChange w:id="411" w:author="Sciga, Jakub" w:date="2018-09-02T21:35:00Z">
            <w:rPr>
              <w:lang w:val="pl-PL"/>
            </w:rPr>
          </w:rPrChange>
        </w:rPr>
        <w:t>Metaplast</w:t>
      </w:r>
      <w:proofErr w:type="spellEnd"/>
      <w:r w:rsidRPr="00732BF4">
        <w:rPr>
          <w:rFonts w:cs="Times New Roman"/>
          <w:lang w:val="pl-PL"/>
          <w:rPrChange w:id="412" w:author="Sciga, Jakub" w:date="2018-09-02T21:35:00Z">
            <w:rPr>
              <w:lang w:val="pl-PL"/>
            </w:rPr>
          </w:rPrChange>
        </w:rPr>
        <w:t xml:space="preserve"> → półkoks + smoła</w:t>
      </w:r>
      <w:r w:rsidR="00A27B3A" w:rsidRPr="00732BF4">
        <w:rPr>
          <w:rFonts w:cs="Times New Roman"/>
          <w:lang w:val="pl-PL"/>
          <w:rPrChange w:id="413" w:author="Sciga, Jakub" w:date="2018-09-02T21:35:00Z">
            <w:rPr>
              <w:lang w:val="pl-PL"/>
            </w:rPr>
          </w:rPrChange>
        </w:rPr>
        <w:t xml:space="preserve"> (odgazowanie pierwotne 350-500 </w:t>
      </w:r>
      <w:r w:rsidR="00A27B3A" w:rsidRPr="00732BF4">
        <w:rPr>
          <w:lang w:val="pl-PL"/>
          <w:rPrChange w:id="414" w:author="Sciga, Jakub" w:date="2018-09-02T21:35:00Z">
            <w:rPr>
              <w:lang w:val="pl-PL"/>
            </w:rPr>
          </w:rPrChange>
        </w:rPr>
        <w:t>°C</w:t>
      </w:r>
      <w:r w:rsidR="00A27B3A" w:rsidRPr="00732BF4">
        <w:rPr>
          <w:rFonts w:cs="Times New Roman"/>
          <w:lang w:val="pl-PL"/>
          <w:rPrChange w:id="415" w:author="Sciga, Jakub" w:date="2018-09-02T21:35:00Z">
            <w:rPr>
              <w:lang w:val="pl-PL"/>
            </w:rPr>
          </w:rPrChange>
        </w:rPr>
        <w:t>)</w:t>
      </w:r>
    </w:p>
    <w:p w14:paraId="4C31600B" w14:textId="77777777" w:rsidR="00651FF2" w:rsidRPr="00732BF4" w:rsidRDefault="00651FF2" w:rsidP="00732BF4">
      <w:pPr>
        <w:pStyle w:val="ListParagraph"/>
        <w:numPr>
          <w:ilvl w:val="0"/>
          <w:numId w:val="37"/>
        </w:numPr>
        <w:jc w:val="both"/>
        <w:rPr>
          <w:lang w:val="pl-PL"/>
          <w:rPrChange w:id="416" w:author="Sciga, Jakub" w:date="2018-09-02T21:35:00Z">
            <w:rPr>
              <w:lang w:val="pl-PL"/>
            </w:rPr>
          </w:rPrChange>
        </w:rPr>
        <w:pPrChange w:id="417" w:author="Sciga, Jakub" w:date="2018-09-02T21:35:00Z">
          <w:pPr>
            <w:pStyle w:val="ListParagraph"/>
            <w:numPr>
              <w:numId w:val="25"/>
            </w:numPr>
            <w:ind w:hanging="360"/>
            <w:jc w:val="both"/>
          </w:pPr>
        </w:pPrChange>
      </w:pPr>
      <w:r w:rsidRPr="00732BF4">
        <w:rPr>
          <w:rFonts w:cs="Times New Roman"/>
          <w:lang w:val="pl-PL"/>
          <w:rPrChange w:id="418" w:author="Sciga, Jakub" w:date="2018-09-02T21:35:00Z">
            <w:rPr>
              <w:lang w:val="pl-PL"/>
            </w:rPr>
          </w:rPrChange>
        </w:rPr>
        <w:t xml:space="preserve">Półkoks → koks </w:t>
      </w:r>
      <w:r w:rsidR="00D172B8" w:rsidRPr="00732BF4">
        <w:rPr>
          <w:rFonts w:cs="Times New Roman"/>
          <w:lang w:val="pl-PL"/>
          <w:rPrChange w:id="419" w:author="Sciga, Jakub" w:date="2018-09-02T21:35:00Z">
            <w:rPr>
              <w:lang w:val="pl-PL"/>
            </w:rPr>
          </w:rPrChange>
        </w:rPr>
        <w:t xml:space="preserve">+sadza </w:t>
      </w:r>
      <w:r w:rsidRPr="00732BF4">
        <w:rPr>
          <w:rFonts w:cs="Times New Roman"/>
          <w:lang w:val="pl-PL"/>
          <w:rPrChange w:id="420" w:author="Sciga, Jakub" w:date="2018-09-02T21:35:00Z">
            <w:rPr>
              <w:lang w:val="pl-PL"/>
            </w:rPr>
          </w:rPrChange>
        </w:rPr>
        <w:t>+ gaz</w:t>
      </w:r>
      <w:r w:rsidR="00A27B3A" w:rsidRPr="00732BF4">
        <w:rPr>
          <w:rFonts w:cs="Times New Roman"/>
          <w:lang w:val="pl-PL"/>
          <w:rPrChange w:id="421" w:author="Sciga, Jakub" w:date="2018-09-02T21:35:00Z">
            <w:rPr>
              <w:lang w:val="pl-PL"/>
            </w:rPr>
          </w:rPrChange>
        </w:rPr>
        <w:t xml:space="preserve"> (odgazowanie wtórne &gt; 500 </w:t>
      </w:r>
      <w:r w:rsidR="00A27B3A" w:rsidRPr="00732BF4">
        <w:rPr>
          <w:lang w:val="pl-PL"/>
          <w:rPrChange w:id="422" w:author="Sciga, Jakub" w:date="2018-09-02T21:35:00Z">
            <w:rPr>
              <w:lang w:val="pl-PL"/>
            </w:rPr>
          </w:rPrChange>
        </w:rPr>
        <w:t>°C</w:t>
      </w:r>
      <w:r w:rsidR="00A27B3A" w:rsidRPr="00732BF4">
        <w:rPr>
          <w:rFonts w:cs="Times New Roman"/>
          <w:lang w:val="pl-PL"/>
          <w:rPrChange w:id="423" w:author="Sciga, Jakub" w:date="2018-09-02T21:35:00Z">
            <w:rPr>
              <w:lang w:val="pl-PL"/>
            </w:rPr>
          </w:rPrChange>
        </w:rPr>
        <w:t>) [7]</w:t>
      </w:r>
    </w:p>
    <w:p w14:paraId="1D3E6C20" w14:textId="77777777" w:rsidR="00A27B3A" w:rsidRDefault="00A27B3A" w:rsidP="00624E56">
      <w:pPr>
        <w:jc w:val="both"/>
        <w:rPr>
          <w:lang w:val="pl-PL"/>
        </w:rPr>
      </w:pPr>
      <w:r>
        <w:rPr>
          <w:lang w:val="pl-PL"/>
        </w:rPr>
        <w:t>W pierwszym etapie wydziela się para wodna, dwutlenek węgla, siarkowodór oraz gazy palne. W drugiej części smoła wydziela się intensywnie i zwiększa się wydzielanie gazów. W końcowym etapie pirolizie ulega półkoks. Produktem stałym procesu termicznego rozpadu węgla jest koks.</w:t>
      </w:r>
    </w:p>
    <w:p w14:paraId="7EC6D133" w14:textId="77777777" w:rsidR="000E694C" w:rsidRDefault="000E694C" w:rsidP="00624E56">
      <w:pPr>
        <w:jc w:val="both"/>
        <w:rPr>
          <w:lang w:val="pl-PL"/>
        </w:rPr>
      </w:pPr>
      <w:r>
        <w:rPr>
          <w:lang w:val="pl-PL"/>
        </w:rPr>
        <w:t>Poszczególne etapy pirolizy zostały przedstawione na rysunku 3.1.</w:t>
      </w:r>
    </w:p>
    <w:p w14:paraId="2C549FF8" w14:textId="77777777" w:rsidR="000E694C" w:rsidRDefault="000E694C" w:rsidP="00624E56">
      <w:pPr>
        <w:jc w:val="both"/>
        <w:rPr>
          <w:lang w:val="pl-PL"/>
        </w:rPr>
      </w:pPr>
    </w:p>
    <w:p w14:paraId="4589AC1C" w14:textId="77777777" w:rsidR="000E694C" w:rsidRDefault="000E694C" w:rsidP="00624E56">
      <w:pPr>
        <w:jc w:val="center"/>
        <w:rPr>
          <w:lang w:val="pl-PL"/>
        </w:rPr>
      </w:pPr>
      <w:r w:rsidRPr="000E694C">
        <w:rPr>
          <w:noProof/>
        </w:rPr>
        <w:lastRenderedPageBreak/>
        <w:drawing>
          <wp:inline distT="0" distB="0" distL="0" distR="0" wp14:anchorId="165522B0" wp14:editId="5B208889">
            <wp:extent cx="5611495" cy="2626255"/>
            <wp:effectExtent l="0" t="0" r="8255" b="3175"/>
            <wp:docPr id="12" name="Picture 12" descr="C:\Users\JSciga\Desktop\00_Magisterka\piro_weg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ciga\Desktop\00_Magisterka\piro_wegiel.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1495" cy="2626255"/>
                    </a:xfrm>
                    <a:prstGeom prst="rect">
                      <a:avLst/>
                    </a:prstGeom>
                    <a:noFill/>
                    <a:ln>
                      <a:noFill/>
                    </a:ln>
                  </pic:spPr>
                </pic:pic>
              </a:graphicData>
            </a:graphic>
          </wp:inline>
        </w:drawing>
      </w:r>
    </w:p>
    <w:p w14:paraId="4D9C7ECB" w14:textId="77777777" w:rsidR="000E694C" w:rsidRPr="000E694C" w:rsidRDefault="000E694C" w:rsidP="00624E56">
      <w:pPr>
        <w:jc w:val="center"/>
        <w:rPr>
          <w:i/>
          <w:lang w:val="pl-PL"/>
        </w:rPr>
      </w:pPr>
      <w:r w:rsidRPr="000E694C">
        <w:rPr>
          <w:i/>
          <w:lang w:val="pl-PL"/>
        </w:rPr>
        <w:t>Rys. 3.1. Etapy procesu pirolizy węgla</w:t>
      </w:r>
      <w:r>
        <w:rPr>
          <w:i/>
          <w:lang w:val="pl-PL"/>
        </w:rPr>
        <w:t xml:space="preserve"> [7]</w:t>
      </w:r>
    </w:p>
    <w:p w14:paraId="07B91CAC" w14:textId="77777777" w:rsidR="000E694C" w:rsidRDefault="000E694C" w:rsidP="00624E56">
      <w:pPr>
        <w:jc w:val="both"/>
        <w:rPr>
          <w:lang w:val="pl-PL"/>
        </w:rPr>
      </w:pPr>
    </w:p>
    <w:p w14:paraId="638DADAD" w14:textId="41664DFE" w:rsidR="00A27B3A" w:rsidRDefault="00D172B8" w:rsidP="00624E56">
      <w:pPr>
        <w:jc w:val="both"/>
        <w:rPr>
          <w:lang w:val="pl-PL"/>
        </w:rPr>
      </w:pPr>
      <w:r>
        <w:rPr>
          <w:lang w:val="pl-PL"/>
        </w:rPr>
        <w:t xml:space="preserve">Drugi etap jest widoczny tylko dla węgli </w:t>
      </w:r>
      <w:proofErr w:type="spellStart"/>
      <w:r>
        <w:rPr>
          <w:lang w:val="pl-PL"/>
        </w:rPr>
        <w:t>średniouwęglonych</w:t>
      </w:r>
      <w:proofErr w:type="spellEnd"/>
      <w:r>
        <w:rPr>
          <w:lang w:val="pl-PL"/>
        </w:rPr>
        <w:t>, zwanych także koksującymi. Miękną one w tym etapie i stają się plastyczne. Z powodu równoczesnego wydzielania się gazowych substancji węgla, plastyczna masa wydyma się na zewnątrz.</w:t>
      </w:r>
      <w:r w:rsidR="00394C03">
        <w:rPr>
          <w:lang w:val="pl-PL"/>
        </w:rPr>
        <w:t xml:space="preserve"> </w:t>
      </w:r>
      <w:r>
        <w:rPr>
          <w:lang w:val="pl-PL"/>
        </w:rPr>
        <w:t xml:space="preserve">Węgle </w:t>
      </w:r>
      <w:proofErr w:type="spellStart"/>
      <w:r>
        <w:rPr>
          <w:lang w:val="pl-PL"/>
        </w:rPr>
        <w:t>niskouwęglone</w:t>
      </w:r>
      <w:proofErr w:type="spellEnd"/>
      <w:r>
        <w:rPr>
          <w:lang w:val="pl-PL"/>
        </w:rPr>
        <w:t xml:space="preserve"> zawierają </w:t>
      </w:r>
      <w:proofErr w:type="spellStart"/>
      <w:r>
        <w:rPr>
          <w:lang w:val="pl-PL"/>
        </w:rPr>
        <w:t>bitumity</w:t>
      </w:r>
      <w:proofErr w:type="spellEnd"/>
      <w:r>
        <w:rPr>
          <w:lang w:val="pl-PL"/>
        </w:rPr>
        <w:t xml:space="preserve">, które ulegają rozkładowi w temperaturze </w:t>
      </w:r>
      <w:r>
        <w:rPr>
          <w:rFonts w:cs="Times New Roman"/>
          <w:lang w:val="pl-PL"/>
        </w:rPr>
        <w:t xml:space="preserve">350-500 </w:t>
      </w:r>
      <w:r w:rsidRPr="007D141D">
        <w:rPr>
          <w:lang w:val="pl-PL"/>
        </w:rPr>
        <w:t>°</w:t>
      </w:r>
      <w:r>
        <w:rPr>
          <w:lang w:val="pl-PL"/>
        </w:rPr>
        <w:t xml:space="preserve">C. Z tego powodu nie przechodzą one przez stan plastyczny. Węgle </w:t>
      </w:r>
      <w:proofErr w:type="spellStart"/>
      <w:r>
        <w:rPr>
          <w:lang w:val="pl-PL"/>
        </w:rPr>
        <w:t>wysokouwęglone</w:t>
      </w:r>
      <w:proofErr w:type="spellEnd"/>
      <w:r>
        <w:rPr>
          <w:lang w:val="pl-PL"/>
        </w:rPr>
        <w:t xml:space="preserve"> z kolei nie posiadają lub posiadają małe ilości </w:t>
      </w:r>
      <w:proofErr w:type="spellStart"/>
      <w:r>
        <w:rPr>
          <w:lang w:val="pl-PL"/>
        </w:rPr>
        <w:t>bitumitów</w:t>
      </w:r>
      <w:proofErr w:type="spellEnd"/>
      <w:r>
        <w:rPr>
          <w:lang w:val="pl-PL"/>
        </w:rPr>
        <w:t>, co powoduje, że wydzielają małą ilość części lotnych [7].</w:t>
      </w:r>
    </w:p>
    <w:p w14:paraId="4D4CB2B8" w14:textId="77777777" w:rsidR="00651FF2" w:rsidRPr="00651FF2" w:rsidRDefault="00651FF2" w:rsidP="00624E56">
      <w:pPr>
        <w:jc w:val="both"/>
        <w:rPr>
          <w:lang w:val="pl-PL"/>
        </w:rPr>
      </w:pPr>
    </w:p>
    <w:p w14:paraId="127113C4" w14:textId="77777777" w:rsidR="00014069" w:rsidRDefault="00014069" w:rsidP="00624E56">
      <w:pPr>
        <w:spacing w:line="259" w:lineRule="auto"/>
        <w:jc w:val="both"/>
        <w:rPr>
          <w:rFonts w:eastAsiaTheme="majorEastAsia" w:cstheme="majorBidi"/>
          <w:b/>
          <w:sz w:val="28"/>
          <w:szCs w:val="26"/>
          <w:lang w:val="pl-PL"/>
        </w:rPr>
      </w:pPr>
      <w:r>
        <w:rPr>
          <w:lang w:val="pl-PL"/>
        </w:rPr>
        <w:br w:type="page"/>
      </w:r>
    </w:p>
    <w:p w14:paraId="170FEE4B" w14:textId="77777777" w:rsidR="00201FC8" w:rsidRDefault="00846980" w:rsidP="00624E56">
      <w:pPr>
        <w:pStyle w:val="Heading2"/>
        <w:jc w:val="both"/>
        <w:rPr>
          <w:lang w:val="pl-PL"/>
        </w:rPr>
      </w:pPr>
      <w:bookmarkStart w:id="424" w:name="_Toc523687316"/>
      <w:r w:rsidRPr="00846980">
        <w:rPr>
          <w:lang w:val="pl-PL"/>
        </w:rPr>
        <w:lastRenderedPageBreak/>
        <w:t>Spalanie biomasy</w:t>
      </w:r>
      <w:bookmarkEnd w:id="424"/>
    </w:p>
    <w:p w14:paraId="59356D8A" w14:textId="77777777" w:rsidR="00FE4320" w:rsidRDefault="000E694C" w:rsidP="00624E56">
      <w:pPr>
        <w:ind w:firstLine="576"/>
        <w:jc w:val="both"/>
        <w:rPr>
          <w:lang w:val="pl-PL"/>
        </w:rPr>
      </w:pPr>
      <w:r>
        <w:rPr>
          <w:lang w:val="pl-PL"/>
        </w:rPr>
        <w:t>Istnieje wiele rodzajów biomasy, które nadają się do wykorzystania w energetyce. Mnogość gatunków powoduje, że opracowano wiele technicznych rozwiązań stosowania biomasy jak nośnika energii. Największym zainteresowanie cieszy się biomasa o strukturze lignino-celulozy, a więc składająca się z drewna lub odpadów po produkcji roślinnej [7].</w:t>
      </w:r>
    </w:p>
    <w:p w14:paraId="71B82D1C" w14:textId="77777777" w:rsidR="00014069" w:rsidRDefault="00014069" w:rsidP="00624E56">
      <w:pPr>
        <w:jc w:val="both"/>
        <w:rPr>
          <w:lang w:val="pl-PL"/>
        </w:rPr>
      </w:pPr>
    </w:p>
    <w:p w14:paraId="41A76D2E" w14:textId="77777777" w:rsidR="000E694C" w:rsidRDefault="000E694C" w:rsidP="00624E56">
      <w:pPr>
        <w:pStyle w:val="Heading3"/>
        <w:jc w:val="both"/>
        <w:rPr>
          <w:lang w:val="pl-PL"/>
        </w:rPr>
      </w:pPr>
      <w:bookmarkStart w:id="425" w:name="_Toc523687317"/>
      <w:r>
        <w:rPr>
          <w:lang w:val="pl-PL"/>
        </w:rPr>
        <w:t>Spalanie drewna</w:t>
      </w:r>
      <w:bookmarkEnd w:id="425"/>
    </w:p>
    <w:p w14:paraId="4F1447AA" w14:textId="77777777" w:rsidR="000E694C" w:rsidRDefault="000E694C" w:rsidP="005C14BE">
      <w:pPr>
        <w:ind w:firstLine="720"/>
        <w:jc w:val="both"/>
        <w:rPr>
          <w:lang w:val="pl-PL"/>
        </w:rPr>
        <w:pPrChange w:id="426" w:author="Sciga, Jakub" w:date="2018-09-02T21:43:00Z">
          <w:pPr>
            <w:ind w:firstLine="450"/>
            <w:jc w:val="both"/>
          </w:pPr>
        </w:pPrChange>
      </w:pPr>
      <w:r>
        <w:rPr>
          <w:lang w:val="pl-PL"/>
        </w:rPr>
        <w:t>Ze względu na dużą zawartość wody i części lotnych w drewnie, posiada ono specyficzną charakterystykę spalania. Można w niej wyróżnić cztery fazy:</w:t>
      </w:r>
    </w:p>
    <w:p w14:paraId="580E294F" w14:textId="77777777" w:rsidR="000E694C" w:rsidRDefault="00014069" w:rsidP="00624E56">
      <w:pPr>
        <w:pStyle w:val="ListParagraph"/>
        <w:numPr>
          <w:ilvl w:val="0"/>
          <w:numId w:val="26"/>
        </w:numPr>
        <w:jc w:val="both"/>
        <w:rPr>
          <w:lang w:val="pl-PL"/>
        </w:rPr>
      </w:pPr>
      <w:r>
        <w:rPr>
          <w:lang w:val="pl-PL"/>
        </w:rPr>
        <w:t>Nagrzewanie i suszenie</w:t>
      </w:r>
      <w:r w:rsidR="00394C03">
        <w:rPr>
          <w:lang w:val="pl-PL"/>
        </w:rPr>
        <w:t>,</w:t>
      </w:r>
    </w:p>
    <w:p w14:paraId="3253B2C3" w14:textId="77777777" w:rsidR="00014069" w:rsidRDefault="00014069" w:rsidP="00624E56">
      <w:pPr>
        <w:pStyle w:val="ListParagraph"/>
        <w:numPr>
          <w:ilvl w:val="0"/>
          <w:numId w:val="26"/>
        </w:numPr>
        <w:jc w:val="both"/>
        <w:rPr>
          <w:lang w:val="pl-PL"/>
        </w:rPr>
      </w:pPr>
      <w:r>
        <w:rPr>
          <w:lang w:val="pl-PL"/>
        </w:rPr>
        <w:t>Rozkład termiczny (piroliza)</w:t>
      </w:r>
      <w:r w:rsidR="00394C03">
        <w:rPr>
          <w:lang w:val="pl-PL"/>
        </w:rPr>
        <w:t>,</w:t>
      </w:r>
    </w:p>
    <w:p w14:paraId="4FFDAE5E" w14:textId="77777777" w:rsidR="00014069" w:rsidRDefault="00014069" w:rsidP="00624E56">
      <w:pPr>
        <w:pStyle w:val="ListParagraph"/>
        <w:numPr>
          <w:ilvl w:val="0"/>
          <w:numId w:val="26"/>
        </w:numPr>
        <w:jc w:val="both"/>
        <w:rPr>
          <w:lang w:val="pl-PL"/>
        </w:rPr>
      </w:pPr>
      <w:r>
        <w:rPr>
          <w:lang w:val="pl-PL"/>
        </w:rPr>
        <w:t>Spalanie produktów pirolizy</w:t>
      </w:r>
      <w:r w:rsidR="00394C03">
        <w:rPr>
          <w:lang w:val="pl-PL"/>
        </w:rPr>
        <w:t>,</w:t>
      </w:r>
    </w:p>
    <w:p w14:paraId="52172995" w14:textId="77777777" w:rsidR="00014069" w:rsidRDefault="00014069" w:rsidP="00624E56">
      <w:pPr>
        <w:pStyle w:val="ListParagraph"/>
        <w:numPr>
          <w:ilvl w:val="0"/>
          <w:numId w:val="26"/>
        </w:numPr>
        <w:jc w:val="both"/>
        <w:rPr>
          <w:lang w:val="pl-PL"/>
        </w:rPr>
      </w:pPr>
      <w:r>
        <w:rPr>
          <w:lang w:val="pl-PL"/>
        </w:rPr>
        <w:t>Spalanie pozostałości koksowej</w:t>
      </w:r>
      <w:r w:rsidR="00394C03">
        <w:rPr>
          <w:lang w:val="pl-PL"/>
        </w:rPr>
        <w:t>,</w:t>
      </w:r>
    </w:p>
    <w:p w14:paraId="57040445" w14:textId="7A889787" w:rsidR="00014069" w:rsidRDefault="00014069" w:rsidP="00624E56">
      <w:pPr>
        <w:jc w:val="both"/>
        <w:rPr>
          <w:lang w:val="pl-PL"/>
        </w:rPr>
      </w:pPr>
      <w:r>
        <w:rPr>
          <w:lang w:val="pl-PL"/>
        </w:rPr>
        <w:t xml:space="preserve">Drewno w pierwszym etapie nagrzewa się i suszy bez reakcji chemicznych. Podczas pirolizy, w pierwszej kolejności spalają się produkty lotne, a na końcu </w:t>
      </w:r>
      <w:proofErr w:type="spellStart"/>
      <w:r>
        <w:rPr>
          <w:lang w:val="pl-PL"/>
        </w:rPr>
        <w:t>karbonizat</w:t>
      </w:r>
      <w:proofErr w:type="spellEnd"/>
      <w:r>
        <w:rPr>
          <w:lang w:val="pl-PL"/>
        </w:rPr>
        <w:t>.</w:t>
      </w:r>
      <w:r w:rsidR="00394C03">
        <w:rPr>
          <w:lang w:val="pl-PL"/>
        </w:rPr>
        <w:t xml:space="preserve"> </w:t>
      </w:r>
      <w:r>
        <w:rPr>
          <w:lang w:val="pl-PL"/>
        </w:rPr>
        <w:t>Podczas analizy termicznego spalania drewna trzeba brać pod uwagę energię potrzebną do wysuszenia materiału, a podczas badania szybkości spalania należy pamiętać, że woda zwiększa przewodność temperaturową [7].</w:t>
      </w:r>
    </w:p>
    <w:p w14:paraId="5024AB46" w14:textId="77777777" w:rsidR="00014069" w:rsidRDefault="00014069" w:rsidP="00624E56">
      <w:pPr>
        <w:jc w:val="both"/>
        <w:rPr>
          <w:lang w:val="pl-PL"/>
        </w:rPr>
      </w:pPr>
      <w:r>
        <w:rPr>
          <w:lang w:val="pl-PL"/>
        </w:rPr>
        <w:t>Poszczególne fazy procesu spalania drewna zostały umieszczone na rysunku 3.2.</w:t>
      </w:r>
    </w:p>
    <w:p w14:paraId="29CB7EF6" w14:textId="77777777" w:rsidR="00014069" w:rsidRDefault="00014069" w:rsidP="00624E56">
      <w:pPr>
        <w:jc w:val="center"/>
        <w:rPr>
          <w:lang w:val="pl-PL"/>
        </w:rPr>
      </w:pPr>
      <w:r w:rsidRPr="00014069">
        <w:rPr>
          <w:noProof/>
        </w:rPr>
        <w:lastRenderedPageBreak/>
        <w:drawing>
          <wp:inline distT="0" distB="0" distL="0" distR="0" wp14:anchorId="0A22DE5E" wp14:editId="76B97384">
            <wp:extent cx="5210175" cy="5267325"/>
            <wp:effectExtent l="0" t="0" r="9525" b="9525"/>
            <wp:docPr id="13" name="Picture 13" descr="C:\Users\JSciga\Desktop\00_Magisterka\piro_biom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Sciga\Desktop\00_Magisterka\piro_biomas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10175" cy="5267325"/>
                    </a:xfrm>
                    <a:prstGeom prst="rect">
                      <a:avLst/>
                    </a:prstGeom>
                    <a:noFill/>
                    <a:ln>
                      <a:noFill/>
                    </a:ln>
                  </pic:spPr>
                </pic:pic>
              </a:graphicData>
            </a:graphic>
          </wp:inline>
        </w:drawing>
      </w:r>
    </w:p>
    <w:p w14:paraId="7ED277BC" w14:textId="77777777" w:rsidR="00014069" w:rsidRPr="00014069" w:rsidRDefault="00014069" w:rsidP="00624E56">
      <w:pPr>
        <w:jc w:val="center"/>
        <w:rPr>
          <w:i/>
          <w:lang w:val="pl-PL"/>
        </w:rPr>
      </w:pPr>
      <w:r w:rsidRPr="00014069">
        <w:rPr>
          <w:i/>
          <w:lang w:val="pl-PL"/>
        </w:rPr>
        <w:t>Rys. 3.2. Etapy procesu pirolizy drewna</w:t>
      </w:r>
      <w:r w:rsidR="00D33CC8">
        <w:rPr>
          <w:i/>
          <w:lang w:val="pl-PL"/>
        </w:rPr>
        <w:t xml:space="preserve"> [7]</w:t>
      </w:r>
    </w:p>
    <w:p w14:paraId="6B48555D" w14:textId="77777777" w:rsidR="00E85EC5" w:rsidRDefault="00E85EC5" w:rsidP="00624E56">
      <w:pPr>
        <w:jc w:val="both"/>
        <w:rPr>
          <w:lang w:val="pl-PL"/>
        </w:rPr>
      </w:pPr>
    </w:p>
    <w:p w14:paraId="50FFCA8B" w14:textId="77777777" w:rsidR="00014069" w:rsidRDefault="00D33CC8" w:rsidP="00624E56">
      <w:pPr>
        <w:jc w:val="both"/>
        <w:rPr>
          <w:lang w:val="pl-PL"/>
        </w:rPr>
      </w:pPr>
      <w:r>
        <w:rPr>
          <w:lang w:val="pl-PL"/>
        </w:rPr>
        <w:t>Proces spalania drewna jest podobny do spalania młodych węgli, zwłaszcza brunatnych. Duży udział części lotnych oznacza, że istotnym elementem procesu jest odgazowanie drewna i spalenie tych części. W procesie spalania wydziela się 60-70% wartości opałowej drewna [7].</w:t>
      </w:r>
    </w:p>
    <w:p w14:paraId="000A16C8" w14:textId="77777777" w:rsidR="00D33CC8" w:rsidRDefault="00D33CC8" w:rsidP="00624E56">
      <w:pPr>
        <w:jc w:val="both"/>
        <w:rPr>
          <w:lang w:val="pl-PL"/>
        </w:rPr>
      </w:pPr>
    </w:p>
    <w:p w14:paraId="1E18B9CB" w14:textId="77777777" w:rsidR="00D33CC8" w:rsidRDefault="00D33CC8" w:rsidP="00624E56">
      <w:pPr>
        <w:pStyle w:val="Heading3"/>
        <w:jc w:val="both"/>
        <w:rPr>
          <w:lang w:val="pl-PL"/>
        </w:rPr>
      </w:pPr>
      <w:bookmarkStart w:id="427" w:name="_Toc523687318"/>
      <w:r>
        <w:rPr>
          <w:lang w:val="pl-PL"/>
        </w:rPr>
        <w:lastRenderedPageBreak/>
        <w:t>Wykorzystanie drewna w przemyśle</w:t>
      </w:r>
      <w:bookmarkEnd w:id="427"/>
    </w:p>
    <w:p w14:paraId="36F1C11B" w14:textId="7B90B3D6" w:rsidR="00D64744" w:rsidRDefault="00D33CC8" w:rsidP="005C14BE">
      <w:pPr>
        <w:ind w:firstLine="720"/>
        <w:jc w:val="both"/>
        <w:rPr>
          <w:lang w:val="pl-PL"/>
        </w:rPr>
        <w:pPrChange w:id="428" w:author="Sciga, Jakub" w:date="2018-09-02T21:43:00Z">
          <w:pPr>
            <w:ind w:firstLine="576"/>
            <w:jc w:val="both"/>
          </w:pPr>
        </w:pPrChange>
      </w:pPr>
      <w:r>
        <w:rPr>
          <w:lang w:val="pl-PL"/>
        </w:rPr>
        <w:t>Wykorzystanie</w:t>
      </w:r>
      <w:r w:rsidR="00D64744">
        <w:rPr>
          <w:lang w:val="pl-PL"/>
        </w:rPr>
        <w:t xml:space="preserve"> drewna do celów energetycznych często wymaga więcej pracy niż wykorzystanie węgla. W przeciwieństwie do węgla, drewna nie pozyskuje się na zamówienie, ale najpierw trzeba je przygotować. Musi być ono rozdrobnione i posegregowane. Następnym problemem jest transport drewna i jego załadunek do kotła. Części drewna muszą być odpowiedniej wielkości i kształtu [7].</w:t>
      </w:r>
      <w:r w:rsidR="00394C03">
        <w:rPr>
          <w:lang w:val="pl-PL"/>
        </w:rPr>
        <w:t xml:space="preserve"> </w:t>
      </w:r>
      <w:r w:rsidR="00D64744">
        <w:rPr>
          <w:lang w:val="pl-PL"/>
        </w:rPr>
        <w:t xml:space="preserve">Zapotrzebowanie na biomasę spowodowało, że na rynku pojawiły się formy drewna, które wyszły naprzeciw wspomnianym utrudnieniom. </w:t>
      </w:r>
      <w:r w:rsidR="00DC0330">
        <w:rPr>
          <w:lang w:val="pl-PL"/>
        </w:rPr>
        <w:t>Drewno można obecnie nabyć w</w:t>
      </w:r>
      <w:r w:rsidR="00D64744">
        <w:rPr>
          <w:lang w:val="pl-PL"/>
        </w:rPr>
        <w:t xml:space="preserve"> różnej postaci. Występują między innymi krótkie i długie kawałki (zrębki i gałęzie), wiązki (chrust), odpady (ścinki), plastry, trociny, granulki, brykiety oraz kory. Jako formę wygodną do spalania stosuje się zrębki. Bardzo rozdrobnione elementy scala się </w:t>
      </w:r>
      <w:r w:rsidR="00394C03">
        <w:rPr>
          <w:lang w:val="pl-PL"/>
        </w:rPr>
        <w:t>n</w:t>
      </w:r>
      <w:r w:rsidR="00D64744">
        <w:rPr>
          <w:lang w:val="pl-PL"/>
        </w:rPr>
        <w:t>a brykiet [7].</w:t>
      </w:r>
    </w:p>
    <w:p w14:paraId="7389FEAC" w14:textId="77777777" w:rsidR="00DC0330" w:rsidRDefault="00DC0330" w:rsidP="00624E56">
      <w:pPr>
        <w:jc w:val="both"/>
        <w:rPr>
          <w:lang w:val="pl-PL"/>
        </w:rPr>
      </w:pPr>
    </w:p>
    <w:p w14:paraId="0FFC12D6" w14:textId="77777777" w:rsidR="00D64744" w:rsidRDefault="00D64744" w:rsidP="00624E56">
      <w:pPr>
        <w:pStyle w:val="Heading2"/>
        <w:jc w:val="both"/>
        <w:rPr>
          <w:lang w:val="pl-PL"/>
        </w:rPr>
      </w:pPr>
      <w:bookmarkStart w:id="429" w:name="_Toc523687319"/>
      <w:r>
        <w:rPr>
          <w:lang w:val="pl-PL"/>
        </w:rPr>
        <w:t>Zgazowanie drewna</w:t>
      </w:r>
      <w:bookmarkEnd w:id="429"/>
    </w:p>
    <w:p w14:paraId="41CB158E" w14:textId="16EFA7E7" w:rsidR="00D64744" w:rsidRPr="002D4862" w:rsidRDefault="00D64744" w:rsidP="00624E56">
      <w:pPr>
        <w:ind w:firstLine="576"/>
        <w:jc w:val="both"/>
        <w:rPr>
          <w:lang w:val="pl-PL"/>
        </w:rPr>
      </w:pPr>
      <w:r>
        <w:rPr>
          <w:lang w:val="pl-PL"/>
        </w:rPr>
        <w:t>Drewno posiada dużą zawartość części lotnych. Z tego powodu jest ono uważane za przyszłościowy surowiec, który może być wykorzystywany do pozyskiwania paliwa gazowego. Rozważa się także pozyskiwanie wodoru z procesu spalania drewna [7].</w:t>
      </w:r>
      <w:r w:rsidR="00394C03">
        <w:rPr>
          <w:lang w:val="pl-PL"/>
        </w:rPr>
        <w:t xml:space="preserve"> </w:t>
      </w:r>
      <w:r>
        <w:rPr>
          <w:lang w:val="pl-PL"/>
        </w:rPr>
        <w:t>Zgazowanie drewna polega na działaniu czynnika zgazowującego w podniesionej temperaturze przy niedoborze tlenu. W przypadku biomasy takim czynnikiem jest zazwyczaj powietrze.</w:t>
      </w:r>
      <w:r w:rsidR="00394C03">
        <w:rPr>
          <w:lang w:val="pl-PL"/>
        </w:rPr>
        <w:t xml:space="preserve"> </w:t>
      </w:r>
      <w:r>
        <w:rPr>
          <w:lang w:val="pl-PL"/>
        </w:rPr>
        <w:t>Po osiągnięciu odpowiedniej temperatury zachodzi proces rozkładu termicznego lignino-celulozy z wydzieleniem części lotnych, które stanowią ok 80-90% masy drewna.</w:t>
      </w:r>
      <w:r w:rsidR="00394C03">
        <w:rPr>
          <w:lang w:val="pl-PL"/>
        </w:rPr>
        <w:t xml:space="preserve"> </w:t>
      </w:r>
      <w:r>
        <w:rPr>
          <w:lang w:val="pl-PL"/>
        </w:rPr>
        <w:t>Niestety uzyskany w tym procesie gaz jest niskiej jakości i posiada wiele zanieczyszczeń. W większości składa się z części niepalnych, wśród których najwięcej jest azot (N</w:t>
      </w:r>
      <w:r>
        <w:rPr>
          <w:vertAlign w:val="subscript"/>
          <w:lang w:val="pl-PL"/>
        </w:rPr>
        <w:t>2</w:t>
      </w:r>
      <w:r>
        <w:rPr>
          <w:lang w:val="pl-PL"/>
        </w:rPr>
        <w:t>) i woda (H</w:t>
      </w:r>
      <w:r>
        <w:rPr>
          <w:vertAlign w:val="subscript"/>
          <w:lang w:val="pl-PL"/>
        </w:rPr>
        <w:t>2</w:t>
      </w:r>
      <w:r>
        <w:rPr>
          <w:lang w:val="pl-PL"/>
        </w:rPr>
        <w:t>O). Części palne to zazwyczaj tlenek węgla (CO), wodór (H</w:t>
      </w:r>
      <w:r>
        <w:rPr>
          <w:vertAlign w:val="subscript"/>
          <w:lang w:val="pl-PL"/>
        </w:rPr>
        <w:t>2</w:t>
      </w:r>
      <w:r>
        <w:rPr>
          <w:lang w:val="pl-PL"/>
        </w:rPr>
        <w:t>) i węglowodory.</w:t>
      </w:r>
      <w:r w:rsidR="00394C03">
        <w:rPr>
          <w:lang w:val="pl-PL"/>
        </w:rPr>
        <w:t xml:space="preserve"> </w:t>
      </w:r>
      <w:r>
        <w:rPr>
          <w:lang w:val="pl-PL"/>
        </w:rPr>
        <w:t>Najbardziej zanieczyszczonym produktem zgazowania biomasy jest smoła, która składa się z węglowodorów o skomplikowanych, wielopierścieniowych łańcuchach. Proces oczyszczania smoły jest kosztowny i trudny [7].</w:t>
      </w:r>
    </w:p>
    <w:p w14:paraId="2706C6D9" w14:textId="77777777" w:rsidR="00D33CC8" w:rsidRDefault="00D33CC8" w:rsidP="00624E56">
      <w:pPr>
        <w:jc w:val="both"/>
        <w:rPr>
          <w:lang w:val="pl-PL"/>
        </w:rPr>
      </w:pPr>
    </w:p>
    <w:p w14:paraId="4A0739A4" w14:textId="77777777" w:rsidR="00201FC8" w:rsidRDefault="00201FC8" w:rsidP="00624E56">
      <w:pPr>
        <w:pStyle w:val="Heading2"/>
        <w:jc w:val="both"/>
        <w:rPr>
          <w:lang w:val="pl-PL"/>
        </w:rPr>
      </w:pPr>
      <w:bookmarkStart w:id="430" w:name="_Toc523687320"/>
      <w:r>
        <w:rPr>
          <w:lang w:val="pl-PL"/>
        </w:rPr>
        <w:lastRenderedPageBreak/>
        <w:t>Spalanie odpadów</w:t>
      </w:r>
      <w:bookmarkEnd w:id="430"/>
    </w:p>
    <w:p w14:paraId="123B1502" w14:textId="77777777" w:rsidR="00F5691D" w:rsidRDefault="001E50F7" w:rsidP="00AC3F76">
      <w:pPr>
        <w:ind w:firstLine="630"/>
        <w:jc w:val="both"/>
        <w:rPr>
          <w:lang w:val="pl-PL"/>
        </w:rPr>
      </w:pPr>
      <w:commentRangeStart w:id="431"/>
      <w:r>
        <w:rPr>
          <w:lang w:val="pl-PL"/>
        </w:rPr>
        <w:t>Społeczeństwo</w:t>
      </w:r>
      <w:r w:rsidR="009E6C46">
        <w:rPr>
          <w:lang w:val="pl-PL"/>
        </w:rPr>
        <w:t xml:space="preserve"> XXI w. produkuje wiele odpadów</w:t>
      </w:r>
      <w:commentRangeEnd w:id="431"/>
      <w:r w:rsidR="00394C03">
        <w:rPr>
          <w:rStyle w:val="CommentReference"/>
        </w:rPr>
        <w:commentReference w:id="431"/>
      </w:r>
      <w:r>
        <w:rPr>
          <w:lang w:val="pl-PL"/>
        </w:rPr>
        <w:t>. W Unii Europejskiej obowiązuje podział na dwadzieścia grup odpadów, które z kolei dzieli się na podgrupy i rodzaje.</w:t>
      </w:r>
      <w:r>
        <w:rPr>
          <w:lang w:val="pl-PL"/>
        </w:rPr>
        <w:br/>
        <w:t>Ze względu na pochodzenie można podzielić odpady na:</w:t>
      </w:r>
    </w:p>
    <w:p w14:paraId="7FA1ABB0" w14:textId="77777777" w:rsidR="001E50F7" w:rsidRDefault="001E50F7" w:rsidP="00624E56">
      <w:pPr>
        <w:pStyle w:val="ListParagraph"/>
        <w:numPr>
          <w:ilvl w:val="0"/>
          <w:numId w:val="27"/>
        </w:numPr>
        <w:jc w:val="both"/>
        <w:rPr>
          <w:lang w:val="pl-PL"/>
        </w:rPr>
      </w:pPr>
      <w:r>
        <w:rPr>
          <w:lang w:val="pl-PL"/>
        </w:rPr>
        <w:t>Odpady komunalne;</w:t>
      </w:r>
    </w:p>
    <w:p w14:paraId="78448774" w14:textId="77777777" w:rsidR="001E50F7" w:rsidRDefault="001E50F7" w:rsidP="00624E56">
      <w:pPr>
        <w:pStyle w:val="ListParagraph"/>
        <w:numPr>
          <w:ilvl w:val="0"/>
          <w:numId w:val="27"/>
        </w:numPr>
        <w:jc w:val="both"/>
        <w:rPr>
          <w:lang w:val="pl-PL"/>
        </w:rPr>
      </w:pPr>
      <w:r>
        <w:rPr>
          <w:lang w:val="pl-PL"/>
        </w:rPr>
        <w:t>Odpady medyczne;</w:t>
      </w:r>
    </w:p>
    <w:p w14:paraId="780D6B8B" w14:textId="77777777" w:rsidR="001E50F7" w:rsidRDefault="001E50F7" w:rsidP="00624E56">
      <w:pPr>
        <w:pStyle w:val="ListParagraph"/>
        <w:numPr>
          <w:ilvl w:val="0"/>
          <w:numId w:val="27"/>
        </w:numPr>
        <w:jc w:val="both"/>
        <w:rPr>
          <w:lang w:val="pl-PL"/>
        </w:rPr>
      </w:pPr>
      <w:r>
        <w:rPr>
          <w:lang w:val="pl-PL"/>
        </w:rPr>
        <w:t>Odpady niebezpieczne;</w:t>
      </w:r>
    </w:p>
    <w:p w14:paraId="35E39DD2" w14:textId="77777777" w:rsidR="001E50F7" w:rsidRDefault="001E50F7" w:rsidP="00624E56">
      <w:pPr>
        <w:pStyle w:val="ListParagraph"/>
        <w:numPr>
          <w:ilvl w:val="0"/>
          <w:numId w:val="27"/>
        </w:numPr>
        <w:jc w:val="both"/>
        <w:rPr>
          <w:lang w:val="pl-PL"/>
        </w:rPr>
      </w:pPr>
      <w:r>
        <w:rPr>
          <w:lang w:val="pl-PL"/>
        </w:rPr>
        <w:t>Drewno poużytkowe;</w:t>
      </w:r>
    </w:p>
    <w:p w14:paraId="782A5189" w14:textId="77777777" w:rsidR="001E50F7" w:rsidRPr="001E50F7" w:rsidRDefault="001E50F7" w:rsidP="00624E56">
      <w:pPr>
        <w:pStyle w:val="ListParagraph"/>
        <w:numPr>
          <w:ilvl w:val="0"/>
          <w:numId w:val="27"/>
        </w:numPr>
        <w:jc w:val="both"/>
        <w:rPr>
          <w:lang w:val="pl-PL"/>
        </w:rPr>
      </w:pPr>
      <w:r>
        <w:rPr>
          <w:lang w:val="pl-PL"/>
        </w:rPr>
        <w:t>Osady ściekowe;</w:t>
      </w:r>
    </w:p>
    <w:p w14:paraId="0A86E338" w14:textId="77777777" w:rsidR="00F5691D" w:rsidRDefault="00F5691D" w:rsidP="00624E56">
      <w:pPr>
        <w:jc w:val="both"/>
        <w:rPr>
          <w:lang w:val="pl-PL"/>
        </w:rPr>
      </w:pPr>
    </w:p>
    <w:p w14:paraId="73C784ED" w14:textId="77777777" w:rsidR="001E50F7" w:rsidRDefault="001E50F7" w:rsidP="00624E56">
      <w:pPr>
        <w:pStyle w:val="Heading3"/>
        <w:jc w:val="both"/>
        <w:rPr>
          <w:lang w:val="pl-PL"/>
        </w:rPr>
      </w:pPr>
      <w:bookmarkStart w:id="432" w:name="_Toc523687321"/>
      <w:r>
        <w:rPr>
          <w:lang w:val="pl-PL"/>
        </w:rPr>
        <w:t>Odpady komunalne</w:t>
      </w:r>
      <w:bookmarkEnd w:id="432"/>
    </w:p>
    <w:p w14:paraId="48437108" w14:textId="52EB7B9F" w:rsidR="001E50F7" w:rsidRDefault="001E50F7" w:rsidP="00624E56">
      <w:pPr>
        <w:ind w:firstLine="720"/>
        <w:jc w:val="both"/>
        <w:rPr>
          <w:lang w:val="pl-PL"/>
        </w:rPr>
      </w:pPr>
      <w:r>
        <w:rPr>
          <w:lang w:val="pl-PL"/>
        </w:rPr>
        <w:t>Do odpadów komunalnych zaliczamy te, które powstają w gospodarstwach domowych, obiektach publicznych i miejscach obsługi ludności. Dodatkowo, do tej kategorii nalezą także odpady uliczne oraz wraki pojazdów mechanicznych.</w:t>
      </w:r>
      <w:r w:rsidR="00CF7C56">
        <w:rPr>
          <w:lang w:val="pl-PL"/>
        </w:rPr>
        <w:t xml:space="preserve"> Głównym kryterium podziału odpadów komunalnych jest palność, stąd dzielimy je na palne </w:t>
      </w:r>
      <w:r w:rsidR="00DC0330">
        <w:rPr>
          <w:lang w:val="pl-PL"/>
        </w:rPr>
        <w:br/>
      </w:r>
      <w:r w:rsidR="00CF7C56">
        <w:rPr>
          <w:lang w:val="pl-PL"/>
        </w:rPr>
        <w:t>i niepalne [7].</w:t>
      </w:r>
    </w:p>
    <w:p w14:paraId="5E542056" w14:textId="77777777" w:rsidR="001E50F7" w:rsidRPr="001E50F7" w:rsidRDefault="001E50F7" w:rsidP="00624E56">
      <w:pPr>
        <w:jc w:val="both"/>
        <w:rPr>
          <w:lang w:val="pl-PL"/>
        </w:rPr>
      </w:pPr>
    </w:p>
    <w:p w14:paraId="5C697AAD" w14:textId="77777777" w:rsidR="001E50F7" w:rsidRDefault="001E50F7" w:rsidP="00624E56">
      <w:pPr>
        <w:pStyle w:val="Heading3"/>
        <w:jc w:val="both"/>
        <w:rPr>
          <w:lang w:val="pl-PL"/>
        </w:rPr>
      </w:pPr>
      <w:bookmarkStart w:id="433" w:name="_Toc523687322"/>
      <w:r>
        <w:rPr>
          <w:lang w:val="pl-PL"/>
        </w:rPr>
        <w:t>Odpady medyczne</w:t>
      </w:r>
      <w:bookmarkEnd w:id="433"/>
    </w:p>
    <w:p w14:paraId="3097862D" w14:textId="495F35A7" w:rsidR="00CF7C56" w:rsidRDefault="00CF7C56" w:rsidP="00624E56">
      <w:pPr>
        <w:ind w:firstLine="720"/>
        <w:jc w:val="both"/>
        <w:rPr>
          <w:lang w:val="pl-PL"/>
        </w:rPr>
      </w:pPr>
      <w:r>
        <w:rPr>
          <w:lang w:val="pl-PL"/>
        </w:rPr>
        <w:t xml:space="preserve">Odpady </w:t>
      </w:r>
      <w:r w:rsidR="00394C03">
        <w:rPr>
          <w:lang w:val="pl-PL"/>
        </w:rPr>
        <w:t xml:space="preserve">medyczne </w:t>
      </w:r>
      <w:r>
        <w:rPr>
          <w:lang w:val="pl-PL"/>
        </w:rPr>
        <w:t>pochodzą z ośrodków opieki, takich jak szpitale, przychodnie, kliniki medyczne i weterynaryjne.</w:t>
      </w:r>
      <w:r w:rsidR="00394C03">
        <w:rPr>
          <w:lang w:val="pl-PL"/>
        </w:rPr>
        <w:t xml:space="preserve"> </w:t>
      </w:r>
      <w:r>
        <w:rPr>
          <w:lang w:val="pl-PL"/>
        </w:rPr>
        <w:t>Ważnym zagadnieniem jest</w:t>
      </w:r>
      <w:r w:rsidR="00394C03">
        <w:rPr>
          <w:lang w:val="pl-PL"/>
        </w:rPr>
        <w:t xml:space="preserve"> ich</w:t>
      </w:r>
      <w:r>
        <w:rPr>
          <w:lang w:val="pl-PL"/>
        </w:rPr>
        <w:t xml:space="preserve"> bezpieczne magazynowanie</w:t>
      </w:r>
      <w:r w:rsidR="00394C03">
        <w:rPr>
          <w:lang w:val="pl-PL"/>
        </w:rPr>
        <w:t>, gdyż</w:t>
      </w:r>
      <w:r>
        <w:rPr>
          <w:lang w:val="pl-PL"/>
        </w:rPr>
        <w:t xml:space="preserve"> </w:t>
      </w:r>
      <w:r w:rsidR="00394C03">
        <w:rPr>
          <w:lang w:val="pl-PL"/>
        </w:rPr>
        <w:t>m</w:t>
      </w:r>
      <w:r>
        <w:rPr>
          <w:lang w:val="pl-PL"/>
        </w:rPr>
        <w:t>ogą one zawierać czynniki chorobotwórcze,</w:t>
      </w:r>
      <w:r w:rsidR="00394C03">
        <w:rPr>
          <w:lang w:val="pl-PL"/>
        </w:rPr>
        <w:t xml:space="preserve"> takie</w:t>
      </w:r>
      <w:r>
        <w:rPr>
          <w:lang w:val="pl-PL"/>
        </w:rPr>
        <w:t xml:space="preserve"> jak np. wirusy, bakterie, grzyby, pasożyty.</w:t>
      </w:r>
      <w:r w:rsidR="00394C03">
        <w:rPr>
          <w:lang w:val="pl-PL"/>
        </w:rPr>
        <w:t xml:space="preserve"> Dlatego też</w:t>
      </w:r>
      <w:r>
        <w:rPr>
          <w:lang w:val="pl-PL"/>
        </w:rPr>
        <w:t xml:space="preserve"> </w:t>
      </w:r>
      <w:r w:rsidR="00394C03">
        <w:rPr>
          <w:lang w:val="pl-PL"/>
        </w:rPr>
        <w:t>p</w:t>
      </w:r>
      <w:r>
        <w:rPr>
          <w:lang w:val="pl-PL"/>
        </w:rPr>
        <w:t xml:space="preserve">owinny być one przechowywane w specjalnych pojemnikach. Głównymi operacjami przetwarzania odpadów szpitalnych jest rozdrabnianie i </w:t>
      </w:r>
      <w:proofErr w:type="spellStart"/>
      <w:r>
        <w:rPr>
          <w:lang w:val="pl-PL"/>
        </w:rPr>
        <w:t>sanitacja</w:t>
      </w:r>
      <w:proofErr w:type="spellEnd"/>
      <w:r>
        <w:rPr>
          <w:lang w:val="pl-PL"/>
        </w:rPr>
        <w:t>, czyli wyjaławianie materiałów. Odbywa się ono zazwyczaj przez dezynfekcję środkami chemicznymi lub wyjaławianie parowe.</w:t>
      </w:r>
    </w:p>
    <w:p w14:paraId="4003351A" w14:textId="77777777" w:rsidR="001E50F7" w:rsidRPr="001E50F7" w:rsidRDefault="001E50F7" w:rsidP="00624E56">
      <w:pPr>
        <w:jc w:val="both"/>
        <w:rPr>
          <w:lang w:val="pl-PL"/>
        </w:rPr>
      </w:pPr>
    </w:p>
    <w:p w14:paraId="56190E98" w14:textId="77777777" w:rsidR="00CF7C56" w:rsidRDefault="00CF7C56" w:rsidP="00624E56">
      <w:pPr>
        <w:spacing w:line="259" w:lineRule="auto"/>
        <w:jc w:val="both"/>
        <w:rPr>
          <w:rFonts w:eastAsiaTheme="majorEastAsia" w:cstheme="majorBidi"/>
          <w:b/>
          <w:szCs w:val="24"/>
          <w:lang w:val="pl-PL"/>
        </w:rPr>
      </w:pPr>
      <w:r>
        <w:rPr>
          <w:lang w:val="pl-PL"/>
        </w:rPr>
        <w:br w:type="page"/>
      </w:r>
    </w:p>
    <w:p w14:paraId="1A51C97E" w14:textId="77777777" w:rsidR="001E50F7" w:rsidRDefault="001E50F7" w:rsidP="00624E56">
      <w:pPr>
        <w:pStyle w:val="Heading3"/>
        <w:jc w:val="both"/>
        <w:rPr>
          <w:lang w:val="pl-PL"/>
        </w:rPr>
      </w:pPr>
      <w:bookmarkStart w:id="434" w:name="_Toc523687323"/>
      <w:r>
        <w:rPr>
          <w:lang w:val="pl-PL"/>
        </w:rPr>
        <w:lastRenderedPageBreak/>
        <w:t>Odpady niebezpieczne</w:t>
      </w:r>
      <w:bookmarkEnd w:id="434"/>
    </w:p>
    <w:p w14:paraId="2AFE1BC2" w14:textId="12E42D95" w:rsidR="000F2D75" w:rsidRPr="000F2D75" w:rsidRDefault="000F2D75" w:rsidP="00624E56">
      <w:pPr>
        <w:ind w:firstLine="720"/>
        <w:jc w:val="both"/>
        <w:rPr>
          <w:lang w:val="pl-PL"/>
        </w:rPr>
      </w:pPr>
      <w:r>
        <w:rPr>
          <w:lang w:val="pl-PL"/>
        </w:rPr>
        <w:t>Odpady niebezpieczne łączą w sobie bardzo dużą grupę odpadów. Pochodzą one zazwyczaj z laboratoriów badawczych, szpitali, gospodarstw domowych i rolnych. Wśród najbardziej niebezpiecznych substancji można wymienić rozpuszczalniki, konserwanty, kwasy, związki metali ciężkich i chlorowcopochodne.</w:t>
      </w:r>
      <w:r w:rsidR="00394C03">
        <w:rPr>
          <w:lang w:val="pl-PL"/>
        </w:rPr>
        <w:t xml:space="preserve"> </w:t>
      </w:r>
      <w:r>
        <w:rPr>
          <w:lang w:val="pl-PL"/>
        </w:rPr>
        <w:t>Jedną z podgrup odpadów niebezpiecznych są odpady zwierzęce. Dzieli się je na dwie kategorie: wysokiego i niskiego ryzyka. Do pierwszej grupy należy padlina, a do drugiej odpady poubojowe.</w:t>
      </w:r>
      <w:r w:rsidRPr="000F2D75">
        <w:rPr>
          <w:lang w:val="pl-PL"/>
        </w:rPr>
        <w:t xml:space="preserve"> </w:t>
      </w:r>
    </w:p>
    <w:p w14:paraId="717B98C5" w14:textId="77777777" w:rsidR="001E50F7" w:rsidRPr="001E50F7" w:rsidRDefault="001E50F7" w:rsidP="00624E56">
      <w:pPr>
        <w:jc w:val="both"/>
        <w:rPr>
          <w:lang w:val="pl-PL"/>
        </w:rPr>
      </w:pPr>
    </w:p>
    <w:p w14:paraId="2DA0BFB8" w14:textId="77777777" w:rsidR="001E50F7" w:rsidRDefault="001E50F7" w:rsidP="00624E56">
      <w:pPr>
        <w:pStyle w:val="Heading3"/>
        <w:jc w:val="both"/>
        <w:rPr>
          <w:lang w:val="pl-PL"/>
        </w:rPr>
      </w:pPr>
      <w:bookmarkStart w:id="435" w:name="_Toc523687324"/>
      <w:r>
        <w:rPr>
          <w:lang w:val="pl-PL"/>
        </w:rPr>
        <w:t>Drewno poużytkowe</w:t>
      </w:r>
      <w:bookmarkEnd w:id="435"/>
    </w:p>
    <w:p w14:paraId="0AE7BCF4" w14:textId="77777777" w:rsidR="001E50F7" w:rsidRDefault="00E2314F" w:rsidP="00624E56">
      <w:pPr>
        <w:ind w:firstLine="720"/>
        <w:jc w:val="both"/>
        <w:rPr>
          <w:lang w:val="pl-PL"/>
        </w:rPr>
      </w:pPr>
      <w:r>
        <w:rPr>
          <w:lang w:val="pl-PL"/>
        </w:rPr>
        <w:t>Do tej grupy należą wszelkie elementy wykonane z drewna jak meble, elementy konstrukcyjne, opakowania i inne. W Polsce produkuje się bardzo dużo drewna poużytkowego, stąd wymagana jest odpowiednia utylizacja tych odpadów.</w:t>
      </w:r>
      <w:r w:rsidR="000F2D75">
        <w:rPr>
          <w:lang w:val="pl-PL"/>
        </w:rPr>
        <w:t xml:space="preserve"> Wykorzystuje się je głownie do procesów spalania i zgazowania. Bezpośrednie wykorzystane drewna poużytkowego do spalania niesie za sobą ryzyko emisji toksycznych substancji, które pochodzą z materiałów uzdatniających drewniane elementy.</w:t>
      </w:r>
    </w:p>
    <w:p w14:paraId="77489E93" w14:textId="77777777" w:rsidR="001E50F7" w:rsidRPr="001E50F7" w:rsidRDefault="001E50F7" w:rsidP="00624E56">
      <w:pPr>
        <w:jc w:val="both"/>
        <w:rPr>
          <w:lang w:val="pl-PL"/>
        </w:rPr>
      </w:pPr>
    </w:p>
    <w:p w14:paraId="37F8679C" w14:textId="77777777" w:rsidR="001E50F7" w:rsidRPr="001E50F7" w:rsidRDefault="001E50F7" w:rsidP="00624E56">
      <w:pPr>
        <w:pStyle w:val="Heading3"/>
        <w:jc w:val="both"/>
        <w:rPr>
          <w:lang w:val="pl-PL"/>
        </w:rPr>
      </w:pPr>
      <w:bookmarkStart w:id="436" w:name="_Toc523687325"/>
      <w:r>
        <w:rPr>
          <w:lang w:val="pl-PL"/>
        </w:rPr>
        <w:t>Osady ściekowe</w:t>
      </w:r>
      <w:bookmarkEnd w:id="436"/>
    </w:p>
    <w:p w14:paraId="04D6D14D" w14:textId="39414BE9" w:rsidR="00E2314F" w:rsidRDefault="00CF7C56" w:rsidP="00624E56">
      <w:pPr>
        <w:ind w:firstLine="720"/>
        <w:jc w:val="both"/>
        <w:rPr>
          <w:lang w:val="pl-PL"/>
        </w:rPr>
      </w:pPr>
      <w:r>
        <w:rPr>
          <w:lang w:val="pl-PL"/>
        </w:rPr>
        <w:t xml:space="preserve">Jednym z trudniejszych problemów gospodarki odpadów jest temat osadów z oczyszczalni ścieków. Osady ściekowe to „organiczno-mineralna faza stała, </w:t>
      </w:r>
      <w:r w:rsidR="00E2314F">
        <w:rPr>
          <w:lang w:val="pl-PL"/>
        </w:rPr>
        <w:t>wyodrębniona ze ścieków komunalnych w procesie sedymentacji” [7].</w:t>
      </w:r>
      <w:r w:rsidR="00394C03">
        <w:rPr>
          <w:lang w:val="pl-PL"/>
        </w:rPr>
        <w:t xml:space="preserve"> S</w:t>
      </w:r>
      <w:r w:rsidR="00E2314F">
        <w:rPr>
          <w:lang w:val="pl-PL"/>
        </w:rPr>
        <w:t>kładają się</w:t>
      </w:r>
      <w:r w:rsidR="00394C03">
        <w:rPr>
          <w:lang w:val="pl-PL"/>
        </w:rPr>
        <w:t xml:space="preserve"> one</w:t>
      </w:r>
      <w:r w:rsidR="00E2314F">
        <w:rPr>
          <w:lang w:val="pl-PL"/>
        </w:rPr>
        <w:t xml:space="preserve"> z substancji ciekłych i stałych różnego pochodzenia. W większości są to proteiny, węglowodany, tłuszcze i oleje. Mogą one zawierać niebezpieczne substancje organiczne, nieorganiczne, toksyczne, a nawet chorobotwórcze mikroorganizmy.</w:t>
      </w:r>
      <w:r w:rsidR="00394C03">
        <w:rPr>
          <w:lang w:val="pl-PL"/>
        </w:rPr>
        <w:t xml:space="preserve"> </w:t>
      </w:r>
      <w:r w:rsidR="00E2314F">
        <w:rPr>
          <w:lang w:val="pl-PL"/>
        </w:rPr>
        <w:t>Transport osadów ściekowych odbywa po uprzednim odwadnianiu. Jest to proces obejmujący zagęszczanie, odwadnianie właściwe oraz suszenie. Istnieją trzy metody stabilizacji odpadów ściekowych. Nale</w:t>
      </w:r>
      <w:r w:rsidR="00394C03">
        <w:rPr>
          <w:lang w:val="pl-PL"/>
        </w:rPr>
        <w:t>ż</w:t>
      </w:r>
      <w:r w:rsidR="00E2314F">
        <w:rPr>
          <w:lang w:val="pl-PL"/>
        </w:rPr>
        <w:t>ą do nich fermentacja beztlenowa, wapnowanie oraz obróbka termiczna [7].</w:t>
      </w:r>
    </w:p>
    <w:p w14:paraId="402829ED" w14:textId="77777777" w:rsidR="000F2D75" w:rsidRDefault="000F2D75" w:rsidP="00624E56">
      <w:pPr>
        <w:jc w:val="both"/>
        <w:rPr>
          <w:lang w:val="pl-PL"/>
        </w:rPr>
      </w:pPr>
    </w:p>
    <w:p w14:paraId="5FDD305A" w14:textId="77777777" w:rsidR="000F2D75" w:rsidRDefault="000F2D75" w:rsidP="00624E56">
      <w:pPr>
        <w:pStyle w:val="Heading3"/>
        <w:jc w:val="both"/>
        <w:rPr>
          <w:lang w:val="pl-PL"/>
        </w:rPr>
      </w:pPr>
      <w:bookmarkStart w:id="437" w:name="_Toc523687326"/>
      <w:r>
        <w:rPr>
          <w:lang w:val="pl-PL"/>
        </w:rPr>
        <w:lastRenderedPageBreak/>
        <w:t>Metody spalania odpadów</w:t>
      </w:r>
      <w:bookmarkEnd w:id="437"/>
    </w:p>
    <w:p w14:paraId="4394E2EF" w14:textId="77777777" w:rsidR="000F2D75" w:rsidRDefault="000F2D75" w:rsidP="00624E56">
      <w:pPr>
        <w:ind w:firstLine="720"/>
        <w:jc w:val="both"/>
        <w:rPr>
          <w:lang w:val="pl-PL"/>
        </w:rPr>
      </w:pPr>
      <w:r>
        <w:rPr>
          <w:lang w:val="pl-PL"/>
        </w:rPr>
        <w:t>Spalanie jest jedną z głównych metod termicznego przekształcania odpadów.</w:t>
      </w:r>
      <w:r w:rsidR="006B3889">
        <w:rPr>
          <w:lang w:val="pl-PL"/>
        </w:rPr>
        <w:t xml:space="preserve"> Proces spalania jest pojmowany jak proces rozkładu składników organicznych w temperaturze powyżej 600 </w:t>
      </w:r>
      <w:r w:rsidR="006B3889" w:rsidRPr="007D141D">
        <w:rPr>
          <w:lang w:val="pl-PL"/>
        </w:rPr>
        <w:t>°</w:t>
      </w:r>
      <w:r w:rsidR="006B3889">
        <w:rPr>
          <w:lang w:val="pl-PL"/>
        </w:rPr>
        <w:t>C.</w:t>
      </w:r>
    </w:p>
    <w:p w14:paraId="41D2B66D" w14:textId="77777777" w:rsidR="006B3889" w:rsidRDefault="006B3889" w:rsidP="00624E56">
      <w:pPr>
        <w:jc w:val="both"/>
        <w:rPr>
          <w:lang w:val="pl-PL"/>
        </w:rPr>
      </w:pPr>
      <w:r>
        <w:rPr>
          <w:lang w:val="pl-PL"/>
        </w:rPr>
        <w:t xml:space="preserve">Metody termicznego przekształcania odpadów niebezpiecznych, mają osobną specyfikę, ponieważ ich najważniejszym celem jest zmniejszenie objętości i </w:t>
      </w:r>
      <w:proofErr w:type="spellStart"/>
      <w:r>
        <w:rPr>
          <w:lang w:val="pl-PL"/>
        </w:rPr>
        <w:t>detoksyfikacja</w:t>
      </w:r>
      <w:proofErr w:type="spellEnd"/>
      <w:r>
        <w:rPr>
          <w:lang w:val="pl-PL"/>
        </w:rPr>
        <w:t>. Uzyskanie energii staje się drugorzędne. Do najbardziej rozpowszechnionych metod utylizacji niebezpiecznych odpadów należą:</w:t>
      </w:r>
    </w:p>
    <w:p w14:paraId="4BAD5800" w14:textId="77777777" w:rsidR="006B3889" w:rsidRDefault="006B3889" w:rsidP="00624E56">
      <w:pPr>
        <w:pStyle w:val="ListParagraph"/>
        <w:numPr>
          <w:ilvl w:val="0"/>
          <w:numId w:val="29"/>
        </w:numPr>
        <w:jc w:val="both"/>
        <w:rPr>
          <w:lang w:val="pl-PL"/>
        </w:rPr>
      </w:pPr>
      <w:r w:rsidRPr="006B3889">
        <w:rPr>
          <w:lang w:val="pl-PL"/>
        </w:rPr>
        <w:t>Spopielenie</w:t>
      </w:r>
      <w:r>
        <w:rPr>
          <w:lang w:val="pl-PL"/>
        </w:rPr>
        <w:t>;</w:t>
      </w:r>
    </w:p>
    <w:p w14:paraId="5415E120" w14:textId="77777777" w:rsidR="006B3889" w:rsidRDefault="006B3889" w:rsidP="00624E56">
      <w:pPr>
        <w:pStyle w:val="ListParagraph"/>
        <w:numPr>
          <w:ilvl w:val="0"/>
          <w:numId w:val="29"/>
        </w:numPr>
        <w:jc w:val="both"/>
        <w:rPr>
          <w:lang w:val="pl-PL"/>
        </w:rPr>
      </w:pPr>
      <w:r>
        <w:rPr>
          <w:lang w:val="pl-PL"/>
        </w:rPr>
        <w:t>Piroliza;</w:t>
      </w:r>
    </w:p>
    <w:p w14:paraId="666A5C65" w14:textId="77777777" w:rsidR="006B3889" w:rsidRDefault="006B3889" w:rsidP="00624E56">
      <w:pPr>
        <w:pStyle w:val="ListParagraph"/>
        <w:numPr>
          <w:ilvl w:val="0"/>
          <w:numId w:val="29"/>
        </w:numPr>
        <w:jc w:val="both"/>
        <w:rPr>
          <w:lang w:val="pl-PL"/>
        </w:rPr>
      </w:pPr>
      <w:r>
        <w:rPr>
          <w:lang w:val="pl-PL"/>
        </w:rPr>
        <w:t>Zeszklenie;</w:t>
      </w:r>
    </w:p>
    <w:p w14:paraId="19676B61" w14:textId="77777777" w:rsidR="006B3889" w:rsidRDefault="006B3889" w:rsidP="00624E56">
      <w:pPr>
        <w:pStyle w:val="ListParagraph"/>
        <w:numPr>
          <w:ilvl w:val="0"/>
          <w:numId w:val="29"/>
        </w:numPr>
        <w:jc w:val="both"/>
        <w:rPr>
          <w:lang w:val="pl-PL"/>
        </w:rPr>
      </w:pPr>
      <w:r>
        <w:rPr>
          <w:lang w:val="pl-PL"/>
        </w:rPr>
        <w:t>Spalanie płomieniowe</w:t>
      </w:r>
    </w:p>
    <w:p w14:paraId="2F8F362A" w14:textId="77777777" w:rsidR="006B3889" w:rsidRPr="006B3889" w:rsidRDefault="006B3889" w:rsidP="00624E56">
      <w:pPr>
        <w:pStyle w:val="ListParagraph"/>
        <w:numPr>
          <w:ilvl w:val="0"/>
          <w:numId w:val="29"/>
        </w:numPr>
        <w:jc w:val="both"/>
        <w:rPr>
          <w:lang w:val="pl-PL"/>
        </w:rPr>
      </w:pPr>
      <w:r>
        <w:rPr>
          <w:lang w:val="pl-PL"/>
        </w:rPr>
        <w:t>Detonacja</w:t>
      </w:r>
    </w:p>
    <w:p w14:paraId="241DBF81" w14:textId="77777777" w:rsidR="00F5691D" w:rsidRPr="00F5691D" w:rsidRDefault="00F5691D" w:rsidP="00624E56">
      <w:pPr>
        <w:jc w:val="both"/>
        <w:rPr>
          <w:lang w:val="pl-PL"/>
        </w:rPr>
      </w:pPr>
    </w:p>
    <w:p w14:paraId="24486DF7" w14:textId="77777777" w:rsidR="00793EA2" w:rsidRDefault="00846980" w:rsidP="00624E56">
      <w:pPr>
        <w:pStyle w:val="Heading2"/>
        <w:jc w:val="both"/>
        <w:rPr>
          <w:lang w:val="pl-PL"/>
        </w:rPr>
      </w:pPr>
      <w:bookmarkStart w:id="438" w:name="_Toc523687327"/>
      <w:r w:rsidRPr="00846980">
        <w:rPr>
          <w:lang w:val="pl-PL"/>
        </w:rPr>
        <w:t>Ekologia w spalaniu</w:t>
      </w:r>
      <w:bookmarkEnd w:id="438"/>
    </w:p>
    <w:p w14:paraId="09AF55C1" w14:textId="77777777" w:rsidR="00793EA2" w:rsidRPr="00624E56" w:rsidRDefault="006B3889" w:rsidP="00624E56">
      <w:pPr>
        <w:spacing w:line="259" w:lineRule="auto"/>
        <w:jc w:val="center"/>
        <w:rPr>
          <w:rFonts w:eastAsiaTheme="majorEastAsia" w:cstheme="majorBidi"/>
          <w:b/>
          <w:i/>
          <w:sz w:val="32"/>
          <w:szCs w:val="32"/>
          <w:lang w:val="pl-PL"/>
        </w:rPr>
      </w:pPr>
      <w:r w:rsidRPr="00624E56">
        <w:rPr>
          <w:i/>
          <w:lang w:val="pl-PL"/>
        </w:rPr>
        <w:t>Potrzebne? Niepotrzebne?</w:t>
      </w:r>
    </w:p>
    <w:p w14:paraId="69AC0C9E" w14:textId="77777777" w:rsidR="005C14BE" w:rsidRDefault="005C14BE" w:rsidP="00624E56">
      <w:pPr>
        <w:spacing w:line="259" w:lineRule="auto"/>
        <w:jc w:val="both"/>
        <w:rPr>
          <w:ins w:id="439" w:author="Sciga, Jakub" w:date="2018-09-02T21:44:00Z"/>
          <w:lang w:val="pl-PL"/>
        </w:rPr>
      </w:pPr>
    </w:p>
    <w:p w14:paraId="24B51E76" w14:textId="77777777" w:rsidR="005C14BE" w:rsidRDefault="005C14BE" w:rsidP="00624E56">
      <w:pPr>
        <w:spacing w:line="259" w:lineRule="auto"/>
        <w:jc w:val="both"/>
        <w:rPr>
          <w:ins w:id="440" w:author="Sciga, Jakub" w:date="2018-09-02T21:44:00Z"/>
          <w:lang w:val="pl-PL"/>
        </w:rPr>
      </w:pPr>
      <w:bookmarkStart w:id="441" w:name="_GoBack"/>
      <w:bookmarkEnd w:id="441"/>
    </w:p>
    <w:p w14:paraId="2679895C" w14:textId="2BACF163" w:rsidR="006B3889" w:rsidRDefault="006B3889" w:rsidP="00624E56">
      <w:pPr>
        <w:spacing w:line="259" w:lineRule="auto"/>
        <w:jc w:val="both"/>
        <w:rPr>
          <w:rFonts w:eastAsiaTheme="majorEastAsia" w:cstheme="majorBidi"/>
          <w:b/>
          <w:sz w:val="32"/>
          <w:szCs w:val="32"/>
          <w:lang w:val="pl-PL"/>
        </w:rPr>
      </w:pPr>
      <w:del w:id="442" w:author="Sciga, Jakub" w:date="2018-09-02T21:44:00Z">
        <w:r w:rsidDel="005C14BE">
          <w:rPr>
            <w:lang w:val="pl-PL"/>
          </w:rPr>
          <w:br w:type="page"/>
        </w:r>
      </w:del>
    </w:p>
    <w:p w14:paraId="399EDFA6" w14:textId="77777777" w:rsidR="005C14BE" w:rsidRDefault="005C14BE">
      <w:pPr>
        <w:spacing w:line="259" w:lineRule="auto"/>
        <w:rPr>
          <w:ins w:id="443" w:author="Sciga, Jakub" w:date="2018-09-02T21:44:00Z"/>
          <w:rFonts w:eastAsiaTheme="majorEastAsia" w:cstheme="majorBidi"/>
          <w:b/>
          <w:sz w:val="32"/>
          <w:szCs w:val="32"/>
          <w:lang w:val="pl-PL"/>
        </w:rPr>
      </w:pPr>
      <w:bookmarkStart w:id="444" w:name="_Toc523687328"/>
      <w:ins w:id="445" w:author="Sciga, Jakub" w:date="2018-09-02T21:44:00Z">
        <w:r>
          <w:rPr>
            <w:lang w:val="pl-PL"/>
          </w:rPr>
          <w:br w:type="page"/>
        </w:r>
      </w:ins>
    </w:p>
    <w:p w14:paraId="1F974366" w14:textId="11606211" w:rsidR="00EF0F3D" w:rsidRDefault="00EF0F3D" w:rsidP="00624E56">
      <w:pPr>
        <w:pStyle w:val="Heading1"/>
        <w:jc w:val="both"/>
        <w:rPr>
          <w:lang w:val="pl-PL"/>
        </w:rPr>
      </w:pPr>
      <w:r>
        <w:rPr>
          <w:lang w:val="pl-PL"/>
        </w:rPr>
        <w:lastRenderedPageBreak/>
        <w:t>System regulacji</w:t>
      </w:r>
      <w:bookmarkEnd w:id="444"/>
    </w:p>
    <w:p w14:paraId="15585E47" w14:textId="0EF94304" w:rsidR="00EF0F3D" w:rsidRDefault="00EF0F3D" w:rsidP="00624E56">
      <w:pPr>
        <w:ind w:firstLine="360"/>
        <w:jc w:val="both"/>
        <w:rPr>
          <w:lang w:val="pl-PL"/>
        </w:rPr>
      </w:pPr>
      <w:r>
        <w:rPr>
          <w:lang w:val="pl-PL"/>
        </w:rPr>
        <w:t>System w automatyce jest rozumiany jako zbiór elementów, połączonych między sobą i „stanowiący całość o określonym przeznaczeniu i scharakteryzowany pewną liczbą wielk</w:t>
      </w:r>
      <w:r w:rsidR="002A49CE">
        <w:rPr>
          <w:lang w:val="pl-PL"/>
        </w:rPr>
        <w:t>ości zwanych zmiennymi stanu” [9</w:t>
      </w:r>
      <w:r>
        <w:rPr>
          <w:lang w:val="pl-PL"/>
        </w:rPr>
        <w:t>].</w:t>
      </w:r>
      <w:r w:rsidR="00394C03">
        <w:rPr>
          <w:lang w:val="pl-PL"/>
        </w:rPr>
        <w:t xml:space="preserve"> </w:t>
      </w:r>
      <w:r>
        <w:rPr>
          <w:lang w:val="pl-PL"/>
        </w:rPr>
        <w:t xml:space="preserve">System składa się z dwóch części. Jedna dotyczy obiektu sterowania, którym jest urządzenie, którego działanie jest sercem działania systemu sterowania. Drugim elementem jest system sterujący. Jeżeli stany systemu sterującego nie </w:t>
      </w:r>
      <w:r w:rsidR="00394C03">
        <w:rPr>
          <w:lang w:val="pl-PL"/>
        </w:rPr>
        <w:t xml:space="preserve">zależą </w:t>
      </w:r>
      <w:r>
        <w:rPr>
          <w:lang w:val="pl-PL"/>
        </w:rPr>
        <w:t>od stanu obiektu, to mamy do czynienia z torem otwartym. W przeciwnym razie, kiedy występuje sprzężenie zwrotne, mówimy o układzie zamkniętym lub regulacji.</w:t>
      </w:r>
    </w:p>
    <w:p w14:paraId="7A257925" w14:textId="77777777" w:rsidR="002010D7" w:rsidRDefault="002010D7" w:rsidP="00624E56">
      <w:pPr>
        <w:jc w:val="both"/>
        <w:rPr>
          <w:lang w:val="pl-PL"/>
        </w:rPr>
      </w:pPr>
    </w:p>
    <w:p w14:paraId="0AA578DB" w14:textId="77777777" w:rsidR="00EF0F3D" w:rsidRDefault="001F7C24" w:rsidP="00624E56">
      <w:pPr>
        <w:pStyle w:val="Heading2"/>
        <w:jc w:val="both"/>
        <w:rPr>
          <w:lang w:val="pl-PL"/>
        </w:rPr>
      </w:pPr>
      <w:bookmarkStart w:id="446" w:name="_Toc523687329"/>
      <w:r>
        <w:rPr>
          <w:lang w:val="pl-PL"/>
        </w:rPr>
        <w:t>Układ regulacji</w:t>
      </w:r>
      <w:bookmarkEnd w:id="446"/>
    </w:p>
    <w:p w14:paraId="091A1924" w14:textId="77777777" w:rsidR="001F7C24" w:rsidRDefault="001F7C24" w:rsidP="00624E56">
      <w:pPr>
        <w:jc w:val="both"/>
        <w:rPr>
          <w:lang w:val="pl-PL"/>
        </w:rPr>
      </w:pPr>
      <w:r>
        <w:rPr>
          <w:lang w:val="pl-PL"/>
        </w:rPr>
        <w:t>W automatyce wyróżnia się dwa podstawowe sposoby sterowania. Należą do nich:</w:t>
      </w:r>
    </w:p>
    <w:p w14:paraId="49433AAB" w14:textId="77777777" w:rsidR="001F7C24" w:rsidRDefault="001F7C24" w:rsidP="00624E56">
      <w:pPr>
        <w:pStyle w:val="ListParagraph"/>
        <w:numPr>
          <w:ilvl w:val="0"/>
          <w:numId w:val="6"/>
        </w:numPr>
        <w:jc w:val="both"/>
        <w:rPr>
          <w:lang w:val="pl-PL"/>
        </w:rPr>
      </w:pPr>
      <w:r>
        <w:rPr>
          <w:lang w:val="pl-PL"/>
        </w:rPr>
        <w:t>Układ otwarty;</w:t>
      </w:r>
    </w:p>
    <w:p w14:paraId="332E7BA0" w14:textId="77777777" w:rsidR="001F7C24" w:rsidRDefault="001F7C24" w:rsidP="00624E56">
      <w:pPr>
        <w:pStyle w:val="ListParagraph"/>
        <w:numPr>
          <w:ilvl w:val="0"/>
          <w:numId w:val="6"/>
        </w:numPr>
        <w:jc w:val="both"/>
        <w:rPr>
          <w:lang w:val="pl-PL"/>
        </w:rPr>
      </w:pPr>
      <w:r>
        <w:rPr>
          <w:lang w:val="pl-PL"/>
        </w:rPr>
        <w:t>Układ zamknięty, czyli ze sprzężeniem zwrotnym;</w:t>
      </w:r>
    </w:p>
    <w:p w14:paraId="19498A3C" w14:textId="77777777" w:rsidR="001F7C24" w:rsidRDefault="001F7C24" w:rsidP="00624E56">
      <w:pPr>
        <w:jc w:val="both"/>
        <w:rPr>
          <w:lang w:val="pl-PL"/>
        </w:rPr>
      </w:pPr>
      <w:r>
        <w:rPr>
          <w:lang w:val="pl-PL"/>
        </w:rPr>
        <w:t>Działanie poszczególnych rodzajów układów zostało zobrazowane na rysunkach poniżej.</w:t>
      </w:r>
    </w:p>
    <w:p w14:paraId="3548E2DC" w14:textId="77777777" w:rsidR="001F7C24" w:rsidRDefault="001F7C24" w:rsidP="00624E56">
      <w:pPr>
        <w:jc w:val="center"/>
        <w:rPr>
          <w:lang w:val="pl-PL"/>
        </w:rPr>
      </w:pPr>
      <w:r>
        <w:rPr>
          <w:noProof/>
        </w:rPr>
        <w:drawing>
          <wp:inline distT="0" distB="0" distL="0" distR="0" wp14:anchorId="43919812" wp14:editId="4383D3F7">
            <wp:extent cx="4591050" cy="800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91050" cy="800100"/>
                    </a:xfrm>
                    <a:prstGeom prst="rect">
                      <a:avLst/>
                    </a:prstGeom>
                    <a:noFill/>
                    <a:ln>
                      <a:noFill/>
                    </a:ln>
                  </pic:spPr>
                </pic:pic>
              </a:graphicData>
            </a:graphic>
          </wp:inline>
        </w:drawing>
      </w:r>
    </w:p>
    <w:p w14:paraId="4833DB34" w14:textId="77777777" w:rsidR="001F7C24" w:rsidRPr="001F7C24" w:rsidRDefault="001F7C24" w:rsidP="00624E56">
      <w:pPr>
        <w:jc w:val="center"/>
        <w:rPr>
          <w:i/>
          <w:lang w:val="pl-PL"/>
        </w:rPr>
      </w:pPr>
      <w:r w:rsidRPr="001F7C24">
        <w:rPr>
          <w:i/>
          <w:lang w:val="pl-PL"/>
        </w:rPr>
        <w:t>Rys 4.</w:t>
      </w:r>
      <w:r w:rsidR="002820F0">
        <w:rPr>
          <w:i/>
          <w:lang w:val="pl-PL"/>
        </w:rPr>
        <w:t>1.</w:t>
      </w:r>
      <w:r w:rsidRPr="001F7C24">
        <w:rPr>
          <w:i/>
          <w:lang w:val="pl-PL"/>
        </w:rPr>
        <w:t>1. Układ otwarty</w:t>
      </w:r>
    </w:p>
    <w:p w14:paraId="086D2619" w14:textId="77777777" w:rsidR="001F7C24" w:rsidRDefault="001F7C24" w:rsidP="00624E56">
      <w:pPr>
        <w:jc w:val="both"/>
        <w:rPr>
          <w:lang w:val="pl-PL"/>
        </w:rPr>
      </w:pPr>
    </w:p>
    <w:p w14:paraId="5E5B3624" w14:textId="77777777" w:rsidR="001F7C24" w:rsidRDefault="00B10544" w:rsidP="00624E56">
      <w:pPr>
        <w:jc w:val="both"/>
        <w:rPr>
          <w:lang w:val="pl-PL"/>
        </w:rPr>
      </w:pPr>
      <w:r>
        <w:rPr>
          <w:lang w:val="pl-PL"/>
        </w:rPr>
        <w:t xml:space="preserve">Celem regulacji jest uzyskanie określonej wartości sygnału wyjściowego. </w:t>
      </w:r>
      <w:r w:rsidR="001F7C24">
        <w:rPr>
          <w:lang w:val="pl-PL"/>
        </w:rPr>
        <w:t>W układzie otwartym system sterujący nie dostaje informacji od obiektu regulacji</w:t>
      </w:r>
      <w:r>
        <w:rPr>
          <w:lang w:val="pl-PL"/>
        </w:rPr>
        <w:t xml:space="preserve"> i nie posiada możliwości kompensacji ewentualnych zakłóceń w torze głównym. Te przyczyny powodują, że ciężko zrealizować cel regulacji. W tego powodu w przemyśle, w miarę możliwości, wykorzystuje się układy zamknięte.</w:t>
      </w:r>
    </w:p>
    <w:p w14:paraId="6C38F198" w14:textId="77777777" w:rsidR="00B10544" w:rsidRDefault="00B10544" w:rsidP="00624E56">
      <w:pPr>
        <w:jc w:val="center"/>
        <w:rPr>
          <w:lang w:val="pl-PL"/>
        </w:rPr>
      </w:pPr>
      <w:r>
        <w:rPr>
          <w:noProof/>
        </w:rPr>
        <w:lastRenderedPageBreak/>
        <w:drawing>
          <wp:inline distT="0" distB="0" distL="0" distR="0" wp14:anchorId="33677403" wp14:editId="22DA634B">
            <wp:extent cx="4591050" cy="1143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91050" cy="1143000"/>
                    </a:xfrm>
                    <a:prstGeom prst="rect">
                      <a:avLst/>
                    </a:prstGeom>
                    <a:noFill/>
                    <a:ln>
                      <a:noFill/>
                    </a:ln>
                  </pic:spPr>
                </pic:pic>
              </a:graphicData>
            </a:graphic>
          </wp:inline>
        </w:drawing>
      </w:r>
    </w:p>
    <w:p w14:paraId="5F995159" w14:textId="77777777" w:rsidR="00B10544" w:rsidRPr="00B10544" w:rsidRDefault="00B10544" w:rsidP="00624E56">
      <w:pPr>
        <w:jc w:val="center"/>
        <w:rPr>
          <w:i/>
          <w:lang w:val="pl-PL"/>
        </w:rPr>
      </w:pPr>
      <w:r w:rsidRPr="00B10544">
        <w:rPr>
          <w:i/>
          <w:lang w:val="pl-PL"/>
        </w:rPr>
        <w:t>Rys. 4.</w:t>
      </w:r>
      <w:r w:rsidR="002820F0">
        <w:rPr>
          <w:i/>
          <w:lang w:val="pl-PL"/>
        </w:rPr>
        <w:t>1.</w:t>
      </w:r>
      <w:r w:rsidRPr="00B10544">
        <w:rPr>
          <w:i/>
          <w:lang w:val="pl-PL"/>
        </w:rPr>
        <w:t>2. Układ zamknięty</w:t>
      </w:r>
    </w:p>
    <w:p w14:paraId="78783D2D" w14:textId="19DD8FA6" w:rsidR="002820F0" w:rsidRDefault="00B10544" w:rsidP="00624E56">
      <w:pPr>
        <w:jc w:val="both"/>
        <w:rPr>
          <w:lang w:val="pl-PL"/>
        </w:rPr>
      </w:pPr>
      <w:r>
        <w:rPr>
          <w:lang w:val="pl-PL"/>
        </w:rPr>
        <w:t xml:space="preserve">Za powyższym rysunku widać znaczącą różnicę. </w:t>
      </w:r>
      <w:r w:rsidR="00F80241">
        <w:rPr>
          <w:lang w:val="pl-PL"/>
        </w:rPr>
        <w:t>W układzie istnieje sprzężenie zwrotne, którym do regulatora, jest przekazywana informacja o stanie sygnału wyjściowego.</w:t>
      </w:r>
      <w:r w:rsidR="00F80241">
        <w:rPr>
          <w:lang w:val="pl-PL"/>
        </w:rPr>
        <w:br/>
        <w:t>Taka struktura pozwala na przygotowanie dokładnego algorytmu regulacji, który będzie posiadał uwzględniał stan obiektu oraz zakłócenia w układzie.</w:t>
      </w:r>
      <w:r w:rsidR="001675B2">
        <w:rPr>
          <w:lang w:val="pl-PL"/>
        </w:rPr>
        <w:t xml:space="preserve"> </w:t>
      </w:r>
      <w:r w:rsidR="000D3CE9">
        <w:rPr>
          <w:lang w:val="pl-PL"/>
        </w:rPr>
        <w:t>Na zakłóce</w:t>
      </w:r>
      <w:r w:rsidR="002820F0">
        <w:rPr>
          <w:lang w:val="pl-PL"/>
        </w:rPr>
        <w:t xml:space="preserve">nia wpływa eksploatacja układu, starzenie się elementów, warunki pracy oraz klimatyczne. Doprowadzają one </w:t>
      </w:r>
      <w:r w:rsidR="000D3CE9">
        <w:rPr>
          <w:lang w:val="pl-PL"/>
        </w:rPr>
        <w:t>do zmian parametrów, takich jak sprężystość, tłumienie czy przewodność cieplna i elektryczna</w:t>
      </w:r>
      <w:r w:rsidR="002820F0">
        <w:rPr>
          <w:lang w:val="pl-PL"/>
        </w:rPr>
        <w:t>, co skutkuj</w:t>
      </w:r>
      <w:r w:rsidR="002A49CE">
        <w:rPr>
          <w:lang w:val="pl-PL"/>
        </w:rPr>
        <w:t>e zmianą pracy całego systemu [9</w:t>
      </w:r>
      <w:r w:rsidR="002820F0">
        <w:rPr>
          <w:lang w:val="pl-PL"/>
        </w:rPr>
        <w:t>].</w:t>
      </w:r>
      <w:r w:rsidR="001675B2">
        <w:rPr>
          <w:lang w:val="pl-PL"/>
        </w:rPr>
        <w:t xml:space="preserve"> </w:t>
      </w:r>
      <w:r w:rsidR="002820F0">
        <w:rPr>
          <w:lang w:val="pl-PL"/>
        </w:rPr>
        <w:t>Podstawowym zadaniem układu regulacji jest osiągnięcie zadanego celu, pomimo występujących zakłóceń. Istnieją różne typy układów regulacji, które różnią się algorytmem pracy. Wśród nich wyróżniamy:</w:t>
      </w:r>
    </w:p>
    <w:p w14:paraId="37CFD126" w14:textId="77777777" w:rsidR="002820F0" w:rsidRDefault="002820F0" w:rsidP="00624E56">
      <w:pPr>
        <w:pStyle w:val="ListParagraph"/>
        <w:numPr>
          <w:ilvl w:val="0"/>
          <w:numId w:val="7"/>
        </w:numPr>
        <w:jc w:val="both"/>
        <w:rPr>
          <w:lang w:val="pl-PL"/>
        </w:rPr>
      </w:pPr>
      <w:r>
        <w:rPr>
          <w:lang w:val="pl-PL"/>
        </w:rPr>
        <w:t>U</w:t>
      </w:r>
      <w:r w:rsidRPr="002820F0">
        <w:rPr>
          <w:lang w:val="pl-PL"/>
        </w:rPr>
        <w:t>kłady stałowartościowe</w:t>
      </w:r>
      <w:r>
        <w:rPr>
          <w:lang w:val="pl-PL"/>
        </w:rPr>
        <w:t xml:space="preserve"> – mają one za zadanie utrzymanie stałej, zadanej wartości sygnału wyjściowego</w:t>
      </w:r>
      <w:r w:rsidR="005D0AC2">
        <w:rPr>
          <w:lang w:val="pl-PL"/>
        </w:rPr>
        <w:t>. Ten rodzaj jest wykorzystywany np. w procesach spalania, gdzie istotna jest praca w określonych wartościach temperatury.</w:t>
      </w:r>
    </w:p>
    <w:p w14:paraId="3A976490" w14:textId="77777777" w:rsidR="002820F0" w:rsidRDefault="002820F0" w:rsidP="00624E56">
      <w:pPr>
        <w:pStyle w:val="ListParagraph"/>
        <w:numPr>
          <w:ilvl w:val="0"/>
          <w:numId w:val="7"/>
        </w:numPr>
        <w:jc w:val="both"/>
        <w:rPr>
          <w:lang w:val="pl-PL"/>
        </w:rPr>
      </w:pPr>
      <w:r>
        <w:rPr>
          <w:lang w:val="pl-PL"/>
        </w:rPr>
        <w:t>Układy nadążne – gdzie sygnał wyjściowy podąża za w</w:t>
      </w:r>
      <w:r w:rsidR="005D0AC2">
        <w:rPr>
          <w:lang w:val="pl-PL"/>
        </w:rPr>
        <w:t>yznaczoną wcześniej trajektorią. Ten typ można spotkać np. w lotnictwie.</w:t>
      </w:r>
    </w:p>
    <w:p w14:paraId="5CF9C645" w14:textId="77777777" w:rsidR="002820F0" w:rsidRDefault="002820F0" w:rsidP="00624E56">
      <w:pPr>
        <w:pStyle w:val="ListParagraph"/>
        <w:numPr>
          <w:ilvl w:val="0"/>
          <w:numId w:val="7"/>
        </w:numPr>
        <w:jc w:val="both"/>
        <w:rPr>
          <w:lang w:val="pl-PL"/>
        </w:rPr>
      </w:pPr>
      <w:r>
        <w:rPr>
          <w:lang w:val="pl-PL"/>
        </w:rPr>
        <w:t xml:space="preserve">Układy programowane – sygnał </w:t>
      </w:r>
      <w:r w:rsidR="005D0AC2">
        <w:rPr>
          <w:lang w:val="pl-PL"/>
        </w:rPr>
        <w:t>wyjściowy zależy od algorytmu. Przykładem użycia teg</w:t>
      </w:r>
      <w:r w:rsidR="002A49CE">
        <w:rPr>
          <w:lang w:val="pl-PL"/>
        </w:rPr>
        <w:t>o rodzaju jest obrabiarka CNC [9</w:t>
      </w:r>
      <w:r w:rsidR="005D0AC2">
        <w:rPr>
          <w:lang w:val="pl-PL"/>
        </w:rPr>
        <w:t>].</w:t>
      </w:r>
    </w:p>
    <w:p w14:paraId="75383CB9" w14:textId="77777777" w:rsidR="005D0AC2" w:rsidRPr="005D0AC2" w:rsidRDefault="005D0AC2" w:rsidP="00624E56">
      <w:pPr>
        <w:jc w:val="both"/>
        <w:rPr>
          <w:lang w:val="pl-PL"/>
        </w:rPr>
      </w:pPr>
    </w:p>
    <w:p w14:paraId="097E887C" w14:textId="77777777" w:rsidR="00874FA8" w:rsidRDefault="00874FA8" w:rsidP="00624E56">
      <w:pPr>
        <w:spacing w:line="259" w:lineRule="auto"/>
        <w:jc w:val="both"/>
        <w:rPr>
          <w:rFonts w:eastAsiaTheme="majorEastAsia" w:cstheme="majorBidi"/>
          <w:b/>
          <w:sz w:val="28"/>
          <w:szCs w:val="26"/>
          <w:lang w:val="pl-PL"/>
        </w:rPr>
      </w:pPr>
      <w:r>
        <w:rPr>
          <w:lang w:val="pl-PL"/>
        </w:rPr>
        <w:br w:type="page"/>
      </w:r>
    </w:p>
    <w:p w14:paraId="5646B983" w14:textId="77777777" w:rsidR="00EF0F3D" w:rsidRDefault="002A49CE" w:rsidP="00624E56">
      <w:pPr>
        <w:pStyle w:val="Heading2"/>
        <w:jc w:val="both"/>
        <w:rPr>
          <w:lang w:val="pl-PL"/>
        </w:rPr>
      </w:pPr>
      <w:bookmarkStart w:id="447" w:name="_Toc523687330"/>
      <w:r>
        <w:rPr>
          <w:lang w:val="pl-PL"/>
        </w:rPr>
        <w:lastRenderedPageBreak/>
        <w:t>Projektowanie układów regulacji</w:t>
      </w:r>
      <w:bookmarkEnd w:id="447"/>
    </w:p>
    <w:p w14:paraId="7247C6D4" w14:textId="77777777" w:rsidR="002A49CE" w:rsidRDefault="002A49CE" w:rsidP="00624E56">
      <w:pPr>
        <w:ind w:firstLine="360"/>
        <w:jc w:val="both"/>
        <w:rPr>
          <w:lang w:val="pl-PL"/>
        </w:rPr>
      </w:pPr>
      <w:r>
        <w:rPr>
          <w:lang w:val="pl-PL"/>
        </w:rPr>
        <w:t xml:space="preserve">Układy regulacji </w:t>
      </w:r>
      <w:r w:rsidR="00462298">
        <w:rPr>
          <w:lang w:val="pl-PL"/>
        </w:rPr>
        <w:t>są projektowane według określonych kryteriów. Na cały proces składają się takie elementy, jak:</w:t>
      </w:r>
    </w:p>
    <w:p w14:paraId="46A3B6F7" w14:textId="77777777" w:rsidR="00462298" w:rsidRDefault="00462298" w:rsidP="00624E56">
      <w:pPr>
        <w:pStyle w:val="ListParagraph"/>
        <w:numPr>
          <w:ilvl w:val="0"/>
          <w:numId w:val="12"/>
        </w:numPr>
        <w:jc w:val="both"/>
        <w:rPr>
          <w:lang w:val="pl-PL"/>
        </w:rPr>
      </w:pPr>
      <w:r>
        <w:rPr>
          <w:lang w:val="pl-PL"/>
        </w:rPr>
        <w:t>Analiza zadania;</w:t>
      </w:r>
    </w:p>
    <w:p w14:paraId="11AEF6A1" w14:textId="77777777" w:rsidR="00462298" w:rsidRDefault="00462298" w:rsidP="00624E56">
      <w:pPr>
        <w:pStyle w:val="ListParagraph"/>
        <w:numPr>
          <w:ilvl w:val="0"/>
          <w:numId w:val="12"/>
        </w:numPr>
        <w:jc w:val="both"/>
        <w:rPr>
          <w:lang w:val="pl-PL"/>
        </w:rPr>
      </w:pPr>
      <w:r>
        <w:rPr>
          <w:lang w:val="pl-PL"/>
        </w:rPr>
        <w:t>Projekt wstępny;</w:t>
      </w:r>
    </w:p>
    <w:p w14:paraId="00382A40" w14:textId="77777777" w:rsidR="00462298" w:rsidRDefault="00462298" w:rsidP="00624E56">
      <w:pPr>
        <w:pStyle w:val="ListParagraph"/>
        <w:numPr>
          <w:ilvl w:val="0"/>
          <w:numId w:val="12"/>
        </w:numPr>
        <w:jc w:val="both"/>
        <w:rPr>
          <w:lang w:val="pl-PL"/>
        </w:rPr>
      </w:pPr>
      <w:r>
        <w:rPr>
          <w:lang w:val="pl-PL"/>
        </w:rPr>
        <w:t>Identyfikacja modelu układu regulacji;</w:t>
      </w:r>
    </w:p>
    <w:p w14:paraId="05B98FBA" w14:textId="77777777" w:rsidR="00462298" w:rsidRDefault="00462298" w:rsidP="00624E56">
      <w:pPr>
        <w:pStyle w:val="ListParagraph"/>
        <w:numPr>
          <w:ilvl w:val="0"/>
          <w:numId w:val="12"/>
        </w:numPr>
        <w:jc w:val="both"/>
        <w:rPr>
          <w:lang w:val="pl-PL"/>
        </w:rPr>
      </w:pPr>
      <w:r>
        <w:rPr>
          <w:lang w:val="pl-PL"/>
        </w:rPr>
        <w:t>Analiza właściwości układu oryginalnego (niekorygowanego);</w:t>
      </w:r>
    </w:p>
    <w:p w14:paraId="3ACB8812" w14:textId="77777777" w:rsidR="00462298" w:rsidRDefault="00462298" w:rsidP="00624E56">
      <w:pPr>
        <w:pStyle w:val="ListParagraph"/>
        <w:numPr>
          <w:ilvl w:val="0"/>
          <w:numId w:val="12"/>
        </w:numPr>
        <w:jc w:val="both"/>
        <w:rPr>
          <w:lang w:val="pl-PL"/>
        </w:rPr>
      </w:pPr>
      <w:r>
        <w:rPr>
          <w:lang w:val="pl-PL"/>
        </w:rPr>
        <w:t>Korekcja właściwości układu;</w:t>
      </w:r>
    </w:p>
    <w:p w14:paraId="2D2FF6EA" w14:textId="77777777" w:rsidR="00462298" w:rsidRDefault="00462298" w:rsidP="00624E56">
      <w:pPr>
        <w:pStyle w:val="ListParagraph"/>
        <w:numPr>
          <w:ilvl w:val="0"/>
          <w:numId w:val="12"/>
        </w:numPr>
        <w:jc w:val="both"/>
        <w:rPr>
          <w:lang w:val="pl-PL"/>
        </w:rPr>
      </w:pPr>
      <w:r>
        <w:rPr>
          <w:lang w:val="pl-PL"/>
        </w:rPr>
        <w:t>Analiza właściwości układu skorygowanego [5].</w:t>
      </w:r>
    </w:p>
    <w:p w14:paraId="24203092" w14:textId="77777777" w:rsidR="00462298" w:rsidRDefault="00462298" w:rsidP="00624E56">
      <w:pPr>
        <w:jc w:val="both"/>
        <w:rPr>
          <w:lang w:val="pl-PL"/>
        </w:rPr>
      </w:pPr>
    </w:p>
    <w:p w14:paraId="01F42869" w14:textId="77777777" w:rsidR="00462298" w:rsidRDefault="00462298" w:rsidP="00624E56">
      <w:pPr>
        <w:ind w:firstLine="360"/>
        <w:jc w:val="both"/>
        <w:rPr>
          <w:lang w:val="pl-PL"/>
        </w:rPr>
      </w:pPr>
      <w:r>
        <w:rPr>
          <w:lang w:val="pl-PL"/>
        </w:rPr>
        <w:t>W ramach analizy zadania projektant rozważa problemy, które dotyczą warunków pracy oraz wymagań, które musi spełniać dany układ. Do takich parametrów możemy zaliczyć przede wszystkim dokładność statyczną i dynamiczną, czyli uchyb ustalony oraz p</w:t>
      </w:r>
      <w:r w:rsidR="00A66272">
        <w:rPr>
          <w:lang w:val="pl-PL"/>
        </w:rPr>
        <w:t>rzeregulowanie i czas regulacji [5].</w:t>
      </w:r>
    </w:p>
    <w:p w14:paraId="0EBEEFAE" w14:textId="74F75D20" w:rsidR="00A66272" w:rsidRDefault="00462298" w:rsidP="00624E56">
      <w:pPr>
        <w:ind w:firstLine="360"/>
        <w:jc w:val="both"/>
        <w:rPr>
          <w:lang w:val="pl-PL"/>
        </w:rPr>
      </w:pPr>
      <w:r>
        <w:rPr>
          <w:lang w:val="pl-PL"/>
        </w:rPr>
        <w:t xml:space="preserve">Drugi krok dotyczy przygotowania projektu wstępnego czyli koncepcję rozwiązania danego zadania. Ten etap ściśle wiąże się </w:t>
      </w:r>
      <w:r w:rsidR="00A66272">
        <w:rPr>
          <w:lang w:val="pl-PL"/>
        </w:rPr>
        <w:t xml:space="preserve">identyfikacją obiektu regulacji. Znajomość modelu jest kluczowa do przygotowania poprawnego algorytmu sterowania, ponieważ każdy typ obiektu cechuje się innymi właściwościami. </w:t>
      </w:r>
      <w:r w:rsidR="00E467BB">
        <w:rPr>
          <w:lang w:val="pl-PL"/>
        </w:rPr>
        <w:t>Przykładowo, o</w:t>
      </w:r>
      <w:r w:rsidR="00A66272">
        <w:rPr>
          <w:lang w:val="pl-PL"/>
        </w:rPr>
        <w:t>dpowiedź obiektów inercyjnych ustala się na określonej wartości, a dla obiektu całkującego dąży do nieskończoności.</w:t>
      </w:r>
      <w:r w:rsidR="00E467BB">
        <w:rPr>
          <w:lang w:val="pl-PL"/>
        </w:rPr>
        <w:t xml:space="preserve"> Z tego wynika, że metody regulacji dla obu przypadków będą różne, ponieważ zachowanie samych obiektów jest inne.</w:t>
      </w:r>
    </w:p>
    <w:p w14:paraId="180E9A4F" w14:textId="50BC9BCC" w:rsidR="00E467BB" w:rsidRDefault="00E467BB" w:rsidP="00624E56">
      <w:pPr>
        <w:ind w:firstLine="360"/>
        <w:jc w:val="both"/>
        <w:rPr>
          <w:lang w:val="pl-PL"/>
        </w:rPr>
      </w:pPr>
      <w:r>
        <w:rPr>
          <w:lang w:val="pl-PL"/>
        </w:rPr>
        <w:t>Następnie analizuje się zachowanie układu nieskorygowanego, czyli bez włączonego regulatora. Liczy się uchyb statyczny, przeregulowanie, czas regulacji przy określonych warunkach, np. skokowym sygnale wymuszającym oraz stałym zakłóceniu i porównuje otrzymane wyniki z wymaganiami [5].</w:t>
      </w:r>
      <w:r w:rsidR="001675B2">
        <w:rPr>
          <w:lang w:val="pl-PL"/>
        </w:rPr>
        <w:t xml:space="preserve"> </w:t>
      </w:r>
      <w:r>
        <w:rPr>
          <w:lang w:val="pl-PL"/>
        </w:rPr>
        <w:t>Jeżeli rezultaty nie spełniają założeń projektowych należy dostroić układ. Celem korekcji może być likwidacja uchybu ustalonego, zmniejszenie lub likwidacja przeregulowania lub skrócenie czasu regulacji.</w:t>
      </w:r>
    </w:p>
    <w:p w14:paraId="03428C83" w14:textId="77777777" w:rsidR="00E467BB" w:rsidRDefault="00E467BB" w:rsidP="00624E56">
      <w:pPr>
        <w:ind w:firstLine="360"/>
        <w:jc w:val="both"/>
        <w:rPr>
          <w:lang w:val="pl-PL"/>
        </w:rPr>
      </w:pPr>
      <w:r>
        <w:rPr>
          <w:lang w:val="pl-PL"/>
        </w:rPr>
        <w:lastRenderedPageBreak/>
        <w:t>Kolejnym etapem jest dobór odpowiedniego regulatora, którego praca umożliwi osiągnięcie zadanych wartości. Projektant powinien dobrać odpowiednie parametry regulatora, takie jak wzmocnienie i stałe czasowe.</w:t>
      </w:r>
    </w:p>
    <w:p w14:paraId="2B153FD4" w14:textId="77777777" w:rsidR="00E467BB" w:rsidRDefault="00E467BB" w:rsidP="00624E56">
      <w:pPr>
        <w:ind w:firstLine="360"/>
        <w:jc w:val="both"/>
        <w:rPr>
          <w:lang w:val="pl-PL"/>
        </w:rPr>
      </w:pPr>
      <w:r>
        <w:rPr>
          <w:lang w:val="pl-PL"/>
        </w:rPr>
        <w:t xml:space="preserve">Ostatnim krokiem jest analiza układu skorygowanego, czyli </w:t>
      </w:r>
      <w:r w:rsidR="003C3AA5">
        <w:rPr>
          <w:lang w:val="pl-PL"/>
        </w:rPr>
        <w:t>z działającym regulatorem i porównanie otrzymanych wyników z wymaganiami. Etap projektowania kończy się kiedy zastosowany algorytm regulacji spełni wszystkie cele regulacji.</w:t>
      </w:r>
    </w:p>
    <w:p w14:paraId="693E715F" w14:textId="77777777" w:rsidR="005A26DD" w:rsidRPr="005A26DD" w:rsidRDefault="005A26DD" w:rsidP="00624E56">
      <w:pPr>
        <w:jc w:val="both"/>
        <w:rPr>
          <w:lang w:val="pl-PL"/>
        </w:rPr>
      </w:pPr>
    </w:p>
    <w:p w14:paraId="1B9033B0" w14:textId="77777777" w:rsidR="003C3AA5" w:rsidRDefault="003C3AA5" w:rsidP="00624E56">
      <w:pPr>
        <w:pStyle w:val="Heading2"/>
        <w:jc w:val="both"/>
        <w:rPr>
          <w:lang w:val="pl-PL"/>
        </w:rPr>
      </w:pPr>
      <w:bookmarkStart w:id="448" w:name="_Toc523687331"/>
      <w:r>
        <w:rPr>
          <w:lang w:val="pl-PL"/>
        </w:rPr>
        <w:t>Regulatory</w:t>
      </w:r>
      <w:bookmarkEnd w:id="448"/>
    </w:p>
    <w:p w14:paraId="061BA92E" w14:textId="641A6E35" w:rsidR="003C3AA5" w:rsidRDefault="00C95D79" w:rsidP="00624E56">
      <w:pPr>
        <w:ind w:firstLine="360"/>
        <w:jc w:val="both"/>
        <w:rPr>
          <w:lang w:val="pl-PL"/>
        </w:rPr>
      </w:pPr>
      <w:r>
        <w:rPr>
          <w:lang w:val="pl-PL"/>
        </w:rPr>
        <w:t>Według definicji</w:t>
      </w:r>
      <w:r w:rsidR="00624E56">
        <w:rPr>
          <w:lang w:val="pl-PL"/>
        </w:rPr>
        <w:t xml:space="preserve"> prof. </w:t>
      </w:r>
      <w:proofErr w:type="spellStart"/>
      <w:r w:rsidR="00624E56">
        <w:rPr>
          <w:lang w:val="pl-PL"/>
        </w:rPr>
        <w:t>Oprzędkiewicz</w:t>
      </w:r>
      <w:proofErr w:type="spellEnd"/>
      <w:r>
        <w:rPr>
          <w:lang w:val="pl-PL"/>
        </w:rPr>
        <w:t xml:space="preserve"> „r</w:t>
      </w:r>
      <w:r w:rsidRPr="00C95D79">
        <w:rPr>
          <w:lang w:val="pl-PL"/>
        </w:rPr>
        <w:t>egulatorem</w:t>
      </w:r>
      <w:r>
        <w:rPr>
          <w:lang w:val="pl-PL"/>
        </w:rPr>
        <w:t xml:space="preserve"> </w:t>
      </w:r>
      <w:r w:rsidRPr="00C95D79">
        <w:rPr>
          <w:lang w:val="pl-PL"/>
        </w:rPr>
        <w:t>nazywamy</w:t>
      </w:r>
      <w:r>
        <w:rPr>
          <w:lang w:val="pl-PL"/>
        </w:rPr>
        <w:t xml:space="preserve"> c</w:t>
      </w:r>
      <w:r w:rsidRPr="00C95D79">
        <w:rPr>
          <w:lang w:val="pl-PL"/>
        </w:rPr>
        <w:t>złon</w:t>
      </w:r>
      <w:r>
        <w:rPr>
          <w:lang w:val="pl-PL"/>
        </w:rPr>
        <w:t xml:space="preserve"> </w:t>
      </w:r>
      <w:r w:rsidRPr="00C95D79">
        <w:rPr>
          <w:lang w:val="pl-PL"/>
        </w:rPr>
        <w:t>wprowadzony</w:t>
      </w:r>
      <w:r>
        <w:rPr>
          <w:lang w:val="pl-PL"/>
        </w:rPr>
        <w:t xml:space="preserve"> </w:t>
      </w:r>
      <w:r w:rsidRPr="00C95D79">
        <w:rPr>
          <w:lang w:val="pl-PL"/>
        </w:rPr>
        <w:t>do</w:t>
      </w:r>
      <w:r>
        <w:rPr>
          <w:lang w:val="pl-PL"/>
        </w:rPr>
        <w:t xml:space="preserve"> </w:t>
      </w:r>
      <w:r w:rsidRPr="00C95D79">
        <w:rPr>
          <w:lang w:val="pl-PL"/>
        </w:rPr>
        <w:t>układu</w:t>
      </w:r>
      <w:r>
        <w:rPr>
          <w:lang w:val="pl-PL"/>
        </w:rPr>
        <w:t xml:space="preserve"> </w:t>
      </w:r>
      <w:r w:rsidRPr="00C95D79">
        <w:rPr>
          <w:lang w:val="pl-PL"/>
        </w:rPr>
        <w:t>dla</w:t>
      </w:r>
      <w:r>
        <w:rPr>
          <w:lang w:val="pl-PL"/>
        </w:rPr>
        <w:t xml:space="preserve"> </w:t>
      </w:r>
      <w:r w:rsidRPr="00C95D79">
        <w:rPr>
          <w:lang w:val="pl-PL"/>
        </w:rPr>
        <w:t>poprawienia</w:t>
      </w:r>
      <w:r>
        <w:rPr>
          <w:lang w:val="pl-PL"/>
        </w:rPr>
        <w:t xml:space="preserve"> w</w:t>
      </w:r>
      <w:r w:rsidRPr="00C95D79">
        <w:rPr>
          <w:lang w:val="pl-PL"/>
        </w:rPr>
        <w:t>łaściwości</w:t>
      </w:r>
      <w:r>
        <w:rPr>
          <w:lang w:val="pl-PL"/>
        </w:rPr>
        <w:t xml:space="preserve"> </w:t>
      </w:r>
      <w:r w:rsidRPr="00C95D79">
        <w:rPr>
          <w:lang w:val="pl-PL"/>
        </w:rPr>
        <w:t>eksploatacyjnych</w:t>
      </w:r>
      <w:r>
        <w:rPr>
          <w:lang w:val="pl-PL"/>
        </w:rPr>
        <w:t xml:space="preserve"> </w:t>
      </w:r>
      <w:r w:rsidRPr="00C95D79">
        <w:rPr>
          <w:lang w:val="pl-PL"/>
        </w:rPr>
        <w:t>tego</w:t>
      </w:r>
      <w:r>
        <w:rPr>
          <w:lang w:val="pl-PL"/>
        </w:rPr>
        <w:t xml:space="preserve"> </w:t>
      </w:r>
      <w:r w:rsidRPr="00C95D79">
        <w:rPr>
          <w:lang w:val="pl-PL"/>
        </w:rPr>
        <w:t>układu</w:t>
      </w:r>
      <w:r>
        <w:rPr>
          <w:lang w:val="pl-PL"/>
        </w:rPr>
        <w:t>” [5]. Są one wykorzystywane przede wszystkim do takich zastosowań, jak:</w:t>
      </w:r>
    </w:p>
    <w:p w14:paraId="6E35ECB3" w14:textId="77777777" w:rsidR="00C95D79" w:rsidRDefault="00524F80" w:rsidP="00624E56">
      <w:pPr>
        <w:pStyle w:val="ListParagraph"/>
        <w:numPr>
          <w:ilvl w:val="0"/>
          <w:numId w:val="10"/>
        </w:numPr>
        <w:jc w:val="both"/>
        <w:rPr>
          <w:lang w:val="pl-PL"/>
        </w:rPr>
      </w:pPr>
      <w:r>
        <w:rPr>
          <w:lang w:val="pl-PL"/>
        </w:rPr>
        <w:t>Utrzymanie sygnału wyjściowego na stałym poziomie;</w:t>
      </w:r>
    </w:p>
    <w:p w14:paraId="25C68890" w14:textId="77777777" w:rsidR="00524F80" w:rsidRDefault="00524F80" w:rsidP="00624E56">
      <w:pPr>
        <w:pStyle w:val="ListParagraph"/>
        <w:numPr>
          <w:ilvl w:val="0"/>
          <w:numId w:val="10"/>
        </w:numPr>
        <w:jc w:val="both"/>
        <w:rPr>
          <w:lang w:val="pl-PL"/>
        </w:rPr>
      </w:pPr>
      <w:r>
        <w:rPr>
          <w:lang w:val="pl-PL"/>
        </w:rPr>
        <w:t>Minimalizacja uchybu statycznego oraz ukształtowanie charakterystyk dynamicznych układu;</w:t>
      </w:r>
    </w:p>
    <w:p w14:paraId="4C71C7C4" w14:textId="2F9CA660" w:rsidR="00524F80" w:rsidRDefault="00524F80" w:rsidP="00624E56">
      <w:pPr>
        <w:pStyle w:val="ListParagraph"/>
        <w:numPr>
          <w:ilvl w:val="0"/>
          <w:numId w:val="10"/>
        </w:numPr>
        <w:jc w:val="both"/>
        <w:rPr>
          <w:lang w:val="pl-PL"/>
        </w:rPr>
      </w:pPr>
      <w:r>
        <w:rPr>
          <w:lang w:val="pl-PL"/>
        </w:rPr>
        <w:t>Zmniejszenie wpływu zakłóceń;</w:t>
      </w:r>
    </w:p>
    <w:p w14:paraId="27A78B51" w14:textId="0A3939C3" w:rsidR="00624E56" w:rsidRDefault="00624E56" w:rsidP="00624E56">
      <w:pPr>
        <w:pStyle w:val="ListParagraph"/>
        <w:numPr>
          <w:ilvl w:val="0"/>
          <w:numId w:val="10"/>
        </w:numPr>
        <w:jc w:val="both"/>
        <w:rPr>
          <w:lang w:val="pl-PL"/>
        </w:rPr>
      </w:pPr>
      <w:r>
        <w:rPr>
          <w:lang w:val="pl-PL"/>
        </w:rPr>
        <w:t>Utrzymywanie sygnału wyjściowego na stałym poziomie w układach stałowartościowych;</w:t>
      </w:r>
    </w:p>
    <w:p w14:paraId="50699361" w14:textId="6982284E" w:rsidR="00624E56" w:rsidRDefault="00624E56" w:rsidP="00624E56">
      <w:pPr>
        <w:pStyle w:val="ListParagraph"/>
        <w:numPr>
          <w:ilvl w:val="0"/>
          <w:numId w:val="10"/>
        </w:numPr>
        <w:jc w:val="both"/>
        <w:rPr>
          <w:lang w:val="pl-PL"/>
        </w:rPr>
      </w:pPr>
      <w:r>
        <w:rPr>
          <w:lang w:val="pl-PL"/>
        </w:rPr>
        <w:t>Poprawa nadążności sygnału wyjściowego na sygnałem wejściowym w układach nadążnych [3].</w:t>
      </w:r>
    </w:p>
    <w:p w14:paraId="71B591B1" w14:textId="176DBE0C" w:rsidR="00624E56" w:rsidRDefault="00624E56" w:rsidP="00DE1F51">
      <w:pPr>
        <w:jc w:val="both"/>
        <w:rPr>
          <w:lang w:val="pl-PL"/>
        </w:rPr>
      </w:pPr>
    </w:p>
    <w:p w14:paraId="6820969E" w14:textId="3C019093" w:rsidR="00671F2D" w:rsidRDefault="00671F2D" w:rsidP="00DE1F51">
      <w:pPr>
        <w:jc w:val="both"/>
        <w:rPr>
          <w:lang w:val="pl-PL"/>
        </w:rPr>
      </w:pPr>
      <w:r>
        <w:rPr>
          <w:lang w:val="pl-PL"/>
        </w:rPr>
        <w:t>Typowy układ z regulatorem ma postać:</w:t>
      </w:r>
    </w:p>
    <w:p w14:paraId="23143690" w14:textId="0B122132" w:rsidR="00671F2D" w:rsidRPr="00DE1F51" w:rsidRDefault="00671F2D" w:rsidP="00DE1F51">
      <w:pPr>
        <w:jc w:val="center"/>
        <w:rPr>
          <w:i/>
          <w:lang w:val="pl-PL"/>
        </w:rPr>
      </w:pPr>
      <w:r w:rsidRPr="00DE1F51">
        <w:rPr>
          <w:i/>
          <w:noProof/>
        </w:rPr>
        <w:lastRenderedPageBreak/>
        <w:drawing>
          <wp:inline distT="0" distB="0" distL="0" distR="0" wp14:anchorId="063A3B54" wp14:editId="67073D6E">
            <wp:extent cx="4991100" cy="1866900"/>
            <wp:effectExtent l="0" t="0" r="0" b="0"/>
            <wp:docPr id="14" name="Picture 14" descr="C:\Users\JSciga\Desktop\00_Magisterka\schemat_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Sciga\Desktop\00_Magisterka\schemat_re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1100" cy="1866900"/>
                    </a:xfrm>
                    <a:prstGeom prst="rect">
                      <a:avLst/>
                    </a:prstGeom>
                    <a:noFill/>
                    <a:ln>
                      <a:noFill/>
                    </a:ln>
                  </pic:spPr>
                </pic:pic>
              </a:graphicData>
            </a:graphic>
          </wp:inline>
        </w:drawing>
      </w:r>
    </w:p>
    <w:p w14:paraId="519037B5" w14:textId="470BF5A8" w:rsidR="00671F2D" w:rsidRPr="00DE1F51" w:rsidRDefault="00671F2D" w:rsidP="00DE1F51">
      <w:pPr>
        <w:jc w:val="center"/>
        <w:rPr>
          <w:i/>
          <w:lang w:val="pl-PL"/>
        </w:rPr>
      </w:pPr>
      <w:r w:rsidRPr="00DE1F51">
        <w:rPr>
          <w:i/>
          <w:lang w:val="pl-PL"/>
        </w:rPr>
        <w:t>Rys. 4.1. Schemat blokowy układu zamkniętego z regulatorem</w:t>
      </w:r>
      <w:r w:rsidR="007D15F6">
        <w:rPr>
          <w:i/>
          <w:lang w:val="pl-PL"/>
        </w:rPr>
        <w:t xml:space="preserve"> [3]</w:t>
      </w:r>
    </w:p>
    <w:p w14:paraId="6B30CBF4" w14:textId="77777777" w:rsidR="00671F2D" w:rsidRDefault="00671F2D" w:rsidP="00DE1F51">
      <w:pPr>
        <w:jc w:val="both"/>
        <w:rPr>
          <w:lang w:val="pl-PL"/>
        </w:rPr>
      </w:pPr>
    </w:p>
    <w:p w14:paraId="27A80D73" w14:textId="7FE1D9F3" w:rsidR="00624E56" w:rsidRDefault="00624E56" w:rsidP="00DE1F51">
      <w:pPr>
        <w:jc w:val="both"/>
        <w:rPr>
          <w:lang w:val="pl-PL"/>
        </w:rPr>
      </w:pPr>
      <w:r>
        <w:rPr>
          <w:lang w:val="pl-PL"/>
        </w:rPr>
        <w:t xml:space="preserve">Konwencjonalne regulatory można podzielić ze względu na </w:t>
      </w:r>
      <w:r w:rsidR="00671F2D">
        <w:rPr>
          <w:lang w:val="pl-PL"/>
        </w:rPr>
        <w:t>sposób przetwarzania syg</w:t>
      </w:r>
      <w:r w:rsidR="007D15F6">
        <w:rPr>
          <w:lang w:val="pl-PL"/>
        </w:rPr>
        <w:t>nału uchybu E(s) w sygnał U(s)</w:t>
      </w:r>
      <w:r w:rsidR="00B77147">
        <w:rPr>
          <w:lang w:val="pl-PL"/>
        </w:rPr>
        <w:t xml:space="preserve"> (Rys. 4.1.)</w:t>
      </w:r>
      <w:r w:rsidR="007D15F6">
        <w:rPr>
          <w:lang w:val="pl-PL"/>
        </w:rPr>
        <w:t>:</w:t>
      </w:r>
    </w:p>
    <w:p w14:paraId="61498870" w14:textId="7FA398CC" w:rsidR="007D15F6" w:rsidRDefault="007D15F6" w:rsidP="00DE1F51">
      <w:pPr>
        <w:pStyle w:val="ListParagraph"/>
        <w:numPr>
          <w:ilvl w:val="0"/>
          <w:numId w:val="30"/>
        </w:numPr>
        <w:jc w:val="both"/>
        <w:rPr>
          <w:lang w:val="pl-PL"/>
        </w:rPr>
      </w:pPr>
      <w:r>
        <w:rPr>
          <w:lang w:val="pl-PL"/>
        </w:rPr>
        <w:t>Regulatory liniowe;</w:t>
      </w:r>
    </w:p>
    <w:p w14:paraId="4229B927" w14:textId="798978DF" w:rsidR="007D15F6" w:rsidRDefault="007D15F6" w:rsidP="00DE1F51">
      <w:pPr>
        <w:pStyle w:val="ListParagraph"/>
        <w:numPr>
          <w:ilvl w:val="0"/>
          <w:numId w:val="30"/>
        </w:numPr>
        <w:jc w:val="both"/>
        <w:rPr>
          <w:lang w:val="pl-PL"/>
        </w:rPr>
      </w:pPr>
      <w:r>
        <w:rPr>
          <w:lang w:val="pl-PL"/>
        </w:rPr>
        <w:t>Regulatory dwupołożeniowe;</w:t>
      </w:r>
    </w:p>
    <w:p w14:paraId="29EEF248" w14:textId="7F4D1EFA" w:rsidR="007D15F6" w:rsidRDefault="007D15F6" w:rsidP="00DE1F51">
      <w:pPr>
        <w:pStyle w:val="ListParagraph"/>
        <w:numPr>
          <w:ilvl w:val="0"/>
          <w:numId w:val="30"/>
        </w:numPr>
        <w:jc w:val="both"/>
        <w:rPr>
          <w:lang w:val="pl-PL"/>
        </w:rPr>
      </w:pPr>
      <w:r>
        <w:rPr>
          <w:lang w:val="pl-PL"/>
        </w:rPr>
        <w:t>Regulatory trójpołożeniowe;</w:t>
      </w:r>
    </w:p>
    <w:p w14:paraId="4CAA5561" w14:textId="607B1547" w:rsidR="007D15F6" w:rsidRDefault="007D15F6" w:rsidP="00DE1F51">
      <w:pPr>
        <w:pStyle w:val="ListParagraph"/>
        <w:numPr>
          <w:ilvl w:val="0"/>
          <w:numId w:val="30"/>
        </w:numPr>
        <w:jc w:val="both"/>
        <w:rPr>
          <w:lang w:val="pl-PL"/>
        </w:rPr>
      </w:pPr>
      <w:r>
        <w:rPr>
          <w:lang w:val="pl-PL"/>
        </w:rPr>
        <w:t>Regulatory impulsowe [3].</w:t>
      </w:r>
    </w:p>
    <w:p w14:paraId="3A46A1FE" w14:textId="19D9D9ED" w:rsidR="007D15F6" w:rsidRDefault="007D15F6" w:rsidP="00DE1F51">
      <w:pPr>
        <w:jc w:val="both"/>
        <w:rPr>
          <w:lang w:val="pl-PL"/>
        </w:rPr>
      </w:pPr>
      <w:r>
        <w:rPr>
          <w:lang w:val="pl-PL"/>
        </w:rPr>
        <w:t>W tej pracy zostanie poruszona tematyka pierwszego typy regulatorów. Zasada działania regulatorów liniowych została przedstawiona na rysunku 4.2.</w:t>
      </w:r>
    </w:p>
    <w:p w14:paraId="558A1E1B" w14:textId="49E06220" w:rsidR="007D15F6" w:rsidRPr="00DE1F51" w:rsidRDefault="007D15F6" w:rsidP="00DE1F51">
      <w:pPr>
        <w:jc w:val="center"/>
        <w:rPr>
          <w:i/>
          <w:lang w:val="pl-PL"/>
        </w:rPr>
      </w:pPr>
      <w:r w:rsidRPr="00DE1F51">
        <w:rPr>
          <w:i/>
          <w:noProof/>
        </w:rPr>
        <w:drawing>
          <wp:inline distT="0" distB="0" distL="0" distR="0" wp14:anchorId="26DC9B93" wp14:editId="4DEF9B65">
            <wp:extent cx="3533775" cy="2314575"/>
            <wp:effectExtent l="0" t="0" r="9525" b="9525"/>
            <wp:docPr id="15" name="Picture 15" descr="C:\Users\JSciga\Desktop\00_Magisterka\pid_sche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Sciga\Desktop\00_Magisterka\pid_schema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33775" cy="2314575"/>
                    </a:xfrm>
                    <a:prstGeom prst="rect">
                      <a:avLst/>
                    </a:prstGeom>
                    <a:noFill/>
                    <a:ln>
                      <a:noFill/>
                    </a:ln>
                  </pic:spPr>
                </pic:pic>
              </a:graphicData>
            </a:graphic>
          </wp:inline>
        </w:drawing>
      </w:r>
    </w:p>
    <w:p w14:paraId="402149F4" w14:textId="75FF85D0" w:rsidR="007D15F6" w:rsidRPr="00DE1F51" w:rsidRDefault="007D15F6" w:rsidP="00DE1F51">
      <w:pPr>
        <w:jc w:val="center"/>
        <w:rPr>
          <w:i/>
          <w:lang w:val="pl-PL"/>
        </w:rPr>
      </w:pPr>
      <w:r w:rsidRPr="00DE1F51">
        <w:rPr>
          <w:i/>
          <w:lang w:val="pl-PL"/>
        </w:rPr>
        <w:t>Rys. 4.2. Schemat blokowy regulatora PID</w:t>
      </w:r>
      <w:r>
        <w:rPr>
          <w:i/>
          <w:lang w:val="pl-PL"/>
        </w:rPr>
        <w:t xml:space="preserve"> [3]</w:t>
      </w:r>
    </w:p>
    <w:p w14:paraId="74FE88A1" w14:textId="0C282334" w:rsidR="00671F2D" w:rsidRDefault="00B77147" w:rsidP="00DE1F51">
      <w:pPr>
        <w:jc w:val="both"/>
        <w:rPr>
          <w:lang w:val="pl-PL"/>
        </w:rPr>
      </w:pPr>
      <w:r>
        <w:rPr>
          <w:lang w:val="pl-PL"/>
        </w:rPr>
        <w:lastRenderedPageBreak/>
        <w:t>Regulator składa się z trzech części, które biorą swoje nazwy z języka angielskiego:</w:t>
      </w:r>
    </w:p>
    <w:p w14:paraId="2F2CEA9C" w14:textId="3D113E1E" w:rsidR="00B77147" w:rsidRDefault="00B77147" w:rsidP="009C135B">
      <w:pPr>
        <w:pStyle w:val="ListParagraph"/>
        <w:numPr>
          <w:ilvl w:val="0"/>
          <w:numId w:val="31"/>
        </w:numPr>
        <w:jc w:val="both"/>
        <w:rPr>
          <w:lang w:val="pl-PL"/>
        </w:rPr>
      </w:pPr>
      <w:r>
        <w:rPr>
          <w:lang w:val="pl-PL"/>
        </w:rPr>
        <w:t>P (</w:t>
      </w:r>
      <w:r w:rsidRPr="009C135B">
        <w:rPr>
          <w:i/>
          <w:lang w:val="pl-PL"/>
        </w:rPr>
        <w:t xml:space="preserve">ang. </w:t>
      </w:r>
      <w:proofErr w:type="spellStart"/>
      <w:r w:rsidRPr="009C135B">
        <w:rPr>
          <w:i/>
          <w:lang w:val="pl-PL"/>
        </w:rPr>
        <w:t>proportional</w:t>
      </w:r>
      <w:proofErr w:type="spellEnd"/>
      <w:r>
        <w:rPr>
          <w:lang w:val="pl-PL"/>
        </w:rPr>
        <w:t>) – część proporcjonalna</w:t>
      </w:r>
    </w:p>
    <w:p w14:paraId="5988E973" w14:textId="470D5E64" w:rsidR="00B77147" w:rsidRDefault="00B77147" w:rsidP="009C135B">
      <w:pPr>
        <w:pStyle w:val="ListParagraph"/>
        <w:numPr>
          <w:ilvl w:val="0"/>
          <w:numId w:val="31"/>
        </w:numPr>
        <w:jc w:val="both"/>
        <w:rPr>
          <w:lang w:val="pl-PL"/>
        </w:rPr>
      </w:pPr>
      <w:r>
        <w:rPr>
          <w:lang w:val="pl-PL"/>
        </w:rPr>
        <w:t>I (</w:t>
      </w:r>
      <w:r w:rsidRPr="009C135B">
        <w:rPr>
          <w:i/>
          <w:lang w:val="pl-PL"/>
        </w:rPr>
        <w:t xml:space="preserve">ang. </w:t>
      </w:r>
      <w:proofErr w:type="spellStart"/>
      <w:r w:rsidRPr="009C135B">
        <w:rPr>
          <w:i/>
          <w:lang w:val="pl-PL"/>
        </w:rPr>
        <w:t>integral</w:t>
      </w:r>
      <w:proofErr w:type="spellEnd"/>
      <w:r>
        <w:rPr>
          <w:lang w:val="pl-PL"/>
        </w:rPr>
        <w:t>) – część całkująca</w:t>
      </w:r>
    </w:p>
    <w:p w14:paraId="66EAF4BF" w14:textId="407C8484" w:rsidR="00B77147" w:rsidRDefault="00B77147" w:rsidP="009C135B">
      <w:pPr>
        <w:pStyle w:val="ListParagraph"/>
        <w:numPr>
          <w:ilvl w:val="0"/>
          <w:numId w:val="31"/>
        </w:numPr>
        <w:jc w:val="both"/>
        <w:rPr>
          <w:lang w:val="pl-PL"/>
        </w:rPr>
      </w:pPr>
      <w:r>
        <w:rPr>
          <w:lang w:val="pl-PL"/>
        </w:rPr>
        <w:t>D (</w:t>
      </w:r>
      <w:r w:rsidRPr="009C135B">
        <w:rPr>
          <w:i/>
          <w:lang w:val="pl-PL"/>
        </w:rPr>
        <w:t xml:space="preserve">ang. </w:t>
      </w:r>
      <w:proofErr w:type="spellStart"/>
      <w:r w:rsidRPr="009C135B">
        <w:rPr>
          <w:i/>
          <w:lang w:val="pl-PL"/>
        </w:rPr>
        <w:t>derivative</w:t>
      </w:r>
      <w:proofErr w:type="spellEnd"/>
      <w:r>
        <w:rPr>
          <w:lang w:val="pl-PL"/>
        </w:rPr>
        <w:t>) – część różniczkująca</w:t>
      </w:r>
    </w:p>
    <w:p w14:paraId="03F4A442" w14:textId="68A3D5A9" w:rsidR="00B77147" w:rsidRDefault="00B77147" w:rsidP="009C135B">
      <w:pPr>
        <w:jc w:val="both"/>
        <w:rPr>
          <w:lang w:val="pl-PL"/>
        </w:rPr>
      </w:pPr>
    </w:p>
    <w:p w14:paraId="7048AE9A" w14:textId="6CEADD97" w:rsidR="00B77147" w:rsidRDefault="00B77147" w:rsidP="009C135B">
      <w:pPr>
        <w:jc w:val="both"/>
        <w:rPr>
          <w:lang w:val="pl-PL"/>
        </w:rPr>
      </w:pPr>
      <w:r>
        <w:rPr>
          <w:lang w:val="pl-PL"/>
        </w:rPr>
        <w:t>Sygnał wyjściowy regulatora w pełnej formie ma postać:</w:t>
      </w:r>
    </w:p>
    <w:p w14:paraId="0943E51E" w14:textId="5E90893D" w:rsidR="00B77147" w:rsidRPr="009C135B" w:rsidRDefault="00B77147" w:rsidP="009C135B">
      <w:pPr>
        <w:jc w:val="center"/>
      </w:pPr>
      <w:r w:rsidRPr="009C135B">
        <w:t>U(s) = U</w:t>
      </w:r>
      <w:r w:rsidRPr="009C135B">
        <w:rPr>
          <w:vertAlign w:val="subscript"/>
        </w:rPr>
        <w:t>P</w:t>
      </w:r>
      <w:r w:rsidRPr="009C135B">
        <w:t>(s) + U</w:t>
      </w:r>
      <w:r w:rsidRPr="009C135B">
        <w:rPr>
          <w:vertAlign w:val="subscript"/>
        </w:rPr>
        <w:t>I</w:t>
      </w:r>
      <w:r w:rsidRPr="009C135B">
        <w:t>(s) + U</w:t>
      </w:r>
      <w:r w:rsidRPr="009C135B">
        <w:rPr>
          <w:vertAlign w:val="subscript"/>
        </w:rPr>
        <w:t>D</w:t>
      </w:r>
      <w:r w:rsidRPr="009C135B">
        <w:t>(s)</w:t>
      </w:r>
      <w:r w:rsidRPr="009C135B">
        <w:tab/>
      </w:r>
      <w:r>
        <w:tab/>
      </w:r>
      <w:r>
        <w:tab/>
        <w:t>(4.1.)</w:t>
      </w:r>
    </w:p>
    <w:p w14:paraId="6B654F34" w14:textId="77777777" w:rsidR="009C135B" w:rsidRPr="001C676A" w:rsidRDefault="009C135B" w:rsidP="00DE1F51">
      <w:pPr>
        <w:jc w:val="both"/>
      </w:pPr>
    </w:p>
    <w:p w14:paraId="506A0AC7" w14:textId="28C01152" w:rsidR="00671F2D" w:rsidRPr="009C135B" w:rsidRDefault="00B77147" w:rsidP="00DE1F51">
      <w:pPr>
        <w:jc w:val="both"/>
        <w:rPr>
          <w:lang w:val="pl-PL"/>
        </w:rPr>
      </w:pPr>
      <w:r w:rsidRPr="009C135B">
        <w:rPr>
          <w:lang w:val="pl-PL"/>
        </w:rPr>
        <w:t>W praktyce wykorzystuje się kilka wariantów regulatora liniowego:</w:t>
      </w:r>
    </w:p>
    <w:p w14:paraId="15F442C7" w14:textId="5C6E3DA8" w:rsidR="00B77147" w:rsidRDefault="00B77147" w:rsidP="009C135B">
      <w:pPr>
        <w:pStyle w:val="ListParagraph"/>
        <w:numPr>
          <w:ilvl w:val="0"/>
          <w:numId w:val="32"/>
        </w:numPr>
        <w:jc w:val="both"/>
        <w:rPr>
          <w:lang w:val="pl-PL"/>
        </w:rPr>
      </w:pPr>
      <w:r>
        <w:rPr>
          <w:lang w:val="pl-PL"/>
        </w:rPr>
        <w:t>Regulator P – regulator proporcjonalny</w:t>
      </w:r>
    </w:p>
    <w:p w14:paraId="22384145" w14:textId="56AFCFE3" w:rsidR="00B77147" w:rsidRPr="009C135B" w:rsidRDefault="00B77147" w:rsidP="009C135B">
      <w:pPr>
        <w:pStyle w:val="ListParagraph"/>
        <w:numPr>
          <w:ilvl w:val="0"/>
          <w:numId w:val="32"/>
        </w:numPr>
        <w:jc w:val="both"/>
        <w:rPr>
          <w:lang w:val="pl-PL"/>
        </w:rPr>
      </w:pPr>
      <w:r>
        <w:rPr>
          <w:lang w:val="pl-PL"/>
        </w:rPr>
        <w:t>Regulator PI – regulator proporcjonalno-całkujący</w:t>
      </w:r>
    </w:p>
    <w:p w14:paraId="6F4DDC01" w14:textId="79B3359D" w:rsidR="00B77147" w:rsidRPr="00F653A4" w:rsidRDefault="00B77147" w:rsidP="00B77147">
      <w:pPr>
        <w:pStyle w:val="ListParagraph"/>
        <w:numPr>
          <w:ilvl w:val="0"/>
          <w:numId w:val="32"/>
        </w:numPr>
        <w:jc w:val="both"/>
        <w:rPr>
          <w:lang w:val="pl-PL"/>
        </w:rPr>
      </w:pPr>
      <w:r>
        <w:rPr>
          <w:lang w:val="pl-PL"/>
        </w:rPr>
        <w:t>Regulator PD – regulator proporcjonalno-różniczkujący</w:t>
      </w:r>
    </w:p>
    <w:p w14:paraId="1034458D" w14:textId="5F4589D9" w:rsidR="00B77147" w:rsidRDefault="00B77147" w:rsidP="00B77147">
      <w:pPr>
        <w:pStyle w:val="ListParagraph"/>
        <w:numPr>
          <w:ilvl w:val="0"/>
          <w:numId w:val="32"/>
        </w:numPr>
        <w:jc w:val="both"/>
        <w:rPr>
          <w:lang w:val="pl-PL"/>
        </w:rPr>
      </w:pPr>
      <w:r>
        <w:rPr>
          <w:lang w:val="pl-PL"/>
        </w:rPr>
        <w:t>Regulator PID – regulator proporcjonalno-całkująco-różniczkujący</w:t>
      </w:r>
    </w:p>
    <w:p w14:paraId="7DABFEF8" w14:textId="542E82C8" w:rsidR="00B77147" w:rsidRPr="009C135B" w:rsidRDefault="00B77147" w:rsidP="009C135B">
      <w:pPr>
        <w:jc w:val="both"/>
        <w:rPr>
          <w:lang w:val="pl-PL"/>
        </w:rPr>
      </w:pPr>
      <w:r>
        <w:rPr>
          <w:lang w:val="pl-PL"/>
        </w:rPr>
        <w:t xml:space="preserve">Nie zyskał zastosowania samodzielny regulator I, ponieważ posiada duży wpływ na własności dynamiczne układu. Obecność regulatora D ogranicza się jedynie do przebiegów przejściowych, więc także nie </w:t>
      </w:r>
      <w:r w:rsidR="009C135B">
        <w:rPr>
          <w:lang w:val="pl-PL"/>
        </w:rPr>
        <w:t>spełnia on wymagań przemysłu [3].</w:t>
      </w:r>
    </w:p>
    <w:p w14:paraId="440980AC" w14:textId="77777777" w:rsidR="00524F80" w:rsidRPr="009C135B" w:rsidRDefault="00524F80" w:rsidP="00624E56">
      <w:pPr>
        <w:jc w:val="both"/>
        <w:rPr>
          <w:lang w:val="pl-PL"/>
        </w:rPr>
      </w:pPr>
    </w:p>
    <w:p w14:paraId="4D921DB8" w14:textId="19C1F39A" w:rsidR="00671F2D" w:rsidRDefault="00671F2D" w:rsidP="00DE1F51">
      <w:pPr>
        <w:pStyle w:val="Heading3"/>
        <w:rPr>
          <w:lang w:val="pl-PL"/>
        </w:rPr>
      </w:pPr>
      <w:bookmarkStart w:id="449" w:name="_Toc523687332"/>
      <w:r>
        <w:rPr>
          <w:lang w:val="pl-PL"/>
        </w:rPr>
        <w:t>Regulator P</w:t>
      </w:r>
      <w:bookmarkEnd w:id="449"/>
    </w:p>
    <w:p w14:paraId="40AB1D7B" w14:textId="4920EFF6" w:rsidR="009C135B" w:rsidRDefault="009C135B" w:rsidP="009C135B">
      <w:pPr>
        <w:rPr>
          <w:lang w:val="pl-PL"/>
        </w:rPr>
      </w:pPr>
      <w:r>
        <w:rPr>
          <w:lang w:val="pl-PL"/>
        </w:rPr>
        <w:t>Regulator P jest podstawowym wariantem regulatora liniowego. Sygnał wyjściowy regulatora jest proporcjonalny do sygnału uchybu w układzie.</w:t>
      </w:r>
    </w:p>
    <w:p w14:paraId="0FA28A6F" w14:textId="50B6C11D" w:rsidR="009C135B" w:rsidRDefault="009C135B" w:rsidP="009C135B">
      <w:pPr>
        <w:rPr>
          <w:lang w:val="pl-PL"/>
        </w:rPr>
      </w:pPr>
      <w:r>
        <w:rPr>
          <w:lang w:val="pl-PL"/>
        </w:rPr>
        <w:t>Transmitancja idealnego regulatora P na następującą postać:</w:t>
      </w:r>
    </w:p>
    <w:p w14:paraId="1CBD8D22" w14:textId="1701EDC1" w:rsidR="009C135B" w:rsidRDefault="009C135B" w:rsidP="001C676A">
      <w:pPr>
        <w:jc w:val="center"/>
        <w:rPr>
          <w:lang w:val="pl-PL"/>
        </w:rPr>
      </w:pPr>
      <w:proofErr w:type="spellStart"/>
      <w:r>
        <w:rPr>
          <w:lang w:val="pl-PL"/>
        </w:rPr>
        <w:t>G</w:t>
      </w:r>
      <w:r>
        <w:rPr>
          <w:vertAlign w:val="subscript"/>
          <w:lang w:val="pl-PL"/>
        </w:rPr>
        <w:t>Rid</w:t>
      </w:r>
      <w:proofErr w:type="spellEnd"/>
      <w:r>
        <w:rPr>
          <w:lang w:val="pl-PL"/>
        </w:rPr>
        <w:t>(s) = K</w:t>
      </w:r>
      <w:r>
        <w:rPr>
          <w:vertAlign w:val="subscript"/>
          <w:lang w:val="pl-PL"/>
        </w:rPr>
        <w:t>r</w:t>
      </w:r>
      <w:r>
        <w:rPr>
          <w:lang w:val="pl-PL"/>
        </w:rPr>
        <w:tab/>
      </w:r>
      <w:r w:rsidR="007A0893">
        <w:rPr>
          <w:lang w:val="pl-PL"/>
        </w:rPr>
        <w:tab/>
      </w:r>
      <w:r w:rsidR="007A0893">
        <w:rPr>
          <w:lang w:val="pl-PL"/>
        </w:rPr>
        <w:tab/>
      </w:r>
      <w:r>
        <w:rPr>
          <w:lang w:val="pl-PL"/>
        </w:rPr>
        <w:tab/>
      </w:r>
      <w:r w:rsidR="00A66FDB">
        <w:rPr>
          <w:lang w:val="pl-PL"/>
        </w:rPr>
        <w:tab/>
      </w:r>
      <w:r>
        <w:rPr>
          <w:lang w:val="pl-PL"/>
        </w:rPr>
        <w:t>(4.2)</w:t>
      </w:r>
    </w:p>
    <w:p w14:paraId="015BE775" w14:textId="77777777" w:rsidR="007A0893" w:rsidRDefault="009C135B" w:rsidP="001C676A">
      <w:pPr>
        <w:rPr>
          <w:lang w:val="pl-PL"/>
        </w:rPr>
      </w:pPr>
      <w:r>
        <w:rPr>
          <w:lang w:val="pl-PL"/>
        </w:rPr>
        <w:t xml:space="preserve">W przypadku regulatorów analogowych występuje </w:t>
      </w:r>
      <w:r w:rsidR="007A0893">
        <w:rPr>
          <w:lang w:val="pl-PL"/>
        </w:rPr>
        <w:t>inercyjność, która wynika z konstrukcji elementów regulatora. Rzeczywista funkcja przejścia regulatora P przyjmuje wtedy formę opisaną przez wzór 4.3.</w:t>
      </w:r>
    </w:p>
    <w:p w14:paraId="1508227F" w14:textId="3DCC017E" w:rsidR="00AF436A" w:rsidRDefault="007A0893" w:rsidP="001C676A">
      <w:pPr>
        <w:jc w:val="center"/>
        <w:rPr>
          <w:rFonts w:eastAsiaTheme="minorEastAsia"/>
          <w:lang w:val="pl-PL"/>
        </w:rPr>
      </w:pPr>
      <w:proofErr w:type="spellStart"/>
      <w:r>
        <w:rPr>
          <w:lang w:val="pl-PL"/>
        </w:rPr>
        <w:lastRenderedPageBreak/>
        <w:t>G</w:t>
      </w:r>
      <w:r>
        <w:rPr>
          <w:vertAlign w:val="subscript"/>
          <w:lang w:val="pl-PL"/>
        </w:rPr>
        <w:t>R</w:t>
      </w:r>
      <w:r w:rsidRPr="001C676A">
        <w:rPr>
          <w:vertAlign w:val="subscript"/>
          <w:lang w:val="pl-PL"/>
        </w:rPr>
        <w:t>rz</w:t>
      </w:r>
      <w:proofErr w:type="spellEnd"/>
      <w:r>
        <w:rPr>
          <w:lang w:val="pl-PL"/>
        </w:rPr>
        <w:t xml:space="preserve">(s) = </w:t>
      </w:r>
      <m:oMath>
        <m:f>
          <m:fPr>
            <m:ctrlPr>
              <w:rPr>
                <w:rFonts w:ascii="Cambria Math" w:hAnsi="Cambria Math"/>
                <w:lang w:val="pl-PL"/>
              </w:rPr>
            </m:ctrlPr>
          </m:fPr>
          <m:num>
            <m:r>
              <w:rPr>
                <w:rFonts w:ascii="Cambria Math" w:hAnsi="Cambria Math"/>
                <w:lang w:val="pl-PL"/>
              </w:rPr>
              <m:t>Kr</m:t>
            </m:r>
          </m:num>
          <m:den>
            <m:r>
              <w:rPr>
                <w:rFonts w:ascii="Cambria Math" w:hAnsi="Cambria Math"/>
                <w:lang w:val="pl-PL"/>
              </w:rPr>
              <m:t>Ts+1</m:t>
            </m:r>
          </m:den>
        </m:f>
      </m:oMath>
      <w:r>
        <w:rPr>
          <w:rFonts w:eastAsiaTheme="minorEastAsia"/>
          <w:lang w:val="pl-PL"/>
        </w:rPr>
        <w:tab/>
      </w:r>
      <w:r>
        <w:rPr>
          <w:rFonts w:eastAsiaTheme="minorEastAsia"/>
          <w:lang w:val="pl-PL"/>
        </w:rPr>
        <w:tab/>
      </w:r>
      <w:r>
        <w:rPr>
          <w:rFonts w:eastAsiaTheme="minorEastAsia"/>
          <w:lang w:val="pl-PL"/>
        </w:rPr>
        <w:tab/>
      </w:r>
      <w:r w:rsidR="00A66FDB">
        <w:rPr>
          <w:rFonts w:eastAsiaTheme="minorEastAsia"/>
          <w:lang w:val="pl-PL"/>
        </w:rPr>
        <w:tab/>
      </w:r>
      <w:r>
        <w:rPr>
          <w:rFonts w:eastAsiaTheme="minorEastAsia"/>
          <w:lang w:val="pl-PL"/>
        </w:rPr>
        <w:tab/>
        <w:t>(4.3)</w:t>
      </w:r>
    </w:p>
    <w:p w14:paraId="6C0F0D90" w14:textId="77777777" w:rsidR="00AF436A" w:rsidRDefault="00AF436A" w:rsidP="001C676A">
      <w:pPr>
        <w:jc w:val="both"/>
        <w:rPr>
          <w:lang w:val="pl-PL"/>
        </w:rPr>
      </w:pPr>
    </w:p>
    <w:p w14:paraId="44BB1BEA" w14:textId="73ED00F0" w:rsidR="007A0893" w:rsidRPr="001C676A" w:rsidRDefault="00AF436A" w:rsidP="001C676A">
      <w:pPr>
        <w:jc w:val="both"/>
        <w:rPr>
          <w:lang w:val="pl-PL"/>
        </w:rPr>
      </w:pPr>
      <w:r>
        <w:rPr>
          <w:lang w:val="pl-PL"/>
        </w:rPr>
        <w:t>Na rysunku 4.3. przedstawiono porównanie sygnałów wyjściowych regulatora P w formie idealnej i rzeczywistej.</w:t>
      </w:r>
    </w:p>
    <w:tbl>
      <w:tblPr>
        <w:tblStyle w:val="TableGrid"/>
        <w:tblW w:w="0" w:type="auto"/>
        <w:tblLook w:val="04A0" w:firstRow="1" w:lastRow="0" w:firstColumn="1" w:lastColumn="0" w:noHBand="0" w:noVBand="1"/>
      </w:tblPr>
      <w:tblGrid>
        <w:gridCol w:w="4413"/>
        <w:gridCol w:w="4414"/>
      </w:tblGrid>
      <w:tr w:rsidR="00AF436A" w14:paraId="62228B22" w14:textId="77777777" w:rsidTr="001C676A">
        <w:tc>
          <w:tcPr>
            <w:tcW w:w="4413" w:type="dxa"/>
            <w:tcBorders>
              <w:top w:val="nil"/>
              <w:left w:val="nil"/>
              <w:bottom w:val="nil"/>
              <w:right w:val="nil"/>
            </w:tcBorders>
          </w:tcPr>
          <w:p w14:paraId="4ED86C65" w14:textId="34242B69" w:rsidR="00AF436A" w:rsidRDefault="00AF436A" w:rsidP="007A0893">
            <w:pPr>
              <w:rPr>
                <w:lang w:val="pl-PL"/>
              </w:rPr>
            </w:pPr>
            <w:r>
              <w:t xml:space="preserve">a) </w:t>
            </w:r>
            <w:r w:rsidR="00A45E3A">
              <w:object w:dxaOrig="7695" w:dyaOrig="5985" w14:anchorId="2EFD79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pt;height:158.25pt" o:ole="">
                  <v:imagedata r:id="rId19" o:title="" grayscale="t"/>
                </v:shape>
                <o:OLEObject Type="Embed" ProgID="PBrush" ShapeID="_x0000_i1025" DrawAspect="Content" ObjectID="_1597430686" r:id="rId20"/>
              </w:object>
            </w:r>
          </w:p>
        </w:tc>
        <w:tc>
          <w:tcPr>
            <w:tcW w:w="4414" w:type="dxa"/>
            <w:tcBorders>
              <w:top w:val="nil"/>
              <w:left w:val="nil"/>
              <w:bottom w:val="nil"/>
              <w:right w:val="nil"/>
            </w:tcBorders>
          </w:tcPr>
          <w:p w14:paraId="5FC34B09" w14:textId="508CE408" w:rsidR="00AF436A" w:rsidRDefault="00AF436A" w:rsidP="007A0893">
            <w:pPr>
              <w:rPr>
                <w:lang w:val="pl-PL"/>
              </w:rPr>
            </w:pPr>
            <w:r>
              <w:t xml:space="preserve">b) </w:t>
            </w:r>
            <w:r w:rsidR="00A45E3A">
              <w:object w:dxaOrig="8190" w:dyaOrig="6045" w14:anchorId="74C1A6A8">
                <v:shape id="_x0000_i1026" type="#_x0000_t75" style="width:208.5pt;height:153.75pt" o:ole="">
                  <v:imagedata r:id="rId21" o:title="" grayscale="t"/>
                </v:shape>
                <o:OLEObject Type="Embed" ProgID="PBrush" ShapeID="_x0000_i1026" DrawAspect="Content" ObjectID="_1597430687" r:id="rId22"/>
              </w:object>
            </w:r>
          </w:p>
        </w:tc>
      </w:tr>
      <w:tr w:rsidR="00AF436A" w:rsidRPr="00732BF4" w14:paraId="54A3F9DF" w14:textId="77777777" w:rsidTr="001C676A">
        <w:tc>
          <w:tcPr>
            <w:tcW w:w="8827" w:type="dxa"/>
            <w:gridSpan w:val="2"/>
            <w:tcBorders>
              <w:top w:val="nil"/>
              <w:left w:val="nil"/>
              <w:bottom w:val="nil"/>
              <w:right w:val="nil"/>
            </w:tcBorders>
          </w:tcPr>
          <w:p w14:paraId="5FE0F857" w14:textId="0001C160" w:rsidR="00AF436A" w:rsidRPr="001C676A" w:rsidRDefault="00AF436A" w:rsidP="001C676A">
            <w:pPr>
              <w:jc w:val="center"/>
              <w:rPr>
                <w:i/>
                <w:lang w:val="pl-PL"/>
              </w:rPr>
            </w:pPr>
            <w:r w:rsidRPr="001C676A">
              <w:rPr>
                <w:i/>
                <w:lang w:val="pl-PL"/>
              </w:rPr>
              <w:t>Rys. 4.3. Porównanie odpowiedzi a) idealnego i b) rzeczywistego regulatora P</w:t>
            </w:r>
            <w:r w:rsidR="006E3AE0">
              <w:rPr>
                <w:i/>
                <w:lang w:val="pl-PL"/>
              </w:rPr>
              <w:t xml:space="preserve"> [5]</w:t>
            </w:r>
          </w:p>
        </w:tc>
      </w:tr>
    </w:tbl>
    <w:p w14:paraId="3CDCBA18" w14:textId="44105AEC" w:rsidR="00AF436A" w:rsidRDefault="00AF436A" w:rsidP="001C676A">
      <w:pPr>
        <w:rPr>
          <w:lang w:val="pl-PL"/>
        </w:rPr>
      </w:pPr>
    </w:p>
    <w:p w14:paraId="427CD7E4" w14:textId="7AA95DCF" w:rsidR="00AF436A" w:rsidRPr="001C676A" w:rsidRDefault="00AF436A" w:rsidP="001C676A">
      <w:pPr>
        <w:rPr>
          <w:lang w:val="pl-PL"/>
        </w:rPr>
      </w:pPr>
      <w:r>
        <w:rPr>
          <w:lang w:val="pl-PL"/>
        </w:rPr>
        <w:t>Inercja regulatora rzeczywistego (Rys. 4.3b.) zależy o stałej czasowej T i jej wartość rośnie proporcjonalnie do niej.</w:t>
      </w:r>
    </w:p>
    <w:p w14:paraId="0224978F" w14:textId="56622234" w:rsidR="007A0893" w:rsidRDefault="007A0893" w:rsidP="001C676A">
      <w:pPr>
        <w:rPr>
          <w:lang w:val="pl-PL"/>
        </w:rPr>
      </w:pPr>
    </w:p>
    <w:p w14:paraId="5BBEF47A" w14:textId="0DC70028" w:rsidR="00671F2D" w:rsidRDefault="007A0893" w:rsidP="00DE1F51">
      <w:pPr>
        <w:pStyle w:val="Heading3"/>
        <w:rPr>
          <w:lang w:val="pl-PL"/>
        </w:rPr>
      </w:pPr>
      <w:bookmarkStart w:id="450" w:name="_Toc523687333"/>
      <w:r>
        <w:rPr>
          <w:lang w:val="pl-PL"/>
        </w:rPr>
        <w:t>Re</w:t>
      </w:r>
      <w:r w:rsidR="00671F2D">
        <w:rPr>
          <w:lang w:val="pl-PL"/>
        </w:rPr>
        <w:t>gulator PI</w:t>
      </w:r>
      <w:bookmarkEnd w:id="450"/>
    </w:p>
    <w:p w14:paraId="28C7D2B4" w14:textId="5B0D383D" w:rsidR="00AF436A" w:rsidRDefault="00A66FDB" w:rsidP="001C676A">
      <w:pPr>
        <w:rPr>
          <w:lang w:val="pl-PL"/>
        </w:rPr>
      </w:pPr>
      <w:r>
        <w:rPr>
          <w:lang w:val="pl-PL"/>
        </w:rPr>
        <w:t>Drugim typem regulatora jest regulator proporcjonalno-całkujący.</w:t>
      </w:r>
    </w:p>
    <w:p w14:paraId="25336AE8" w14:textId="3093C5C4" w:rsidR="00A66FDB" w:rsidRDefault="00A66FDB" w:rsidP="001C676A">
      <w:pPr>
        <w:rPr>
          <w:lang w:val="pl-PL"/>
        </w:rPr>
      </w:pPr>
      <w:r>
        <w:rPr>
          <w:lang w:val="pl-PL"/>
        </w:rPr>
        <w:t>Funkcja przejścia regulatora PI w wersji idealnej i rzeczywistej została przedstawiona we wzorze</w:t>
      </w:r>
      <w:r w:rsidR="006E3AE0">
        <w:rPr>
          <w:lang w:val="pl-PL"/>
        </w:rPr>
        <w:t xml:space="preserve"> 4.3. i 4.4:</w:t>
      </w:r>
    </w:p>
    <w:p w14:paraId="11A48867" w14:textId="15EF95B5" w:rsidR="00A66FDB" w:rsidRPr="001C676A" w:rsidRDefault="00A66FDB" w:rsidP="001C676A">
      <w:pPr>
        <w:jc w:val="center"/>
      </w:pPr>
      <w:proofErr w:type="spellStart"/>
      <w:r w:rsidRPr="001C676A">
        <w:t>G</w:t>
      </w:r>
      <w:r w:rsidRPr="001C676A">
        <w:rPr>
          <w:vertAlign w:val="subscript"/>
        </w:rPr>
        <w:t>Rid</w:t>
      </w:r>
      <w:proofErr w:type="spellEnd"/>
      <w:r w:rsidRPr="001C676A">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rPr>
          <m:t>(1+</m:t>
        </m:r>
        <m:f>
          <m:fPr>
            <m:ctrlPr>
              <w:rPr>
                <w:rFonts w:ascii="Cambria Math" w:hAnsi="Cambria Math"/>
                <w:lang w:val="pl-PL"/>
              </w:rPr>
            </m:ctrlPr>
          </m:fPr>
          <m:num>
            <m:r>
              <w:rPr>
                <w:rFonts w:ascii="Cambria Math" w:hAnsi="Cambria Math"/>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den>
        </m:f>
        <m:r>
          <w:rPr>
            <w:rFonts w:ascii="Cambria Math" w:hAnsi="Cambria Math"/>
          </w:rPr>
          <m:t>)</m:t>
        </m:r>
      </m:oMath>
      <w:r>
        <w:rPr>
          <w:rFonts w:eastAsiaTheme="minorEastAsia"/>
        </w:rPr>
        <w:tab/>
      </w:r>
      <w:r>
        <w:rPr>
          <w:rFonts w:eastAsiaTheme="minorEastAsia"/>
        </w:rPr>
        <w:tab/>
      </w:r>
      <w:r>
        <w:rPr>
          <w:rFonts w:eastAsiaTheme="minorEastAsia"/>
        </w:rPr>
        <w:tab/>
      </w:r>
      <w:r>
        <w:rPr>
          <w:rFonts w:eastAsiaTheme="minorEastAsia"/>
        </w:rPr>
        <w:tab/>
        <w:t>(4.3)</w:t>
      </w:r>
    </w:p>
    <w:p w14:paraId="34D27830" w14:textId="3ABB5B3B" w:rsidR="00A66FDB" w:rsidRPr="001C676A" w:rsidRDefault="00A66FDB" w:rsidP="001C676A">
      <w:pPr>
        <w:jc w:val="center"/>
        <w:rPr>
          <w:lang w:val="pl-PL"/>
        </w:rPr>
      </w:pPr>
      <w:proofErr w:type="spellStart"/>
      <w:r>
        <w:rPr>
          <w:lang w:val="pl-PL"/>
        </w:rPr>
        <w:t>G</w:t>
      </w:r>
      <w:r>
        <w:rPr>
          <w:vertAlign w:val="subscript"/>
          <w:lang w:val="pl-PL"/>
        </w:rPr>
        <w:t>Rrz</w:t>
      </w:r>
      <w:proofErr w:type="spellEnd"/>
      <w:r>
        <w:rPr>
          <w:lang w:val="pl-PL"/>
        </w:rPr>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f>
          <m:fPr>
            <m:ctrlPr>
              <w:rPr>
                <w:rFonts w:ascii="Cambria Math" w:hAnsi="Cambria Math"/>
                <w:lang w:val="pl-PL"/>
              </w:rPr>
            </m:ctrlPr>
          </m:fPr>
          <m:num>
            <m:r>
              <w:rPr>
                <w:rFonts w:ascii="Cambria Math" w:hAnsi="Cambria Math"/>
                <w:lang w:val="pl-PL"/>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r>
              <w:rPr>
                <w:rFonts w:ascii="Cambria Math" w:hAnsi="Cambria Math"/>
                <w:lang w:val="pl-PL"/>
              </w:rPr>
              <m:t>+1</m:t>
            </m:r>
          </m:den>
        </m:f>
        <m:r>
          <w:rPr>
            <w:rFonts w:ascii="Cambria Math" w:hAnsi="Cambria Math"/>
            <w:lang w:val="pl-PL"/>
          </w:rPr>
          <m:t>)</m:t>
        </m:r>
      </m:oMath>
      <w:r>
        <w:rPr>
          <w:rFonts w:eastAsiaTheme="minorEastAsia"/>
          <w:lang w:val="pl-PL"/>
        </w:rPr>
        <w:tab/>
      </w:r>
      <w:r>
        <w:rPr>
          <w:rFonts w:eastAsiaTheme="minorEastAsia"/>
          <w:lang w:val="pl-PL"/>
        </w:rPr>
        <w:tab/>
      </w:r>
      <w:r>
        <w:rPr>
          <w:rFonts w:eastAsiaTheme="minorEastAsia"/>
          <w:lang w:val="pl-PL"/>
        </w:rPr>
        <w:tab/>
        <w:t>(4.4)</w:t>
      </w:r>
    </w:p>
    <w:p w14:paraId="52E076D2" w14:textId="77777777" w:rsidR="006E3AE0" w:rsidRDefault="006E3AE0">
      <w:pPr>
        <w:spacing w:line="259" w:lineRule="auto"/>
        <w:rPr>
          <w:lang w:val="pl-PL"/>
        </w:rPr>
      </w:pPr>
      <w:r>
        <w:rPr>
          <w:lang w:val="pl-PL"/>
        </w:rPr>
        <w:br w:type="page"/>
      </w:r>
    </w:p>
    <w:p w14:paraId="04FDC529" w14:textId="23A6D906" w:rsidR="00671F2D" w:rsidRDefault="006E3AE0" w:rsidP="00DE1F51">
      <w:pPr>
        <w:rPr>
          <w:lang w:val="pl-PL"/>
        </w:rPr>
      </w:pPr>
      <w:r>
        <w:rPr>
          <w:lang w:val="pl-PL"/>
        </w:rPr>
        <w:lastRenderedPageBreak/>
        <w:t>gdzie:</w:t>
      </w:r>
    </w:p>
    <w:p w14:paraId="5279C0CC" w14:textId="4F4C51C7" w:rsidR="006E3AE0" w:rsidRDefault="006E3AE0" w:rsidP="001C676A">
      <w:pPr>
        <w:pStyle w:val="ListParagraph"/>
        <w:numPr>
          <w:ilvl w:val="0"/>
          <w:numId w:val="33"/>
        </w:numPr>
        <w:rPr>
          <w:lang w:val="pl-PL"/>
        </w:rPr>
      </w:pPr>
      <w:r>
        <w:rPr>
          <w:lang w:val="pl-PL"/>
        </w:rPr>
        <w:t>K</w:t>
      </w:r>
      <w:r>
        <w:rPr>
          <w:vertAlign w:val="subscript"/>
          <w:lang w:val="pl-PL"/>
        </w:rPr>
        <w:t>r</w:t>
      </w:r>
      <w:r>
        <w:rPr>
          <w:lang w:val="pl-PL"/>
        </w:rPr>
        <w:t xml:space="preserve"> – nastawialne wzmocnienie</w:t>
      </w:r>
    </w:p>
    <w:p w14:paraId="272A51F6" w14:textId="498BA377" w:rsidR="006E3AE0" w:rsidRDefault="006E3AE0" w:rsidP="001C676A">
      <w:pPr>
        <w:pStyle w:val="ListParagraph"/>
        <w:numPr>
          <w:ilvl w:val="0"/>
          <w:numId w:val="33"/>
        </w:numPr>
        <w:rPr>
          <w:lang w:val="pl-PL"/>
        </w:rPr>
      </w:pPr>
      <w:r>
        <w:rPr>
          <w:lang w:val="pl-PL"/>
        </w:rPr>
        <w:t>T</w:t>
      </w:r>
      <w:r>
        <w:rPr>
          <w:vertAlign w:val="subscript"/>
          <w:lang w:val="pl-PL"/>
        </w:rPr>
        <w:t>i</w:t>
      </w:r>
      <w:r>
        <w:rPr>
          <w:lang w:val="pl-PL"/>
        </w:rPr>
        <w:t xml:space="preserve"> – nastawialna stała czasowa zwana czasem zdwojenia [3]</w:t>
      </w:r>
    </w:p>
    <w:p w14:paraId="2F74DD50" w14:textId="560E6024" w:rsidR="006E3AE0" w:rsidRDefault="006E3AE0" w:rsidP="001C676A">
      <w:pPr>
        <w:rPr>
          <w:lang w:val="pl-PL"/>
        </w:rPr>
      </w:pPr>
    </w:p>
    <w:p w14:paraId="008B23CB" w14:textId="446902F3" w:rsidR="006E3AE0" w:rsidRDefault="006E3AE0" w:rsidP="001C676A">
      <w:pPr>
        <w:rPr>
          <w:lang w:val="pl-PL"/>
        </w:rPr>
      </w:pPr>
      <w:r>
        <w:rPr>
          <w:lang w:val="pl-PL"/>
        </w:rPr>
        <w:t>Charakter pracy regulatora PI wyraża przebieg jego funkcji przejścia. Został on przedstawiony na rysunku 4.4.</w:t>
      </w:r>
    </w:p>
    <w:tbl>
      <w:tblPr>
        <w:tblStyle w:val="TableGrid"/>
        <w:tblW w:w="0" w:type="auto"/>
        <w:tblLook w:val="04A0" w:firstRow="1" w:lastRow="0" w:firstColumn="1" w:lastColumn="0" w:noHBand="0" w:noVBand="1"/>
      </w:tblPr>
      <w:tblGrid>
        <w:gridCol w:w="4701"/>
        <w:gridCol w:w="4136"/>
      </w:tblGrid>
      <w:tr w:rsidR="006E3AE0" w14:paraId="6A9D51EF" w14:textId="77777777" w:rsidTr="00947686">
        <w:tc>
          <w:tcPr>
            <w:tcW w:w="4413" w:type="dxa"/>
            <w:tcBorders>
              <w:top w:val="nil"/>
              <w:left w:val="nil"/>
              <w:bottom w:val="nil"/>
              <w:right w:val="nil"/>
            </w:tcBorders>
          </w:tcPr>
          <w:p w14:paraId="3D13AF9D" w14:textId="5FD6CD45" w:rsidR="006E3AE0" w:rsidRDefault="006E3AE0" w:rsidP="00947686">
            <w:pPr>
              <w:rPr>
                <w:lang w:val="pl-PL"/>
              </w:rPr>
            </w:pPr>
            <w:r>
              <w:t xml:space="preserve">a) </w:t>
            </w:r>
            <w:r w:rsidRPr="006E3AE0">
              <w:rPr>
                <w:noProof/>
              </w:rPr>
              <w:drawing>
                <wp:inline distT="0" distB="0" distL="0" distR="0" wp14:anchorId="459D5692" wp14:editId="04C6EA79">
                  <wp:extent cx="2876550" cy="1466850"/>
                  <wp:effectExtent l="0" t="0" r="0" b="0"/>
                  <wp:docPr id="16" name="Picture 16" descr="C:\Users\JSciga\Desktop\00_Magisterka\calk_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JSciga\Desktop\00_Magisterka\calk_id.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3457" r="1654"/>
                          <a:stretch/>
                        </pic:blipFill>
                        <pic:spPr bwMode="auto">
                          <a:xfrm>
                            <a:off x="0" y="0"/>
                            <a:ext cx="2876550" cy="14668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14" w:type="dxa"/>
            <w:tcBorders>
              <w:top w:val="nil"/>
              <w:left w:val="nil"/>
              <w:bottom w:val="nil"/>
              <w:right w:val="nil"/>
            </w:tcBorders>
          </w:tcPr>
          <w:p w14:paraId="3744EF4E" w14:textId="04945766" w:rsidR="006E3AE0" w:rsidRDefault="006E3AE0" w:rsidP="00947686">
            <w:pPr>
              <w:rPr>
                <w:lang w:val="pl-PL"/>
              </w:rPr>
            </w:pPr>
            <w:r>
              <w:t xml:space="preserve">b) </w:t>
            </w:r>
            <w:r w:rsidRPr="006E3AE0">
              <w:rPr>
                <w:noProof/>
              </w:rPr>
              <w:drawing>
                <wp:inline distT="0" distB="0" distL="0" distR="0" wp14:anchorId="3A15425F" wp14:editId="2F7AC43A">
                  <wp:extent cx="2512079" cy="1400175"/>
                  <wp:effectExtent l="0" t="0" r="2540" b="0"/>
                  <wp:docPr id="17" name="Picture 17" descr="C:\Users\JSciga\Desktop\00_Magisterka\calk_r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JSciga\Desktop\00_Magisterka\calk_rz.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4064" cy="1406855"/>
                          </a:xfrm>
                          <a:prstGeom prst="rect">
                            <a:avLst/>
                          </a:prstGeom>
                          <a:noFill/>
                          <a:ln>
                            <a:noFill/>
                          </a:ln>
                        </pic:spPr>
                      </pic:pic>
                    </a:graphicData>
                  </a:graphic>
                </wp:inline>
              </w:drawing>
            </w:r>
          </w:p>
        </w:tc>
      </w:tr>
      <w:tr w:rsidR="006E3AE0" w:rsidRPr="00732BF4" w14:paraId="017DE29C" w14:textId="77777777" w:rsidTr="00947686">
        <w:tc>
          <w:tcPr>
            <w:tcW w:w="8827" w:type="dxa"/>
            <w:gridSpan w:val="2"/>
            <w:tcBorders>
              <w:top w:val="nil"/>
              <w:left w:val="nil"/>
              <w:bottom w:val="nil"/>
              <w:right w:val="nil"/>
            </w:tcBorders>
          </w:tcPr>
          <w:p w14:paraId="305D2C6B" w14:textId="462F71FF" w:rsidR="006E3AE0" w:rsidRPr="00F653A4" w:rsidRDefault="006E3AE0" w:rsidP="001C676A">
            <w:pPr>
              <w:jc w:val="center"/>
              <w:rPr>
                <w:i/>
                <w:lang w:val="pl-PL"/>
              </w:rPr>
            </w:pPr>
            <w:r w:rsidRPr="00F653A4">
              <w:rPr>
                <w:i/>
                <w:lang w:val="pl-PL"/>
              </w:rPr>
              <w:t>Rys. 4.</w:t>
            </w:r>
            <w:r w:rsidR="004E2CF8">
              <w:rPr>
                <w:i/>
                <w:lang w:val="pl-PL"/>
              </w:rPr>
              <w:t>4</w:t>
            </w:r>
            <w:r w:rsidRPr="00F653A4">
              <w:rPr>
                <w:i/>
                <w:lang w:val="pl-PL"/>
              </w:rPr>
              <w:t>. Porównanie odpowiedzi a) idealnego i b) rzeczywistego regulatora P</w:t>
            </w:r>
            <w:r w:rsidR="004E2CF8">
              <w:rPr>
                <w:i/>
                <w:lang w:val="pl-PL"/>
              </w:rPr>
              <w:t>I [3</w:t>
            </w:r>
            <w:r>
              <w:rPr>
                <w:i/>
                <w:lang w:val="pl-PL"/>
              </w:rPr>
              <w:t>]</w:t>
            </w:r>
          </w:p>
        </w:tc>
      </w:tr>
    </w:tbl>
    <w:p w14:paraId="0BA2F9ED" w14:textId="12B2845B" w:rsidR="006E3AE0" w:rsidRDefault="006E3AE0" w:rsidP="001C676A">
      <w:pPr>
        <w:rPr>
          <w:lang w:val="pl-PL"/>
        </w:rPr>
      </w:pPr>
    </w:p>
    <w:p w14:paraId="658C46A3" w14:textId="20D7C9EF" w:rsidR="006E3AE0" w:rsidRDefault="004E2CF8" w:rsidP="001C676A">
      <w:pPr>
        <w:rPr>
          <w:lang w:val="pl-PL"/>
        </w:rPr>
      </w:pPr>
      <w:r>
        <w:rPr>
          <w:lang w:val="pl-PL"/>
        </w:rPr>
        <w:t>Na rysunku 4.4a. wyraźnie widać znaczenie stałej T</w:t>
      </w:r>
      <w:r>
        <w:rPr>
          <w:vertAlign w:val="subscript"/>
          <w:lang w:val="pl-PL"/>
        </w:rPr>
        <w:t>i</w:t>
      </w:r>
      <w:r>
        <w:rPr>
          <w:lang w:val="pl-PL"/>
        </w:rPr>
        <w:t xml:space="preserve"> w transmitancji regulatora. Nazywana jest ona czasem zdwojenia, ponieważ po upływie czasu, jaki przedstawia, wartość sygnału rośnie dwukrotnie.</w:t>
      </w:r>
    </w:p>
    <w:p w14:paraId="116AA7CD" w14:textId="6DE570D0" w:rsidR="004E2CF8" w:rsidRPr="001C676A" w:rsidRDefault="004E2CF8" w:rsidP="001C676A">
      <w:pPr>
        <w:rPr>
          <w:lang w:val="pl-PL"/>
        </w:rPr>
      </w:pPr>
      <w:r>
        <w:rPr>
          <w:lang w:val="pl-PL"/>
        </w:rPr>
        <w:t>W przeciwieństwie do regulatora P odpowiedź regulatora z elementem całkującym zmierza do nieskończoności. Ten typ wykorzystywany jest przede wszystkim do eliminacji uchybu w układzie.</w:t>
      </w:r>
    </w:p>
    <w:p w14:paraId="7D683721" w14:textId="77777777" w:rsidR="006E3AE0" w:rsidRPr="00DE1F51" w:rsidRDefault="006E3AE0" w:rsidP="00DE1F51">
      <w:pPr>
        <w:rPr>
          <w:lang w:val="pl-PL"/>
        </w:rPr>
      </w:pPr>
    </w:p>
    <w:p w14:paraId="3A552469" w14:textId="77777777" w:rsidR="004E2CF8" w:rsidRDefault="004E2CF8">
      <w:pPr>
        <w:spacing w:line="259" w:lineRule="auto"/>
        <w:rPr>
          <w:rFonts w:eastAsiaTheme="majorEastAsia" w:cstheme="majorBidi"/>
          <w:b/>
          <w:szCs w:val="24"/>
          <w:lang w:val="pl-PL"/>
        </w:rPr>
      </w:pPr>
      <w:r>
        <w:rPr>
          <w:lang w:val="pl-PL"/>
        </w:rPr>
        <w:br w:type="page"/>
      </w:r>
    </w:p>
    <w:p w14:paraId="1B14F8BC" w14:textId="15E62CE6" w:rsidR="00671F2D" w:rsidRDefault="00671F2D" w:rsidP="00DE1F51">
      <w:pPr>
        <w:pStyle w:val="Heading3"/>
        <w:rPr>
          <w:lang w:val="pl-PL"/>
        </w:rPr>
      </w:pPr>
      <w:bookmarkStart w:id="451" w:name="_Toc523687334"/>
      <w:r>
        <w:rPr>
          <w:lang w:val="pl-PL"/>
        </w:rPr>
        <w:lastRenderedPageBreak/>
        <w:t>Regulator PD</w:t>
      </w:r>
      <w:bookmarkEnd w:id="451"/>
    </w:p>
    <w:p w14:paraId="72F24605" w14:textId="551B5C48" w:rsidR="004E2CF8" w:rsidRDefault="00735D72" w:rsidP="001C676A">
      <w:pPr>
        <w:rPr>
          <w:lang w:val="pl-PL"/>
        </w:rPr>
      </w:pPr>
      <w:r>
        <w:rPr>
          <w:lang w:val="pl-PL"/>
        </w:rPr>
        <w:t>Regulatorem PD nazywamy człon, którego odpowiedź zawiera sumę części proporcjonalnej i różniczkującej sygnału uchybu.</w:t>
      </w:r>
    </w:p>
    <w:p w14:paraId="15B00C07" w14:textId="519AC418" w:rsidR="00735D72" w:rsidRDefault="00735D72" w:rsidP="001C676A">
      <w:pPr>
        <w:rPr>
          <w:lang w:val="pl-PL"/>
        </w:rPr>
      </w:pPr>
      <w:r>
        <w:rPr>
          <w:lang w:val="pl-PL"/>
        </w:rPr>
        <w:t>Transmitancja idealnego regulatora PD została przedstawiona we wzorze 4.5.</w:t>
      </w:r>
    </w:p>
    <w:p w14:paraId="39619ADF" w14:textId="75193AFD" w:rsidR="00735D72" w:rsidRDefault="00735D72" w:rsidP="001C676A">
      <w:pPr>
        <w:jc w:val="center"/>
        <w:rPr>
          <w:lang w:val="pl-PL"/>
        </w:rPr>
      </w:pPr>
      <w:proofErr w:type="spellStart"/>
      <w:r>
        <w:rPr>
          <w:lang w:val="pl-PL"/>
        </w:rPr>
        <w:t>G</w:t>
      </w:r>
      <w:r>
        <w:rPr>
          <w:vertAlign w:val="subscript"/>
          <w:lang w:val="pl-PL"/>
        </w:rPr>
        <w:t>Rid</w:t>
      </w:r>
      <w:proofErr w:type="spellEnd"/>
      <w:r>
        <w:rPr>
          <w:lang w:val="pl-PL"/>
        </w:rPr>
        <w:t xml:space="preserve">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r>
          <w:rPr>
            <w:rFonts w:ascii="Cambria Math" w:hAnsi="Cambria Math"/>
            <w:lang w:val="pl-PL"/>
          </w:rPr>
          <m:t>)</m:t>
        </m:r>
      </m:oMath>
      <w:r>
        <w:rPr>
          <w:lang w:val="pl-PL"/>
        </w:rPr>
        <w:tab/>
      </w:r>
      <w:r>
        <w:rPr>
          <w:lang w:val="pl-PL"/>
        </w:rPr>
        <w:tab/>
      </w:r>
      <w:r>
        <w:rPr>
          <w:lang w:val="pl-PL"/>
        </w:rPr>
        <w:tab/>
      </w:r>
      <w:r>
        <w:rPr>
          <w:lang w:val="pl-PL"/>
        </w:rPr>
        <w:tab/>
        <w:t>(4.5)</w:t>
      </w:r>
    </w:p>
    <w:p w14:paraId="1F82BBBD" w14:textId="5107FC3D" w:rsidR="00735D72" w:rsidRDefault="00735D72" w:rsidP="001C676A">
      <w:pPr>
        <w:jc w:val="both"/>
        <w:rPr>
          <w:lang w:val="pl-PL"/>
        </w:rPr>
      </w:pPr>
      <w:r>
        <w:rPr>
          <w:lang w:val="pl-PL"/>
        </w:rPr>
        <w:t>gdzie:</w:t>
      </w:r>
    </w:p>
    <w:p w14:paraId="3F25FC47" w14:textId="77777777" w:rsidR="00735D72" w:rsidRDefault="00735D72" w:rsidP="001C676A">
      <w:pPr>
        <w:pStyle w:val="ListParagraph"/>
        <w:numPr>
          <w:ilvl w:val="0"/>
          <w:numId w:val="34"/>
        </w:numPr>
        <w:jc w:val="both"/>
        <w:rPr>
          <w:lang w:val="pl-PL"/>
        </w:rPr>
      </w:pPr>
      <w:r>
        <w:rPr>
          <w:lang w:val="pl-PL"/>
        </w:rPr>
        <w:t>K</w:t>
      </w:r>
      <w:r>
        <w:rPr>
          <w:vertAlign w:val="subscript"/>
          <w:lang w:val="pl-PL"/>
        </w:rPr>
        <w:t>r</w:t>
      </w:r>
      <w:r>
        <w:rPr>
          <w:lang w:val="pl-PL"/>
        </w:rPr>
        <w:t xml:space="preserve"> – nastawialne wzmocnienie</w:t>
      </w:r>
    </w:p>
    <w:p w14:paraId="2F4BFE8B" w14:textId="334F40A0" w:rsidR="00735D72" w:rsidRDefault="00735D72" w:rsidP="001C676A">
      <w:pPr>
        <w:pStyle w:val="ListParagraph"/>
        <w:numPr>
          <w:ilvl w:val="0"/>
          <w:numId w:val="34"/>
        </w:numPr>
        <w:jc w:val="both"/>
        <w:rPr>
          <w:lang w:val="pl-PL"/>
        </w:rPr>
      </w:pPr>
      <w:proofErr w:type="spellStart"/>
      <w:r>
        <w:rPr>
          <w:lang w:val="pl-PL"/>
        </w:rPr>
        <w:t>T</w:t>
      </w:r>
      <w:r>
        <w:rPr>
          <w:vertAlign w:val="subscript"/>
          <w:lang w:val="pl-PL"/>
        </w:rPr>
        <w:t>d</w:t>
      </w:r>
      <w:proofErr w:type="spellEnd"/>
      <w:r>
        <w:rPr>
          <w:lang w:val="pl-PL"/>
        </w:rPr>
        <w:t xml:space="preserve"> – nastawialna stała czasowa zwana czasem wyprzedzenia [3]</w:t>
      </w:r>
    </w:p>
    <w:p w14:paraId="4B5D3A92" w14:textId="3266C64D" w:rsidR="00735D72" w:rsidRPr="001C676A" w:rsidRDefault="00735D72" w:rsidP="001C676A">
      <w:pPr>
        <w:jc w:val="both"/>
        <w:rPr>
          <w:lang w:val="pl-PL"/>
        </w:rPr>
      </w:pPr>
    </w:p>
    <w:p w14:paraId="2BD241DA" w14:textId="20095BDE" w:rsidR="00735D72" w:rsidRDefault="00735D72" w:rsidP="001C676A">
      <w:pPr>
        <w:jc w:val="both"/>
        <w:rPr>
          <w:lang w:val="pl-PL"/>
        </w:rPr>
      </w:pPr>
      <w:r>
        <w:rPr>
          <w:lang w:val="pl-PL"/>
        </w:rPr>
        <w:t>Ze względu na przebieg funkcji przejścia idealnego regulatora PD (Rys. 4.5a) zazwyczaj stosowana jest transmitancja członu rzeczywistego:</w:t>
      </w:r>
    </w:p>
    <w:p w14:paraId="050D8F31" w14:textId="258E979D" w:rsidR="00735D72" w:rsidRPr="001C676A" w:rsidRDefault="00735D72" w:rsidP="001C676A">
      <w:pPr>
        <w:jc w:val="center"/>
        <w:rPr>
          <w:lang w:val="pl-PL"/>
        </w:rPr>
      </w:pPr>
      <w:proofErr w:type="spellStart"/>
      <w:r>
        <w:rPr>
          <w:lang w:val="pl-PL"/>
        </w:rPr>
        <w:t>G</w:t>
      </w:r>
      <w:r>
        <w:rPr>
          <w:vertAlign w:val="subscript"/>
          <w:lang w:val="pl-PL"/>
        </w:rPr>
        <w:t>Rrz</w:t>
      </w:r>
      <w:proofErr w:type="spellEnd"/>
      <w:r>
        <w:rPr>
          <w:lang w:val="pl-PL"/>
        </w:rPr>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num>
          <m:den>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num>
              <m:den>
                <m:sSub>
                  <m:sSubPr>
                    <m:ctrlPr>
                      <w:rPr>
                        <w:rFonts w:ascii="Cambria Math" w:hAnsi="Cambria Math"/>
                        <w:lang w:val="pl-PL"/>
                      </w:rPr>
                    </m:ctrlPr>
                  </m:sSubPr>
                  <m:e>
                    <m:r>
                      <w:rPr>
                        <w:rFonts w:ascii="Cambria Math" w:hAnsi="Cambria Math"/>
                        <w:lang w:val="pl-PL"/>
                      </w:rPr>
                      <m:t>α</m:t>
                    </m:r>
                  </m:e>
                  <m:sub>
                    <m:r>
                      <w:rPr>
                        <w:rFonts w:ascii="Cambria Math" w:hAnsi="Cambria Math"/>
                        <w:lang w:val="pl-PL"/>
                      </w:rPr>
                      <m:t>d</m:t>
                    </m:r>
                  </m:sub>
                </m:sSub>
              </m:den>
            </m:f>
            <m:r>
              <w:rPr>
                <w:rFonts w:ascii="Cambria Math" w:hAnsi="Cambria Math"/>
                <w:lang w:val="pl-PL"/>
              </w:rPr>
              <m:t>s+1</m:t>
            </m:r>
          </m:den>
        </m:f>
        <m:r>
          <w:rPr>
            <w:rFonts w:ascii="Cambria Math" w:hAnsi="Cambria Math"/>
            <w:lang w:val="pl-PL"/>
          </w:rPr>
          <m:t>)</m:t>
        </m:r>
      </m:oMath>
      <w:r w:rsidR="00516172">
        <w:rPr>
          <w:rFonts w:eastAsiaTheme="minorEastAsia"/>
          <w:lang w:val="pl-PL"/>
        </w:rPr>
        <w:tab/>
      </w:r>
      <w:r w:rsidR="00516172">
        <w:rPr>
          <w:rFonts w:eastAsiaTheme="minorEastAsia"/>
          <w:lang w:val="pl-PL"/>
        </w:rPr>
        <w:tab/>
      </w:r>
      <w:r w:rsidR="00516172">
        <w:rPr>
          <w:rFonts w:eastAsiaTheme="minorEastAsia"/>
          <w:lang w:val="pl-PL"/>
        </w:rPr>
        <w:tab/>
        <w:t>(4.6)</w:t>
      </w:r>
    </w:p>
    <w:p w14:paraId="468775B1" w14:textId="6A5B31FB" w:rsidR="00516172" w:rsidRDefault="00516172" w:rsidP="001C676A">
      <w:pPr>
        <w:jc w:val="both"/>
        <w:rPr>
          <w:lang w:val="pl-PL"/>
        </w:rPr>
      </w:pPr>
      <w:r>
        <w:rPr>
          <w:lang w:val="pl-PL"/>
        </w:rPr>
        <w:t>gdzie:</w:t>
      </w:r>
    </w:p>
    <w:p w14:paraId="24D52B27" w14:textId="1BCF0BD5" w:rsidR="00516172" w:rsidRDefault="00516172" w:rsidP="001C676A">
      <w:pPr>
        <w:pStyle w:val="ListParagraph"/>
        <w:numPr>
          <w:ilvl w:val="0"/>
          <w:numId w:val="35"/>
        </w:numPr>
        <w:jc w:val="both"/>
        <w:rPr>
          <w:lang w:val="pl-PL"/>
        </w:rPr>
      </w:pPr>
      <w:r>
        <w:rPr>
          <w:rFonts w:cs="Times New Roman"/>
          <w:lang w:val="pl-PL"/>
        </w:rPr>
        <w:t>α</w:t>
      </w:r>
      <w:r>
        <w:rPr>
          <w:vertAlign w:val="subscript"/>
          <w:lang w:val="pl-PL"/>
        </w:rPr>
        <w:t>d</w:t>
      </w:r>
      <w:r>
        <w:rPr>
          <w:lang w:val="pl-PL"/>
        </w:rPr>
        <w:t xml:space="preserve"> – nienastawialny współczynnik różniczkowania rzeczywistego. Przyjmuje on zazwyczaj wartości w przedziale 8-15, średnio przyjmuje się 10 [3].</w:t>
      </w:r>
    </w:p>
    <w:p w14:paraId="7105A44C" w14:textId="6D13221F" w:rsidR="00516172" w:rsidRDefault="00516172" w:rsidP="001C676A">
      <w:pPr>
        <w:jc w:val="both"/>
        <w:rPr>
          <w:lang w:val="pl-PL"/>
        </w:rPr>
      </w:pPr>
    </w:p>
    <w:p w14:paraId="1210E4CB" w14:textId="641DB754" w:rsidR="00516172" w:rsidRDefault="00516172" w:rsidP="001C676A">
      <w:pPr>
        <w:jc w:val="both"/>
        <w:rPr>
          <w:lang w:val="pl-PL"/>
        </w:rPr>
      </w:pPr>
      <w:r>
        <w:rPr>
          <w:lang w:val="pl-PL"/>
        </w:rPr>
        <w:t>Dla lepszego zobrazowania działania regulatora PD na rysunku 4.5. zostało przedstawione porównanie funkcji przejścia wariantu idealnego i rzeczywistego:</w:t>
      </w:r>
    </w:p>
    <w:tbl>
      <w:tblPr>
        <w:tblStyle w:val="TableGrid"/>
        <w:tblW w:w="0" w:type="auto"/>
        <w:tblLook w:val="04A0" w:firstRow="1" w:lastRow="0" w:firstColumn="1" w:lastColumn="0" w:noHBand="0" w:noVBand="1"/>
      </w:tblPr>
      <w:tblGrid>
        <w:gridCol w:w="4418"/>
        <w:gridCol w:w="4419"/>
      </w:tblGrid>
      <w:tr w:rsidR="00516172" w14:paraId="5906DB36" w14:textId="77777777" w:rsidTr="00947686">
        <w:tc>
          <w:tcPr>
            <w:tcW w:w="4413" w:type="dxa"/>
            <w:tcBorders>
              <w:top w:val="nil"/>
              <w:left w:val="nil"/>
              <w:bottom w:val="nil"/>
              <w:right w:val="nil"/>
            </w:tcBorders>
          </w:tcPr>
          <w:p w14:paraId="210F08DF" w14:textId="68B1BCAD" w:rsidR="00516172" w:rsidRDefault="00516172" w:rsidP="00947686">
            <w:pPr>
              <w:rPr>
                <w:lang w:val="pl-PL"/>
              </w:rPr>
            </w:pPr>
            <w:r>
              <w:lastRenderedPageBreak/>
              <w:t xml:space="preserve">a) </w:t>
            </w:r>
            <w:r>
              <w:object w:dxaOrig="4365" w:dyaOrig="3570" w14:anchorId="11EA6858">
                <v:shape id="_x0000_i1027" type="#_x0000_t75" style="width:218.25pt;height:178.5pt" o:ole="">
                  <v:imagedata r:id="rId25" o:title=""/>
                </v:shape>
                <o:OLEObject Type="Embed" ProgID="PBrush" ShapeID="_x0000_i1027" DrawAspect="Content" ObjectID="_1597430688" r:id="rId26"/>
              </w:object>
            </w:r>
          </w:p>
        </w:tc>
        <w:tc>
          <w:tcPr>
            <w:tcW w:w="4414" w:type="dxa"/>
            <w:tcBorders>
              <w:top w:val="nil"/>
              <w:left w:val="nil"/>
              <w:bottom w:val="nil"/>
              <w:right w:val="nil"/>
            </w:tcBorders>
          </w:tcPr>
          <w:p w14:paraId="58D40669" w14:textId="0D2ADD5F" w:rsidR="00516172" w:rsidRDefault="00516172" w:rsidP="00947686">
            <w:pPr>
              <w:rPr>
                <w:lang w:val="pl-PL"/>
              </w:rPr>
            </w:pPr>
            <w:r>
              <w:t xml:space="preserve">b) </w:t>
            </w:r>
            <w:r>
              <w:object w:dxaOrig="4365" w:dyaOrig="3570" w14:anchorId="41950698">
                <v:shape id="_x0000_i1028" type="#_x0000_t75" style="width:218.25pt;height:178.5pt" o:ole="">
                  <v:imagedata r:id="rId27" o:title=""/>
                </v:shape>
                <o:OLEObject Type="Embed" ProgID="PBrush" ShapeID="_x0000_i1028" DrawAspect="Content" ObjectID="_1597430689" r:id="rId28"/>
              </w:object>
            </w:r>
          </w:p>
        </w:tc>
      </w:tr>
      <w:tr w:rsidR="00516172" w:rsidRPr="00732BF4" w14:paraId="691DB3D6" w14:textId="77777777" w:rsidTr="00947686">
        <w:tc>
          <w:tcPr>
            <w:tcW w:w="8827" w:type="dxa"/>
            <w:gridSpan w:val="2"/>
            <w:tcBorders>
              <w:top w:val="nil"/>
              <w:left w:val="nil"/>
              <w:bottom w:val="nil"/>
              <w:right w:val="nil"/>
            </w:tcBorders>
          </w:tcPr>
          <w:p w14:paraId="77148420" w14:textId="5796D891" w:rsidR="00516172" w:rsidRPr="00F653A4" w:rsidRDefault="00516172" w:rsidP="001C676A">
            <w:pPr>
              <w:jc w:val="center"/>
              <w:rPr>
                <w:i/>
                <w:lang w:val="pl-PL"/>
              </w:rPr>
            </w:pPr>
            <w:r w:rsidRPr="00F653A4">
              <w:rPr>
                <w:i/>
                <w:lang w:val="pl-PL"/>
              </w:rPr>
              <w:t>Rys. 4.</w:t>
            </w:r>
            <w:r>
              <w:rPr>
                <w:i/>
                <w:lang w:val="pl-PL"/>
              </w:rPr>
              <w:t>5</w:t>
            </w:r>
            <w:r w:rsidRPr="00F653A4">
              <w:rPr>
                <w:i/>
                <w:lang w:val="pl-PL"/>
              </w:rPr>
              <w:t>. Porównanie odpowiedzi a) idealnego i b) rzeczywistego regulatora P</w:t>
            </w:r>
            <w:r>
              <w:rPr>
                <w:i/>
                <w:lang w:val="pl-PL"/>
              </w:rPr>
              <w:t>D [3]</w:t>
            </w:r>
          </w:p>
        </w:tc>
      </w:tr>
    </w:tbl>
    <w:p w14:paraId="616709C4" w14:textId="77777777" w:rsidR="00516172" w:rsidRPr="001C676A" w:rsidRDefault="00516172" w:rsidP="001C676A">
      <w:pPr>
        <w:jc w:val="both"/>
        <w:rPr>
          <w:lang w:val="pl-PL"/>
        </w:rPr>
      </w:pPr>
    </w:p>
    <w:p w14:paraId="19B21CF3" w14:textId="5C548905" w:rsidR="00516172" w:rsidRPr="00735D72" w:rsidRDefault="00516172" w:rsidP="001C676A">
      <w:pPr>
        <w:jc w:val="both"/>
        <w:rPr>
          <w:lang w:val="pl-PL"/>
        </w:rPr>
      </w:pPr>
      <w:r>
        <w:rPr>
          <w:lang w:val="pl-PL"/>
        </w:rPr>
        <w:t xml:space="preserve">Na rysunku 4.5a. obecny jest idealny pik sygnału, który nie jest możliwy do uzyskania </w:t>
      </w:r>
      <w:r w:rsidR="007248A9">
        <w:rPr>
          <w:lang w:val="pl-PL"/>
        </w:rPr>
        <w:br/>
      </w:r>
      <w:r>
        <w:rPr>
          <w:lang w:val="pl-PL"/>
        </w:rPr>
        <w:t xml:space="preserve">w </w:t>
      </w:r>
      <w:r w:rsidR="00E70137">
        <w:rPr>
          <w:lang w:val="pl-PL"/>
        </w:rPr>
        <w:t xml:space="preserve">warunkach pracy układu. Z tego powodu w przemyśle wykorzystywany jest rzeczywisty model członu </w:t>
      </w:r>
      <w:r w:rsidR="007248A9">
        <w:rPr>
          <w:lang w:val="pl-PL"/>
        </w:rPr>
        <w:t>różniczkującego</w:t>
      </w:r>
      <w:r w:rsidR="00E70137">
        <w:rPr>
          <w:lang w:val="pl-PL"/>
        </w:rPr>
        <w:t>.</w:t>
      </w:r>
    </w:p>
    <w:p w14:paraId="366C0478" w14:textId="77777777" w:rsidR="00671F2D" w:rsidRPr="00DE1F51" w:rsidRDefault="00671F2D" w:rsidP="001C676A">
      <w:pPr>
        <w:jc w:val="both"/>
        <w:rPr>
          <w:lang w:val="pl-PL"/>
        </w:rPr>
      </w:pPr>
    </w:p>
    <w:p w14:paraId="753601C4" w14:textId="3DB39BC1" w:rsidR="00E5426A" w:rsidRDefault="005A26DD" w:rsidP="001C676A">
      <w:pPr>
        <w:pStyle w:val="Heading3"/>
        <w:jc w:val="both"/>
        <w:rPr>
          <w:lang w:val="pl-PL"/>
        </w:rPr>
      </w:pPr>
      <w:bookmarkStart w:id="452" w:name="_Toc523687335"/>
      <w:r>
        <w:rPr>
          <w:lang w:val="pl-PL"/>
        </w:rPr>
        <w:t>Regulator PID</w:t>
      </w:r>
      <w:bookmarkEnd w:id="452"/>
    </w:p>
    <w:p w14:paraId="2E6B0B10" w14:textId="2F664809" w:rsidR="009C135B" w:rsidRDefault="007248A9" w:rsidP="001C676A">
      <w:pPr>
        <w:jc w:val="both"/>
        <w:rPr>
          <w:lang w:val="pl-PL"/>
        </w:rPr>
      </w:pPr>
      <w:r>
        <w:rPr>
          <w:lang w:val="pl-PL"/>
        </w:rPr>
        <w:t>Ostatnim typer regulatora jest regulator PID. Regulator ten wykorzystuje wszystkie trzy części: proporcjonalną, całkującą oraz różniczkującą i łączy ich możliwości.</w:t>
      </w:r>
    </w:p>
    <w:p w14:paraId="01E65AE3" w14:textId="007ACB8B" w:rsidR="007248A9" w:rsidRDefault="007248A9" w:rsidP="001C676A">
      <w:pPr>
        <w:jc w:val="both"/>
        <w:rPr>
          <w:lang w:val="pl-PL"/>
        </w:rPr>
      </w:pPr>
      <w:r>
        <w:rPr>
          <w:lang w:val="pl-PL"/>
        </w:rPr>
        <w:t xml:space="preserve">Transmitancje idealnego i rzeczywistego regulatora PID są reprezentowane przez wzory </w:t>
      </w:r>
      <w:r>
        <w:rPr>
          <w:lang w:val="pl-PL"/>
        </w:rPr>
        <w:br/>
        <w:t>4.7 oraz 4.8.</w:t>
      </w:r>
    </w:p>
    <w:p w14:paraId="12E8F456" w14:textId="2EA58E2B" w:rsidR="007248A9" w:rsidRPr="001C676A" w:rsidRDefault="007248A9" w:rsidP="007248A9">
      <w:pPr>
        <w:jc w:val="center"/>
      </w:pPr>
      <w:proofErr w:type="spellStart"/>
      <w:r w:rsidRPr="001C676A">
        <w:t>G</w:t>
      </w:r>
      <w:r w:rsidRPr="001C676A">
        <w:rPr>
          <w:vertAlign w:val="subscript"/>
        </w:rPr>
        <w:t>Rid</w:t>
      </w:r>
      <w:proofErr w:type="spellEnd"/>
      <w:r w:rsidRPr="001C676A">
        <w:t xml:space="preserve">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rPr>
          <m:t>(1+</m:t>
        </m:r>
        <m:f>
          <m:fPr>
            <m:ctrlPr>
              <w:rPr>
                <w:rFonts w:ascii="Cambria Math" w:hAnsi="Cambria Math"/>
                <w:lang w:val="pl-PL"/>
              </w:rPr>
            </m:ctrlPr>
          </m:fPr>
          <m:num>
            <m:r>
              <w:rPr>
                <w:rFonts w:ascii="Cambria Math" w:hAnsi="Cambria Math"/>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den>
        </m:f>
        <m:r>
          <w:rPr>
            <w:rFonts w:ascii="Cambria Math" w:hAnsi="Cambria Math"/>
          </w:rPr>
          <m:t>+</m:t>
        </m:r>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oMath>
      <w:r w:rsidRPr="001C676A">
        <w:tab/>
      </w:r>
      <w:r w:rsidRPr="001C676A">
        <w:tab/>
      </w:r>
      <w:r w:rsidRPr="001C676A">
        <w:tab/>
      </w:r>
      <w:r w:rsidRPr="001C676A">
        <w:tab/>
        <w:t>(4.7)</w:t>
      </w:r>
    </w:p>
    <w:p w14:paraId="028D929D" w14:textId="701A0A59" w:rsidR="007248A9" w:rsidRDefault="007248A9" w:rsidP="007248A9">
      <w:pPr>
        <w:jc w:val="center"/>
        <w:rPr>
          <w:rFonts w:eastAsiaTheme="minorEastAsia"/>
          <w:lang w:val="pl-PL"/>
        </w:rPr>
      </w:pPr>
      <w:proofErr w:type="spellStart"/>
      <w:r w:rsidRPr="001C676A">
        <w:rPr>
          <w:lang w:val="pl-PL"/>
        </w:rPr>
        <w:t>G</w:t>
      </w:r>
      <w:r w:rsidRPr="001C676A">
        <w:rPr>
          <w:vertAlign w:val="subscript"/>
          <w:lang w:val="pl-PL"/>
        </w:rPr>
        <w:t>Rrz</w:t>
      </w:r>
      <w:proofErr w:type="spellEnd"/>
      <w:r w:rsidRPr="001C676A">
        <w:rPr>
          <w:lang w:val="pl-PL"/>
        </w:rPr>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f>
          <m:fPr>
            <m:ctrlPr>
              <w:rPr>
                <w:rFonts w:ascii="Cambria Math" w:hAnsi="Cambria Math"/>
                <w:lang w:val="pl-PL"/>
              </w:rPr>
            </m:ctrlPr>
          </m:fPr>
          <m:num>
            <m:r>
              <w:rPr>
                <w:rFonts w:ascii="Cambria Math" w:hAnsi="Cambria Math"/>
                <w:lang w:val="pl-PL"/>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den>
        </m:f>
        <m:r>
          <w:rPr>
            <w:rFonts w:ascii="Cambria Math" w:hAnsi="Cambria Math"/>
            <w:lang w:val="pl-PL"/>
          </w:rPr>
          <m:t>+</m:t>
        </m:r>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num>
          <m:den>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num>
              <m:den>
                <m:sSub>
                  <m:sSubPr>
                    <m:ctrlPr>
                      <w:rPr>
                        <w:rFonts w:ascii="Cambria Math" w:hAnsi="Cambria Math"/>
                        <w:lang w:val="pl-PL"/>
                      </w:rPr>
                    </m:ctrlPr>
                  </m:sSubPr>
                  <m:e>
                    <m:r>
                      <w:rPr>
                        <w:rFonts w:ascii="Cambria Math" w:hAnsi="Cambria Math"/>
                        <w:lang w:val="pl-PL"/>
                      </w:rPr>
                      <m:t>α</m:t>
                    </m:r>
                  </m:e>
                  <m:sub>
                    <m:r>
                      <w:rPr>
                        <w:rFonts w:ascii="Cambria Math" w:hAnsi="Cambria Math"/>
                        <w:lang w:val="pl-PL"/>
                      </w:rPr>
                      <m:t>d</m:t>
                    </m:r>
                  </m:sub>
                </m:sSub>
              </m:den>
            </m:f>
            <m:r>
              <w:rPr>
                <w:rFonts w:ascii="Cambria Math" w:hAnsi="Cambria Math"/>
                <w:lang w:val="pl-PL"/>
              </w:rPr>
              <m:t>s+1</m:t>
            </m:r>
          </m:den>
        </m:f>
        <m:r>
          <w:rPr>
            <w:rFonts w:ascii="Cambria Math" w:hAnsi="Cambria Math"/>
            <w:lang w:val="pl-PL"/>
          </w:rPr>
          <m:t>)</m:t>
        </m:r>
      </m:oMath>
      <w:r w:rsidRPr="001C676A">
        <w:rPr>
          <w:rFonts w:eastAsiaTheme="minorEastAsia"/>
          <w:lang w:val="pl-PL"/>
        </w:rPr>
        <w:tab/>
      </w:r>
      <w:r w:rsidRPr="001C676A">
        <w:rPr>
          <w:rFonts w:eastAsiaTheme="minorEastAsia"/>
          <w:lang w:val="pl-PL"/>
        </w:rPr>
        <w:tab/>
      </w:r>
      <w:r w:rsidRPr="001C676A">
        <w:rPr>
          <w:rFonts w:eastAsiaTheme="minorEastAsia"/>
          <w:lang w:val="pl-PL"/>
        </w:rPr>
        <w:tab/>
      </w:r>
      <w:r w:rsidRPr="001C676A">
        <w:rPr>
          <w:rFonts w:eastAsiaTheme="minorEastAsia"/>
          <w:lang w:val="pl-PL"/>
        </w:rPr>
        <w:tab/>
        <w:t>(4.8)</w:t>
      </w:r>
    </w:p>
    <w:p w14:paraId="40AD9C8F" w14:textId="7A3B1462" w:rsidR="007248A9" w:rsidRDefault="007248A9" w:rsidP="001C676A">
      <w:pPr>
        <w:jc w:val="both"/>
        <w:rPr>
          <w:lang w:val="pl-PL"/>
        </w:rPr>
      </w:pPr>
      <w:r>
        <w:rPr>
          <w:lang w:val="pl-PL"/>
        </w:rPr>
        <w:t>Rysunek 4.6. przedstawia porównanie funkcji przejścia regulatora proporcjonalno-całkująco-różniczkującego w obu formach:</w:t>
      </w:r>
    </w:p>
    <w:tbl>
      <w:tblPr>
        <w:tblStyle w:val="TableGrid"/>
        <w:tblW w:w="0" w:type="auto"/>
        <w:tblLook w:val="04A0" w:firstRow="1" w:lastRow="0" w:firstColumn="1" w:lastColumn="0" w:noHBand="0" w:noVBand="1"/>
      </w:tblPr>
      <w:tblGrid>
        <w:gridCol w:w="4455"/>
        <w:gridCol w:w="4382"/>
      </w:tblGrid>
      <w:tr w:rsidR="007248A9" w14:paraId="05751549" w14:textId="77777777" w:rsidTr="00947686">
        <w:tc>
          <w:tcPr>
            <w:tcW w:w="4413" w:type="dxa"/>
            <w:tcBorders>
              <w:top w:val="nil"/>
              <w:left w:val="nil"/>
              <w:bottom w:val="nil"/>
              <w:right w:val="nil"/>
            </w:tcBorders>
          </w:tcPr>
          <w:p w14:paraId="003F6326" w14:textId="7DC59937" w:rsidR="007248A9" w:rsidRDefault="007248A9" w:rsidP="00947686">
            <w:pPr>
              <w:rPr>
                <w:lang w:val="pl-PL"/>
              </w:rPr>
            </w:pPr>
            <w:r>
              <w:lastRenderedPageBreak/>
              <w:t xml:space="preserve">a) </w:t>
            </w:r>
            <w:r>
              <w:object w:dxaOrig="4335" w:dyaOrig="3600" w14:anchorId="47DCD434">
                <v:shape id="_x0000_i1029" type="#_x0000_t75" style="width:216.75pt;height:180pt" o:ole="">
                  <v:imagedata r:id="rId29" o:title=""/>
                </v:shape>
                <o:OLEObject Type="Embed" ProgID="PBrush" ShapeID="_x0000_i1029" DrawAspect="Content" ObjectID="_1597430690" r:id="rId30"/>
              </w:object>
            </w:r>
          </w:p>
        </w:tc>
        <w:tc>
          <w:tcPr>
            <w:tcW w:w="4414" w:type="dxa"/>
            <w:tcBorders>
              <w:top w:val="nil"/>
              <w:left w:val="nil"/>
              <w:bottom w:val="nil"/>
              <w:right w:val="nil"/>
            </w:tcBorders>
          </w:tcPr>
          <w:p w14:paraId="1ACB547E" w14:textId="2CEE02D4" w:rsidR="007248A9" w:rsidRDefault="007248A9" w:rsidP="00947686">
            <w:pPr>
              <w:rPr>
                <w:lang w:val="pl-PL"/>
              </w:rPr>
            </w:pPr>
            <w:r>
              <w:t xml:space="preserve">b) </w:t>
            </w:r>
            <w:r>
              <w:object w:dxaOrig="4260" w:dyaOrig="3600" w14:anchorId="025FB6A1">
                <v:shape id="_x0000_i1030" type="#_x0000_t75" style="width:213pt;height:180pt" o:ole="">
                  <v:imagedata r:id="rId31" o:title=""/>
                </v:shape>
                <o:OLEObject Type="Embed" ProgID="PBrush" ShapeID="_x0000_i1030" DrawAspect="Content" ObjectID="_1597430691" r:id="rId32"/>
              </w:object>
            </w:r>
          </w:p>
        </w:tc>
      </w:tr>
      <w:tr w:rsidR="007248A9" w:rsidRPr="00732BF4" w14:paraId="56BD9B16" w14:textId="77777777" w:rsidTr="00947686">
        <w:tc>
          <w:tcPr>
            <w:tcW w:w="8827" w:type="dxa"/>
            <w:gridSpan w:val="2"/>
            <w:tcBorders>
              <w:top w:val="nil"/>
              <w:left w:val="nil"/>
              <w:bottom w:val="nil"/>
              <w:right w:val="nil"/>
            </w:tcBorders>
          </w:tcPr>
          <w:p w14:paraId="77BE3329" w14:textId="067AFC62" w:rsidR="007248A9" w:rsidRPr="00F653A4" w:rsidRDefault="007248A9" w:rsidP="001C676A">
            <w:pPr>
              <w:jc w:val="center"/>
              <w:rPr>
                <w:i/>
                <w:lang w:val="pl-PL"/>
              </w:rPr>
            </w:pPr>
            <w:r w:rsidRPr="00F653A4">
              <w:rPr>
                <w:i/>
                <w:lang w:val="pl-PL"/>
              </w:rPr>
              <w:t>Rys. 4.</w:t>
            </w:r>
            <w:r>
              <w:rPr>
                <w:i/>
                <w:lang w:val="pl-PL"/>
              </w:rPr>
              <w:t>6</w:t>
            </w:r>
            <w:r w:rsidRPr="00F653A4">
              <w:rPr>
                <w:i/>
                <w:lang w:val="pl-PL"/>
              </w:rPr>
              <w:t>. Porównanie odpowiedzi a) idealnego i b) rzeczywistego regulatora P</w:t>
            </w:r>
            <w:r>
              <w:rPr>
                <w:i/>
                <w:lang w:val="pl-PL"/>
              </w:rPr>
              <w:t>ID [3]</w:t>
            </w:r>
          </w:p>
        </w:tc>
      </w:tr>
    </w:tbl>
    <w:p w14:paraId="4789EB0A" w14:textId="77777777" w:rsidR="007248A9" w:rsidRPr="001C676A" w:rsidRDefault="007248A9" w:rsidP="001C676A">
      <w:pPr>
        <w:jc w:val="both"/>
        <w:rPr>
          <w:lang w:val="pl-PL"/>
        </w:rPr>
      </w:pPr>
    </w:p>
    <w:p w14:paraId="01DF3392" w14:textId="5ECA17D0" w:rsidR="007248A9" w:rsidRDefault="00A45E3A" w:rsidP="001C676A">
      <w:pPr>
        <w:jc w:val="both"/>
        <w:rPr>
          <w:lang w:val="pl-PL"/>
        </w:rPr>
      </w:pPr>
      <w:r>
        <w:rPr>
          <w:lang w:val="pl-PL"/>
        </w:rPr>
        <w:t>Wykresy różnią się między sobą działaniem rzeczywistej części regulatora. Ma to jednak wpływ na początku przebiegu funkcji przejścia regulatora. Kształtujący się sygnał rzeczywistego regulatora PID posiada tą samą wartość i nachylenie do osi czasu, co idealny odpowiednik.</w:t>
      </w:r>
    </w:p>
    <w:p w14:paraId="0A0062E1" w14:textId="77777777" w:rsidR="00A45E3A" w:rsidRDefault="00A45E3A" w:rsidP="001C676A">
      <w:pPr>
        <w:jc w:val="both"/>
        <w:rPr>
          <w:lang w:val="pl-PL"/>
        </w:rPr>
      </w:pPr>
    </w:p>
    <w:p w14:paraId="7C2443EE" w14:textId="45535D8F" w:rsidR="007248A9" w:rsidRPr="001C676A" w:rsidRDefault="00A45E3A" w:rsidP="001C676A">
      <w:pPr>
        <w:pStyle w:val="Heading3"/>
        <w:rPr>
          <w:lang w:val="pl-PL"/>
        </w:rPr>
      </w:pPr>
      <w:bookmarkStart w:id="453" w:name="_Toc523687336"/>
      <w:r>
        <w:rPr>
          <w:lang w:val="pl-PL"/>
        </w:rPr>
        <w:t>Dobór regulatora</w:t>
      </w:r>
      <w:bookmarkEnd w:id="453"/>
    </w:p>
    <w:p w14:paraId="32C23EB5" w14:textId="62CB4504" w:rsidR="00A45E3A" w:rsidRDefault="00A45E3A" w:rsidP="001C676A">
      <w:pPr>
        <w:ind w:firstLine="720"/>
        <w:jc w:val="both"/>
        <w:rPr>
          <w:lang w:val="pl-PL"/>
        </w:rPr>
      </w:pPr>
      <w:r w:rsidRPr="00A45E3A">
        <w:rPr>
          <w:lang w:val="pl-PL"/>
        </w:rPr>
        <w:t>Podczas doboru regulatora należy kierować się znajomością obiektu oraz</w:t>
      </w:r>
      <w:r>
        <w:rPr>
          <w:lang w:val="pl-PL"/>
        </w:rPr>
        <w:t xml:space="preserve"> </w:t>
      </w:r>
      <w:r w:rsidRPr="00A45E3A">
        <w:rPr>
          <w:lang w:val="pl-PL"/>
        </w:rPr>
        <w:t xml:space="preserve">wymaganiami </w:t>
      </w:r>
      <w:r>
        <w:rPr>
          <w:lang w:val="pl-PL"/>
        </w:rPr>
        <w:t>danego projektu</w:t>
      </w:r>
      <w:r w:rsidRPr="00A45E3A">
        <w:rPr>
          <w:lang w:val="pl-PL"/>
        </w:rPr>
        <w:t>.</w:t>
      </w:r>
      <w:r>
        <w:rPr>
          <w:lang w:val="pl-PL"/>
        </w:rPr>
        <w:t xml:space="preserve"> </w:t>
      </w:r>
    </w:p>
    <w:p w14:paraId="7BEA11BC" w14:textId="0A8B201C" w:rsidR="009C135B" w:rsidRDefault="00A45E3A" w:rsidP="001C676A">
      <w:pPr>
        <w:jc w:val="both"/>
        <w:rPr>
          <w:lang w:val="pl-PL"/>
        </w:rPr>
      </w:pPr>
      <w:r>
        <w:rPr>
          <w:lang w:val="pl-PL"/>
        </w:rPr>
        <w:t>Regulatory ciągłe posiadają w swoim</w:t>
      </w:r>
      <w:r w:rsidRPr="00A45E3A">
        <w:rPr>
          <w:lang w:val="pl-PL"/>
        </w:rPr>
        <w:t xml:space="preserve"> sygnale wyjściowym trzy</w:t>
      </w:r>
      <w:r>
        <w:rPr>
          <w:lang w:val="pl-PL"/>
        </w:rPr>
        <w:t xml:space="preserve"> </w:t>
      </w:r>
      <w:r w:rsidRPr="00A45E3A">
        <w:rPr>
          <w:lang w:val="pl-PL"/>
        </w:rPr>
        <w:t>składowe: proporcjonalną, całkującą oraz różniczkującą.</w:t>
      </w:r>
      <w:r>
        <w:rPr>
          <w:lang w:val="pl-PL"/>
        </w:rPr>
        <w:t xml:space="preserve"> </w:t>
      </w:r>
      <w:r w:rsidRPr="00A45E3A">
        <w:rPr>
          <w:lang w:val="pl-PL"/>
        </w:rPr>
        <w:t>Składowa proporcjonalna zazwyczaj powoduje zmniejszenie błędu statycznego,</w:t>
      </w:r>
      <w:r>
        <w:rPr>
          <w:lang w:val="pl-PL"/>
        </w:rPr>
        <w:t xml:space="preserve"> </w:t>
      </w:r>
      <w:r w:rsidRPr="00A45E3A">
        <w:rPr>
          <w:lang w:val="pl-PL"/>
        </w:rPr>
        <w:t>wpływa też na zmniejszenie czasu regulacji. Zastosowanie składowej całkującej</w:t>
      </w:r>
      <w:r>
        <w:rPr>
          <w:lang w:val="pl-PL"/>
        </w:rPr>
        <w:t xml:space="preserve"> </w:t>
      </w:r>
      <w:r w:rsidRPr="00A45E3A">
        <w:rPr>
          <w:lang w:val="pl-PL"/>
        </w:rPr>
        <w:t>skutkuje likwidacją błędów statycznych, ale równocześnie wydłuża czas regulacji.</w:t>
      </w:r>
      <w:r>
        <w:rPr>
          <w:lang w:val="pl-PL"/>
        </w:rPr>
        <w:t xml:space="preserve"> </w:t>
      </w:r>
      <w:r w:rsidRPr="00A45E3A">
        <w:rPr>
          <w:lang w:val="pl-PL"/>
        </w:rPr>
        <w:t>Natomiast składowa różniczkująca występuje je</w:t>
      </w:r>
      <w:r>
        <w:rPr>
          <w:lang w:val="pl-PL"/>
        </w:rPr>
        <w:t>dynie w stanach przejściowych. J</w:t>
      </w:r>
      <w:r w:rsidRPr="00A45E3A">
        <w:rPr>
          <w:lang w:val="pl-PL"/>
        </w:rPr>
        <w:t>ej</w:t>
      </w:r>
      <w:r>
        <w:rPr>
          <w:lang w:val="pl-PL"/>
        </w:rPr>
        <w:t xml:space="preserve"> </w:t>
      </w:r>
      <w:r w:rsidRPr="00A45E3A">
        <w:rPr>
          <w:lang w:val="pl-PL"/>
        </w:rPr>
        <w:t>wprowadzenie powoduje skrócenie czasu regulacji.</w:t>
      </w:r>
    </w:p>
    <w:p w14:paraId="165B76BD" w14:textId="0D95092F" w:rsidR="00A45E3A" w:rsidRDefault="00A45E3A" w:rsidP="001C676A">
      <w:pPr>
        <w:jc w:val="both"/>
        <w:rPr>
          <w:lang w:val="pl-PL"/>
        </w:rPr>
      </w:pPr>
      <w:r>
        <w:rPr>
          <w:lang w:val="pl-PL"/>
        </w:rPr>
        <w:t>Wpływ poszczególnych typów regulatora na pracę układu obrazuje tabela 4.1.</w:t>
      </w:r>
    </w:p>
    <w:tbl>
      <w:tblPr>
        <w:tblStyle w:val="GridTable5Dark-Accent51"/>
        <w:tblW w:w="0" w:type="auto"/>
        <w:tblLook w:val="04A0" w:firstRow="1" w:lastRow="0" w:firstColumn="1" w:lastColumn="0" w:noHBand="0" w:noVBand="1"/>
      </w:tblPr>
      <w:tblGrid>
        <w:gridCol w:w="2155"/>
        <w:gridCol w:w="6672"/>
      </w:tblGrid>
      <w:tr w:rsidR="00FA31A7" w14:paraId="6512366D" w14:textId="77777777" w:rsidTr="001C6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6A271282" w14:textId="7BF7503C" w:rsidR="00FA31A7" w:rsidRDefault="00FA31A7" w:rsidP="001C676A">
            <w:pPr>
              <w:jc w:val="center"/>
              <w:rPr>
                <w:lang w:val="pl-PL"/>
              </w:rPr>
            </w:pPr>
            <w:r>
              <w:rPr>
                <w:lang w:val="pl-PL"/>
              </w:rPr>
              <w:t>Typ regulatora</w:t>
            </w:r>
          </w:p>
        </w:tc>
        <w:tc>
          <w:tcPr>
            <w:tcW w:w="6672" w:type="dxa"/>
          </w:tcPr>
          <w:p w14:paraId="77FDF7A4" w14:textId="3A0194E4" w:rsidR="00FA31A7" w:rsidRDefault="00FA31A7" w:rsidP="001C676A">
            <w:pPr>
              <w:jc w:val="center"/>
              <w:cnfStyle w:val="100000000000" w:firstRow="1" w:lastRow="0" w:firstColumn="0" w:lastColumn="0" w:oddVBand="0" w:evenVBand="0" w:oddHBand="0" w:evenHBand="0" w:firstRowFirstColumn="0" w:firstRowLastColumn="0" w:lastRowFirstColumn="0" w:lastRowLastColumn="0"/>
              <w:rPr>
                <w:lang w:val="pl-PL"/>
              </w:rPr>
            </w:pPr>
            <w:r>
              <w:rPr>
                <w:lang w:val="pl-PL"/>
              </w:rPr>
              <w:t>Wpływ na parametry regulacji</w:t>
            </w:r>
          </w:p>
        </w:tc>
      </w:tr>
      <w:tr w:rsidR="00FA31A7" w:rsidRPr="00732BF4" w14:paraId="18980764" w14:textId="77777777" w:rsidTr="001C6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06BEEA83" w14:textId="7987D4A8" w:rsidR="00FA31A7" w:rsidRDefault="00FA31A7" w:rsidP="001C676A">
            <w:pPr>
              <w:rPr>
                <w:lang w:val="pl-PL"/>
              </w:rPr>
            </w:pPr>
            <w:r>
              <w:rPr>
                <w:lang w:val="pl-PL"/>
              </w:rPr>
              <w:lastRenderedPageBreak/>
              <w:t>Regulator P</w:t>
            </w:r>
          </w:p>
        </w:tc>
        <w:tc>
          <w:tcPr>
            <w:tcW w:w="6672" w:type="dxa"/>
          </w:tcPr>
          <w:p w14:paraId="6537612E" w14:textId="075435F1" w:rsidR="00FA31A7" w:rsidRPr="001C676A" w:rsidRDefault="00FA31A7" w:rsidP="001C676A">
            <w:pPr>
              <w:pStyle w:val="ListParagraph"/>
              <w:numPr>
                <w:ilvl w:val="0"/>
                <w:numId w:val="35"/>
              </w:numPr>
              <w:ind w:left="421"/>
              <w:cnfStyle w:val="000000100000" w:firstRow="0" w:lastRow="0" w:firstColumn="0" w:lastColumn="0" w:oddVBand="0" w:evenVBand="0" w:oddHBand="1" w:evenHBand="0" w:firstRowFirstColumn="0" w:firstRowLastColumn="0" w:lastRowFirstColumn="0" w:lastRowLastColumn="0"/>
              <w:rPr>
                <w:lang w:val="pl-PL"/>
              </w:rPr>
            </w:pPr>
            <w:r w:rsidRPr="001C676A">
              <w:rPr>
                <w:lang w:val="pl-PL"/>
              </w:rPr>
              <w:t>Zmniejszenie uchybu statycznego odpowiedzi na skokowy sygnał sterujący lub zakłócający.</w:t>
            </w:r>
          </w:p>
        </w:tc>
      </w:tr>
      <w:tr w:rsidR="00FA31A7" w14:paraId="07FBCD65" w14:textId="77777777" w:rsidTr="001C676A">
        <w:tc>
          <w:tcPr>
            <w:cnfStyle w:val="001000000000" w:firstRow="0" w:lastRow="0" w:firstColumn="1" w:lastColumn="0" w:oddVBand="0" w:evenVBand="0" w:oddHBand="0" w:evenHBand="0" w:firstRowFirstColumn="0" w:firstRowLastColumn="0" w:lastRowFirstColumn="0" w:lastRowLastColumn="0"/>
            <w:tcW w:w="2155" w:type="dxa"/>
            <w:vAlign w:val="center"/>
          </w:tcPr>
          <w:p w14:paraId="1B604D77" w14:textId="0D310EA1" w:rsidR="00FA31A7" w:rsidRDefault="00FA31A7" w:rsidP="001C676A">
            <w:pPr>
              <w:rPr>
                <w:lang w:val="pl-PL"/>
              </w:rPr>
            </w:pPr>
            <w:r>
              <w:rPr>
                <w:lang w:val="pl-PL"/>
              </w:rPr>
              <w:t>Regulator PI</w:t>
            </w:r>
          </w:p>
        </w:tc>
        <w:tc>
          <w:tcPr>
            <w:tcW w:w="6672" w:type="dxa"/>
          </w:tcPr>
          <w:p w14:paraId="7F8D0695" w14:textId="46F5A039"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Likwidacja uchybu statycznego odpowiedzi na skokowy sygnał sterujący lub zakłócający;</w:t>
            </w:r>
          </w:p>
          <w:p w14:paraId="5888824E" w14:textId="604271B2"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Wydłużenie czasu regulacji.</w:t>
            </w:r>
          </w:p>
        </w:tc>
      </w:tr>
      <w:tr w:rsidR="00FA31A7" w14:paraId="121CC16C" w14:textId="77777777" w:rsidTr="001C6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6203541C" w14:textId="163D2523" w:rsidR="00FA31A7" w:rsidRDefault="00FA31A7" w:rsidP="001C676A">
            <w:pPr>
              <w:rPr>
                <w:lang w:val="pl-PL"/>
              </w:rPr>
            </w:pPr>
            <w:r>
              <w:rPr>
                <w:lang w:val="pl-PL"/>
              </w:rPr>
              <w:t>Regulator PD</w:t>
            </w:r>
          </w:p>
        </w:tc>
        <w:tc>
          <w:tcPr>
            <w:tcW w:w="6672" w:type="dxa"/>
          </w:tcPr>
          <w:p w14:paraId="4106678E" w14:textId="65033A96" w:rsidR="00FA31A7" w:rsidRPr="001C676A" w:rsidRDefault="00FA31A7" w:rsidP="001C676A">
            <w:pPr>
              <w:pStyle w:val="ListParagraph"/>
              <w:numPr>
                <w:ilvl w:val="0"/>
                <w:numId w:val="35"/>
              </w:numPr>
              <w:ind w:left="421"/>
              <w:cnfStyle w:val="000000100000" w:firstRow="0" w:lastRow="0" w:firstColumn="0" w:lastColumn="0" w:oddVBand="0" w:evenVBand="0" w:oddHBand="1" w:evenHBand="0" w:firstRowFirstColumn="0" w:firstRowLastColumn="0" w:lastRowFirstColumn="0" w:lastRowLastColumn="0"/>
              <w:rPr>
                <w:lang w:val="pl-PL"/>
              </w:rPr>
            </w:pPr>
            <w:r w:rsidRPr="001C676A">
              <w:rPr>
                <w:lang w:val="pl-PL"/>
              </w:rPr>
              <w:t>Zmniejszenie uchybu statycznego odpowiedzi na skokowy sygnał sterujący lub zakłócający;</w:t>
            </w:r>
          </w:p>
          <w:p w14:paraId="34BEADC2" w14:textId="2DBF769F" w:rsidR="00FA31A7" w:rsidRPr="001C676A" w:rsidRDefault="00FA31A7" w:rsidP="001C676A">
            <w:pPr>
              <w:pStyle w:val="ListParagraph"/>
              <w:numPr>
                <w:ilvl w:val="0"/>
                <w:numId w:val="35"/>
              </w:numPr>
              <w:ind w:left="421"/>
              <w:cnfStyle w:val="000000100000" w:firstRow="0" w:lastRow="0" w:firstColumn="0" w:lastColumn="0" w:oddVBand="0" w:evenVBand="0" w:oddHBand="1" w:evenHBand="0" w:firstRowFirstColumn="0" w:firstRowLastColumn="0" w:lastRowFirstColumn="0" w:lastRowLastColumn="0"/>
              <w:rPr>
                <w:lang w:val="pl-PL"/>
              </w:rPr>
            </w:pPr>
            <w:r w:rsidRPr="001C676A">
              <w:rPr>
                <w:lang w:val="pl-PL"/>
              </w:rPr>
              <w:t>Skrócenie czasu regulacji.</w:t>
            </w:r>
          </w:p>
        </w:tc>
      </w:tr>
      <w:tr w:rsidR="00FA31A7" w14:paraId="6D2713B6" w14:textId="77777777" w:rsidTr="001C676A">
        <w:tc>
          <w:tcPr>
            <w:cnfStyle w:val="001000000000" w:firstRow="0" w:lastRow="0" w:firstColumn="1" w:lastColumn="0" w:oddVBand="0" w:evenVBand="0" w:oddHBand="0" w:evenHBand="0" w:firstRowFirstColumn="0" w:firstRowLastColumn="0" w:lastRowFirstColumn="0" w:lastRowLastColumn="0"/>
            <w:tcW w:w="2155" w:type="dxa"/>
            <w:vAlign w:val="center"/>
          </w:tcPr>
          <w:p w14:paraId="74350CD2" w14:textId="0A3A7E7C" w:rsidR="00FA31A7" w:rsidRDefault="00FA31A7" w:rsidP="001C676A">
            <w:pPr>
              <w:rPr>
                <w:lang w:val="pl-PL"/>
              </w:rPr>
            </w:pPr>
            <w:r>
              <w:rPr>
                <w:lang w:val="pl-PL"/>
              </w:rPr>
              <w:t>Regulator PID</w:t>
            </w:r>
          </w:p>
        </w:tc>
        <w:tc>
          <w:tcPr>
            <w:tcW w:w="6672" w:type="dxa"/>
          </w:tcPr>
          <w:p w14:paraId="0F339B31" w14:textId="1DC68B05"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Likwidacja uchybu statycznego odpowiedzi na skokowy sygnał sterujący lub zakłócający;</w:t>
            </w:r>
          </w:p>
          <w:p w14:paraId="3239C428" w14:textId="49D5631E"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Skrócenie czasu regulacji.</w:t>
            </w:r>
          </w:p>
        </w:tc>
      </w:tr>
    </w:tbl>
    <w:p w14:paraId="298E1A08" w14:textId="45932191" w:rsidR="00A45E3A" w:rsidRPr="001C676A" w:rsidRDefault="00FA31A7" w:rsidP="001C676A">
      <w:pPr>
        <w:jc w:val="center"/>
        <w:rPr>
          <w:i/>
          <w:lang w:val="pl-PL"/>
        </w:rPr>
      </w:pPr>
      <w:r w:rsidRPr="001C676A">
        <w:rPr>
          <w:i/>
          <w:lang w:val="pl-PL"/>
        </w:rPr>
        <w:t>Tab. 4.1. Wpływ zastosowania regulatora na przebieg sygnału</w:t>
      </w:r>
      <w:r w:rsidR="00947686">
        <w:rPr>
          <w:i/>
          <w:lang w:val="pl-PL"/>
        </w:rPr>
        <w:t xml:space="preserve"> [5]</w:t>
      </w:r>
    </w:p>
    <w:p w14:paraId="5CC24B81" w14:textId="10000D91" w:rsidR="00FA31A7" w:rsidRDefault="00FA31A7" w:rsidP="001C676A">
      <w:pPr>
        <w:jc w:val="both"/>
        <w:rPr>
          <w:lang w:val="pl-PL"/>
        </w:rPr>
      </w:pPr>
    </w:p>
    <w:p w14:paraId="6D152593" w14:textId="5143A3D6" w:rsidR="001C676A" w:rsidRDefault="001C676A" w:rsidP="001C676A">
      <w:pPr>
        <w:jc w:val="both"/>
        <w:rPr>
          <w:lang w:val="pl-PL"/>
        </w:rPr>
      </w:pPr>
      <w:r>
        <w:rPr>
          <w:lang w:val="pl-PL"/>
        </w:rPr>
        <w:t>Ostateczne decyzja doboru regulacji zawsze należy do projektanta i zależy od warunków pracy i przeznaczenia regulowanego układu.</w:t>
      </w:r>
    </w:p>
    <w:p w14:paraId="2AF11FAA" w14:textId="77777777" w:rsidR="001C676A" w:rsidRPr="001C676A" w:rsidRDefault="001C676A" w:rsidP="001C676A">
      <w:pPr>
        <w:jc w:val="both"/>
        <w:rPr>
          <w:lang w:val="pl-PL"/>
        </w:rPr>
      </w:pPr>
    </w:p>
    <w:p w14:paraId="33EEB271" w14:textId="77777777" w:rsidR="005A26DD" w:rsidRDefault="005A26DD" w:rsidP="00624E56">
      <w:pPr>
        <w:pStyle w:val="Heading2"/>
        <w:jc w:val="both"/>
        <w:rPr>
          <w:lang w:val="pl-PL"/>
        </w:rPr>
      </w:pPr>
      <w:bookmarkStart w:id="454" w:name="_Toc523687337"/>
      <w:r>
        <w:rPr>
          <w:lang w:val="pl-PL"/>
        </w:rPr>
        <w:t>Metody regulacji</w:t>
      </w:r>
      <w:bookmarkEnd w:id="454"/>
      <w:r>
        <w:rPr>
          <w:lang w:val="pl-PL"/>
        </w:rPr>
        <w:t xml:space="preserve"> </w:t>
      </w:r>
    </w:p>
    <w:p w14:paraId="674064CD" w14:textId="77777777" w:rsidR="00AC2324" w:rsidRDefault="00A507C7" w:rsidP="00624E56">
      <w:pPr>
        <w:ind w:firstLine="360"/>
        <w:jc w:val="both"/>
        <w:rPr>
          <w:lang w:val="pl-PL"/>
        </w:rPr>
      </w:pPr>
      <w:r>
        <w:rPr>
          <w:lang w:val="pl-PL"/>
        </w:rPr>
        <w:t>Istnieje wiele metod wyznaczania wzmocnienia i pozostałych parametrów regulatora. Należą do nich między innymi:</w:t>
      </w:r>
    </w:p>
    <w:p w14:paraId="2C67FED1" w14:textId="77777777" w:rsidR="00A507C7" w:rsidRDefault="00A507C7" w:rsidP="00624E56">
      <w:pPr>
        <w:pStyle w:val="ListParagraph"/>
        <w:numPr>
          <w:ilvl w:val="0"/>
          <w:numId w:val="13"/>
        </w:numPr>
        <w:jc w:val="both"/>
        <w:rPr>
          <w:lang w:val="pl-PL"/>
        </w:rPr>
      </w:pPr>
      <w:r>
        <w:rPr>
          <w:lang w:val="pl-PL"/>
        </w:rPr>
        <w:t>Metoda Zieglera-</w:t>
      </w:r>
      <w:proofErr w:type="spellStart"/>
      <w:r>
        <w:rPr>
          <w:lang w:val="pl-PL"/>
        </w:rPr>
        <w:t>Nicholsa</w:t>
      </w:r>
      <w:proofErr w:type="spellEnd"/>
      <w:r>
        <w:rPr>
          <w:lang w:val="pl-PL"/>
        </w:rPr>
        <w:t>,</w:t>
      </w:r>
    </w:p>
    <w:p w14:paraId="2CA75272" w14:textId="77777777" w:rsidR="00A507C7" w:rsidRDefault="00A507C7" w:rsidP="00624E56">
      <w:pPr>
        <w:pStyle w:val="ListParagraph"/>
        <w:numPr>
          <w:ilvl w:val="0"/>
          <w:numId w:val="13"/>
        </w:numPr>
        <w:jc w:val="both"/>
        <w:rPr>
          <w:lang w:val="pl-PL"/>
        </w:rPr>
      </w:pPr>
      <w:r>
        <w:rPr>
          <w:lang w:val="pl-PL"/>
        </w:rPr>
        <w:t>Kryterium stabilności aperiodycznej,</w:t>
      </w:r>
    </w:p>
    <w:p w14:paraId="2A12B3EF" w14:textId="77777777" w:rsidR="00A507C7" w:rsidRDefault="00A507C7" w:rsidP="00624E56">
      <w:pPr>
        <w:pStyle w:val="ListParagraph"/>
        <w:numPr>
          <w:ilvl w:val="0"/>
          <w:numId w:val="13"/>
        </w:numPr>
        <w:jc w:val="both"/>
        <w:rPr>
          <w:lang w:val="pl-PL"/>
        </w:rPr>
      </w:pPr>
      <w:r>
        <w:rPr>
          <w:lang w:val="pl-PL"/>
        </w:rPr>
        <w:t>Kryterium miejsca geometrycznego pierwiastków,</w:t>
      </w:r>
    </w:p>
    <w:p w14:paraId="1BAE637A" w14:textId="77777777" w:rsidR="00A507C7" w:rsidRDefault="00A507C7" w:rsidP="00624E56">
      <w:pPr>
        <w:pStyle w:val="ListParagraph"/>
        <w:numPr>
          <w:ilvl w:val="0"/>
          <w:numId w:val="13"/>
        </w:numPr>
        <w:jc w:val="both"/>
        <w:rPr>
          <w:lang w:val="pl-PL"/>
        </w:rPr>
      </w:pPr>
      <w:r>
        <w:rPr>
          <w:lang w:val="pl-PL"/>
        </w:rPr>
        <w:t>Całkowe wskaźniki jakości [3].</w:t>
      </w:r>
    </w:p>
    <w:p w14:paraId="0C2AF892" w14:textId="77777777" w:rsidR="00A507C7" w:rsidRDefault="00A507C7" w:rsidP="00624E56">
      <w:pPr>
        <w:jc w:val="both"/>
        <w:rPr>
          <w:lang w:val="pl-PL"/>
        </w:rPr>
      </w:pPr>
    </w:p>
    <w:p w14:paraId="678EA3D2" w14:textId="77777777" w:rsidR="00A507C7" w:rsidRDefault="00A507C7" w:rsidP="00624E56">
      <w:pPr>
        <w:pStyle w:val="Heading3"/>
        <w:jc w:val="both"/>
        <w:rPr>
          <w:lang w:val="pl-PL"/>
        </w:rPr>
      </w:pPr>
      <w:bookmarkStart w:id="455" w:name="_Toc523687338"/>
      <w:r>
        <w:rPr>
          <w:lang w:val="pl-PL"/>
        </w:rPr>
        <w:lastRenderedPageBreak/>
        <w:t>Metoda Zieglera-</w:t>
      </w:r>
      <w:proofErr w:type="spellStart"/>
      <w:r>
        <w:rPr>
          <w:lang w:val="pl-PL"/>
        </w:rPr>
        <w:t>Nicholsa</w:t>
      </w:r>
      <w:bookmarkEnd w:id="455"/>
      <w:proofErr w:type="spellEnd"/>
    </w:p>
    <w:p w14:paraId="662FA4A0" w14:textId="5F216339" w:rsidR="0031548E" w:rsidRDefault="0031548E" w:rsidP="00624E56">
      <w:pPr>
        <w:ind w:firstLine="720"/>
        <w:jc w:val="both"/>
        <w:rPr>
          <w:lang w:val="pl-PL"/>
        </w:rPr>
      </w:pPr>
      <w:r>
        <w:rPr>
          <w:lang w:val="pl-PL"/>
        </w:rPr>
        <w:t>Metoda Zieglera-</w:t>
      </w:r>
      <w:proofErr w:type="spellStart"/>
      <w:r>
        <w:rPr>
          <w:lang w:val="pl-PL"/>
        </w:rPr>
        <w:t>Nicholsa</w:t>
      </w:r>
      <w:proofErr w:type="spellEnd"/>
      <w:r>
        <w:rPr>
          <w:lang w:val="pl-PL"/>
        </w:rPr>
        <w:t xml:space="preserve"> jest jedną z najbardziej rozpowszechnionych metod regulacji. Umożliwia ona dobór parametrów regulatora PID.</w:t>
      </w:r>
      <w:r w:rsidR="00FA31A7">
        <w:rPr>
          <w:lang w:val="pl-PL"/>
        </w:rPr>
        <w:t xml:space="preserve"> W rozwiązaniach przemysłowych wykorzystuje się dwa rozwiązania tej metody.</w:t>
      </w:r>
    </w:p>
    <w:p w14:paraId="4CCB7932" w14:textId="77777777" w:rsidR="0031548E" w:rsidRDefault="0031548E" w:rsidP="00624E56">
      <w:pPr>
        <w:jc w:val="both"/>
        <w:rPr>
          <w:lang w:val="pl-PL"/>
        </w:rPr>
      </w:pPr>
      <w:r>
        <w:rPr>
          <w:lang w:val="pl-PL"/>
        </w:rPr>
        <w:t xml:space="preserve">Pierwszy sposób polega na odłączeniu działania stałych czasowych przy elementach całkującym i różniczkującym. Następnie, poprzez zwiększanie wartości wzmocnienia K należy doprowadzić układ do granicy stabilności, co na wykresie objawia się niegasnącymi oscylacjami o stałej amplitudzie. </w:t>
      </w:r>
      <w:r w:rsidR="001105F7">
        <w:rPr>
          <w:lang w:val="pl-PL"/>
        </w:rPr>
        <w:t xml:space="preserve">Na podstawie tych wyników mierzy się wzmocnienie krytyczne </w:t>
      </w:r>
      <w:proofErr w:type="spellStart"/>
      <w:r w:rsidR="001105F7">
        <w:rPr>
          <w:lang w:val="pl-PL"/>
        </w:rPr>
        <w:t>K</w:t>
      </w:r>
      <w:r w:rsidR="001105F7">
        <w:rPr>
          <w:vertAlign w:val="subscript"/>
          <w:lang w:val="pl-PL"/>
        </w:rPr>
        <w:t>kr</w:t>
      </w:r>
      <w:proofErr w:type="spellEnd"/>
      <w:r w:rsidR="001105F7">
        <w:rPr>
          <w:lang w:val="pl-PL"/>
        </w:rPr>
        <w:t xml:space="preserve"> oraz czas oscylacji T</w:t>
      </w:r>
      <w:r w:rsidR="001105F7">
        <w:rPr>
          <w:vertAlign w:val="subscript"/>
          <w:lang w:val="pl-PL"/>
        </w:rPr>
        <w:t>osc</w:t>
      </w:r>
      <w:r w:rsidR="001105F7">
        <w:rPr>
          <w:lang w:val="pl-PL"/>
        </w:rPr>
        <w:t>, które to parametry służą do wyznaczenia pozostałych stałych regulatora.</w:t>
      </w:r>
    </w:p>
    <w:p w14:paraId="34F562A9" w14:textId="1EE87A0B" w:rsidR="001105F7" w:rsidRDefault="001105F7" w:rsidP="00624E56">
      <w:pPr>
        <w:jc w:val="both"/>
        <w:rPr>
          <w:lang w:val="pl-PL"/>
        </w:rPr>
      </w:pPr>
      <w:r>
        <w:rPr>
          <w:lang w:val="pl-PL"/>
        </w:rPr>
        <w:t>W tabeli 4.</w:t>
      </w:r>
      <w:r w:rsidR="00A45E3A">
        <w:rPr>
          <w:lang w:val="pl-PL"/>
        </w:rPr>
        <w:t>2</w:t>
      </w:r>
      <w:r>
        <w:rPr>
          <w:lang w:val="pl-PL"/>
        </w:rPr>
        <w:t>. przedstawiono zależności między wartościami parametrów a rodzajem regulatora.</w:t>
      </w:r>
    </w:p>
    <w:p w14:paraId="44D6ABA9" w14:textId="77777777" w:rsidR="00FE754F" w:rsidRDefault="00FE754F" w:rsidP="00624E56">
      <w:pPr>
        <w:jc w:val="both"/>
        <w:rPr>
          <w:lang w:val="pl-PL"/>
        </w:rPr>
      </w:pPr>
    </w:p>
    <w:tbl>
      <w:tblPr>
        <w:tblStyle w:val="GridTable5Dark-Accent51"/>
        <w:tblW w:w="0" w:type="auto"/>
        <w:tblLook w:val="04A0" w:firstRow="1" w:lastRow="0" w:firstColumn="1" w:lastColumn="0" w:noHBand="0" w:noVBand="1"/>
      </w:tblPr>
      <w:tblGrid>
        <w:gridCol w:w="2206"/>
        <w:gridCol w:w="2207"/>
        <w:gridCol w:w="2207"/>
        <w:gridCol w:w="2207"/>
      </w:tblGrid>
      <w:tr w:rsidR="001105F7" w14:paraId="5490B3DF"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7A844A0F" w14:textId="579EC6E5" w:rsidR="001105F7" w:rsidRPr="00EF7ED1" w:rsidRDefault="001C676A" w:rsidP="001C676A">
            <w:pPr>
              <w:jc w:val="center"/>
              <w:rPr>
                <w:lang w:val="pl-PL"/>
              </w:rPr>
            </w:pPr>
            <w:r>
              <w:rPr>
                <w:lang w:val="pl-PL"/>
              </w:rPr>
              <w:t>Typ regulatora</w:t>
            </w:r>
          </w:p>
        </w:tc>
        <w:tc>
          <w:tcPr>
            <w:tcW w:w="2207" w:type="dxa"/>
          </w:tcPr>
          <w:p w14:paraId="401A0F38" w14:textId="77777777" w:rsidR="001105F7" w:rsidRPr="00EF7ED1" w:rsidRDefault="001105F7" w:rsidP="001C676A">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proofErr w:type="spellStart"/>
            <w:r w:rsidRPr="00EF7ED1">
              <w:rPr>
                <w:lang w:val="pl-PL"/>
              </w:rPr>
              <w:t>K</w:t>
            </w:r>
            <w:r w:rsidRPr="00EF7ED1">
              <w:rPr>
                <w:vertAlign w:val="subscript"/>
                <w:lang w:val="pl-PL"/>
              </w:rPr>
              <w:t>p</w:t>
            </w:r>
            <w:proofErr w:type="spellEnd"/>
          </w:p>
        </w:tc>
        <w:tc>
          <w:tcPr>
            <w:tcW w:w="2207" w:type="dxa"/>
          </w:tcPr>
          <w:p w14:paraId="42C6B53B" w14:textId="77777777" w:rsidR="001105F7" w:rsidRPr="00EF7ED1" w:rsidRDefault="001105F7" w:rsidP="001C676A">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r w:rsidRPr="00EF7ED1">
              <w:rPr>
                <w:lang w:val="pl-PL"/>
              </w:rPr>
              <w:t>T</w:t>
            </w:r>
            <w:r w:rsidRPr="00EF7ED1">
              <w:rPr>
                <w:vertAlign w:val="subscript"/>
                <w:lang w:val="pl-PL"/>
              </w:rPr>
              <w:t>i</w:t>
            </w:r>
          </w:p>
        </w:tc>
        <w:tc>
          <w:tcPr>
            <w:tcW w:w="2207" w:type="dxa"/>
          </w:tcPr>
          <w:p w14:paraId="5C2362C3" w14:textId="77777777" w:rsidR="001105F7" w:rsidRPr="00EF7ED1" w:rsidRDefault="001105F7" w:rsidP="001C676A">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proofErr w:type="spellStart"/>
            <w:r w:rsidRPr="00EF7ED1">
              <w:rPr>
                <w:lang w:val="pl-PL"/>
              </w:rPr>
              <w:t>T</w:t>
            </w:r>
            <w:r w:rsidRPr="00EF7ED1">
              <w:rPr>
                <w:vertAlign w:val="subscript"/>
                <w:lang w:val="pl-PL"/>
              </w:rPr>
              <w:t>d</w:t>
            </w:r>
            <w:proofErr w:type="spellEnd"/>
          </w:p>
        </w:tc>
      </w:tr>
      <w:tr w:rsidR="001105F7" w14:paraId="18B8B11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4E515478" w14:textId="67FF8D03" w:rsidR="001105F7" w:rsidRDefault="001C676A" w:rsidP="00624E56">
            <w:pPr>
              <w:jc w:val="both"/>
              <w:rPr>
                <w:lang w:val="pl-PL"/>
              </w:rPr>
            </w:pPr>
            <w:r>
              <w:rPr>
                <w:lang w:val="pl-PL"/>
              </w:rPr>
              <w:t xml:space="preserve">Regulator </w:t>
            </w:r>
            <w:r w:rsidR="001105F7">
              <w:rPr>
                <w:lang w:val="pl-PL"/>
              </w:rPr>
              <w:t>P</w:t>
            </w:r>
          </w:p>
        </w:tc>
        <w:tc>
          <w:tcPr>
            <w:tcW w:w="2207" w:type="dxa"/>
          </w:tcPr>
          <w:p w14:paraId="21224CFF"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 xml:space="preserve">0.50 </w:t>
            </w:r>
            <w:proofErr w:type="spellStart"/>
            <w:r>
              <w:rPr>
                <w:lang w:val="pl-PL"/>
              </w:rPr>
              <w:t>K</w:t>
            </w:r>
            <w:r>
              <w:rPr>
                <w:vertAlign w:val="subscript"/>
                <w:lang w:val="pl-PL"/>
              </w:rPr>
              <w:t>kr</w:t>
            </w:r>
            <w:proofErr w:type="spellEnd"/>
          </w:p>
        </w:tc>
        <w:tc>
          <w:tcPr>
            <w:tcW w:w="2207" w:type="dxa"/>
          </w:tcPr>
          <w:p w14:paraId="3BF09E77"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w:t>
            </w:r>
          </w:p>
        </w:tc>
        <w:tc>
          <w:tcPr>
            <w:tcW w:w="2207" w:type="dxa"/>
          </w:tcPr>
          <w:p w14:paraId="18FC0E2E"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w:t>
            </w:r>
          </w:p>
        </w:tc>
      </w:tr>
      <w:tr w:rsidR="001105F7" w14:paraId="7E2C7514" w14:textId="77777777" w:rsidTr="00EF7ED1">
        <w:tc>
          <w:tcPr>
            <w:cnfStyle w:val="001000000000" w:firstRow="0" w:lastRow="0" w:firstColumn="1" w:lastColumn="0" w:oddVBand="0" w:evenVBand="0" w:oddHBand="0" w:evenHBand="0" w:firstRowFirstColumn="0" w:firstRowLastColumn="0" w:lastRowFirstColumn="0" w:lastRowLastColumn="0"/>
            <w:tcW w:w="2206" w:type="dxa"/>
          </w:tcPr>
          <w:p w14:paraId="006F5412" w14:textId="3454FDB2" w:rsidR="001105F7" w:rsidRDefault="001C676A" w:rsidP="00624E56">
            <w:pPr>
              <w:jc w:val="both"/>
              <w:rPr>
                <w:lang w:val="pl-PL"/>
              </w:rPr>
            </w:pPr>
            <w:r>
              <w:rPr>
                <w:lang w:val="pl-PL"/>
              </w:rPr>
              <w:t xml:space="preserve">Regulator </w:t>
            </w:r>
            <w:r w:rsidR="001105F7">
              <w:rPr>
                <w:lang w:val="pl-PL"/>
              </w:rPr>
              <w:t>PI</w:t>
            </w:r>
          </w:p>
        </w:tc>
        <w:tc>
          <w:tcPr>
            <w:tcW w:w="2207" w:type="dxa"/>
          </w:tcPr>
          <w:p w14:paraId="49F8E24C" w14:textId="77777777" w:rsidR="001105F7" w:rsidRDefault="001105F7" w:rsidP="001C676A">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 xml:space="preserve">0.45 </w:t>
            </w:r>
            <w:proofErr w:type="spellStart"/>
            <w:r>
              <w:rPr>
                <w:lang w:val="pl-PL"/>
              </w:rPr>
              <w:t>K</w:t>
            </w:r>
            <w:r>
              <w:rPr>
                <w:vertAlign w:val="subscript"/>
                <w:lang w:val="pl-PL"/>
              </w:rPr>
              <w:t>kr</w:t>
            </w:r>
            <w:proofErr w:type="spellEnd"/>
          </w:p>
        </w:tc>
        <w:tc>
          <w:tcPr>
            <w:tcW w:w="2207" w:type="dxa"/>
          </w:tcPr>
          <w:p w14:paraId="6C0E5A72" w14:textId="77777777" w:rsidR="001105F7" w:rsidRDefault="001105F7" w:rsidP="001C676A">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0.83 T</w:t>
            </w:r>
            <w:r>
              <w:rPr>
                <w:vertAlign w:val="subscript"/>
                <w:lang w:val="pl-PL"/>
              </w:rPr>
              <w:t>osc</w:t>
            </w:r>
          </w:p>
        </w:tc>
        <w:tc>
          <w:tcPr>
            <w:tcW w:w="2207" w:type="dxa"/>
          </w:tcPr>
          <w:p w14:paraId="7DB0AEBD" w14:textId="77777777" w:rsidR="001105F7" w:rsidRDefault="001105F7" w:rsidP="001C676A">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w:t>
            </w:r>
          </w:p>
        </w:tc>
      </w:tr>
      <w:tr w:rsidR="001105F7" w14:paraId="64CCDD9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0A947A2D" w14:textId="65AEB2DF" w:rsidR="001105F7" w:rsidRDefault="001C676A" w:rsidP="00624E56">
            <w:pPr>
              <w:jc w:val="both"/>
              <w:rPr>
                <w:lang w:val="pl-PL"/>
              </w:rPr>
            </w:pPr>
            <w:r>
              <w:rPr>
                <w:lang w:val="pl-PL"/>
              </w:rPr>
              <w:t xml:space="preserve">Regulator </w:t>
            </w:r>
            <w:r w:rsidR="001105F7">
              <w:rPr>
                <w:lang w:val="pl-PL"/>
              </w:rPr>
              <w:t>PID</w:t>
            </w:r>
          </w:p>
        </w:tc>
        <w:tc>
          <w:tcPr>
            <w:tcW w:w="2207" w:type="dxa"/>
          </w:tcPr>
          <w:p w14:paraId="7D1FD833"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 xml:space="preserve">0.60 </w:t>
            </w:r>
            <w:proofErr w:type="spellStart"/>
            <w:r>
              <w:rPr>
                <w:lang w:val="pl-PL"/>
              </w:rPr>
              <w:t>K</w:t>
            </w:r>
            <w:r>
              <w:rPr>
                <w:vertAlign w:val="subscript"/>
                <w:lang w:val="pl-PL"/>
              </w:rPr>
              <w:t>kr</w:t>
            </w:r>
            <w:proofErr w:type="spellEnd"/>
          </w:p>
        </w:tc>
        <w:tc>
          <w:tcPr>
            <w:tcW w:w="2207" w:type="dxa"/>
          </w:tcPr>
          <w:p w14:paraId="49B62426"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0.50 T</w:t>
            </w:r>
            <w:r>
              <w:rPr>
                <w:vertAlign w:val="subscript"/>
                <w:lang w:val="pl-PL"/>
              </w:rPr>
              <w:t>osc</w:t>
            </w:r>
          </w:p>
        </w:tc>
        <w:tc>
          <w:tcPr>
            <w:tcW w:w="2207" w:type="dxa"/>
          </w:tcPr>
          <w:p w14:paraId="6B9596F3"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0.125 T</w:t>
            </w:r>
            <w:r>
              <w:rPr>
                <w:vertAlign w:val="subscript"/>
                <w:lang w:val="pl-PL"/>
              </w:rPr>
              <w:t>osc</w:t>
            </w:r>
          </w:p>
        </w:tc>
      </w:tr>
    </w:tbl>
    <w:p w14:paraId="225EBB42" w14:textId="0141234D" w:rsidR="001105F7" w:rsidRPr="001105F7" w:rsidRDefault="001105F7" w:rsidP="001C676A">
      <w:pPr>
        <w:jc w:val="center"/>
        <w:rPr>
          <w:i/>
          <w:lang w:val="pl-PL"/>
        </w:rPr>
      </w:pPr>
      <w:r w:rsidRPr="001105F7">
        <w:rPr>
          <w:i/>
          <w:lang w:val="pl-PL"/>
        </w:rPr>
        <w:t>Tab. 4.</w:t>
      </w:r>
      <w:r w:rsidR="00A45E3A">
        <w:rPr>
          <w:i/>
          <w:lang w:val="pl-PL"/>
        </w:rPr>
        <w:t>2</w:t>
      </w:r>
      <w:r w:rsidRPr="001105F7">
        <w:rPr>
          <w:i/>
          <w:lang w:val="pl-PL"/>
        </w:rPr>
        <w:t>. Parametry regulatora PID wg metody Zieglera-</w:t>
      </w:r>
      <w:proofErr w:type="spellStart"/>
      <w:r w:rsidRPr="001105F7">
        <w:rPr>
          <w:i/>
          <w:lang w:val="pl-PL"/>
        </w:rPr>
        <w:t>Nicholsa</w:t>
      </w:r>
      <w:proofErr w:type="spellEnd"/>
      <w:r w:rsidR="00FE754F">
        <w:rPr>
          <w:i/>
          <w:lang w:val="pl-PL"/>
        </w:rPr>
        <w:t xml:space="preserve"> [3]</w:t>
      </w:r>
    </w:p>
    <w:p w14:paraId="2742AA0C" w14:textId="77777777" w:rsidR="001105F7" w:rsidRDefault="001105F7" w:rsidP="00624E56">
      <w:pPr>
        <w:jc w:val="both"/>
        <w:rPr>
          <w:lang w:val="pl-PL"/>
        </w:rPr>
      </w:pPr>
    </w:p>
    <w:p w14:paraId="43824462" w14:textId="3AF3E7DC" w:rsidR="00FE754F" w:rsidRDefault="00FE754F" w:rsidP="00624E56">
      <w:pPr>
        <w:jc w:val="both"/>
        <w:rPr>
          <w:lang w:val="pl-PL"/>
        </w:rPr>
      </w:pPr>
      <w:r>
        <w:rPr>
          <w:lang w:val="pl-PL"/>
        </w:rPr>
        <w:t>Drugi wariant metody Zieglera-</w:t>
      </w:r>
      <w:proofErr w:type="spellStart"/>
      <w:r>
        <w:rPr>
          <w:lang w:val="pl-PL"/>
        </w:rPr>
        <w:t>Nicholsa</w:t>
      </w:r>
      <w:proofErr w:type="spellEnd"/>
      <w:r>
        <w:rPr>
          <w:lang w:val="pl-PL"/>
        </w:rPr>
        <w:t xml:space="preserve"> jest wykorzystywany, kiedy osiągnięcie granicy stabilności jest niemożliwe lub niewskazane z powodów technicznych, konstrukcyjnych lub bezpieczeństwa. Symulacja polega na analizie charakterystyki skokowej obiektu w układzie otwartym.</w:t>
      </w:r>
      <w:r w:rsidR="002440CA">
        <w:rPr>
          <w:lang w:val="pl-PL"/>
        </w:rPr>
        <w:t xml:space="preserve"> </w:t>
      </w:r>
      <w:r>
        <w:rPr>
          <w:lang w:val="pl-PL"/>
        </w:rPr>
        <w:t>Na podstawie otrzymanej charakterystyki określa się położenie pierwszego punktu przegięcia funkcji, czyli miejsca, w którym pochodna drugiego rzędu wynosi 0. Styczna, poprowadzona przez ten punkt, dzieli wykres na obszary, które pozwalają wyznaczyć poszczególne parametry</w:t>
      </w:r>
      <w:r w:rsidR="00FA31A7">
        <w:rPr>
          <w:lang w:val="pl-PL"/>
        </w:rPr>
        <w:t xml:space="preserve"> (Rys. 4.7.).</w:t>
      </w:r>
    </w:p>
    <w:p w14:paraId="77863C04" w14:textId="77777777" w:rsidR="00FE754F" w:rsidRDefault="00FE754F" w:rsidP="00B7796D">
      <w:pPr>
        <w:jc w:val="center"/>
        <w:rPr>
          <w:lang w:val="pl-PL"/>
        </w:rPr>
      </w:pPr>
      <w:r w:rsidRPr="00FE754F">
        <w:rPr>
          <w:noProof/>
        </w:rPr>
        <w:lastRenderedPageBreak/>
        <w:drawing>
          <wp:inline distT="0" distB="0" distL="0" distR="0" wp14:anchorId="10945B59" wp14:editId="268125FF">
            <wp:extent cx="4724400" cy="2457450"/>
            <wp:effectExtent l="0" t="0" r="0" b="0"/>
            <wp:docPr id="11" name="Picture 11" descr="C:\Users\JSciga\Desktop\00_Magisterka\auto_zig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ciga\Desktop\00_Magisterka\auto_zigl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24400" cy="2457450"/>
                    </a:xfrm>
                    <a:prstGeom prst="rect">
                      <a:avLst/>
                    </a:prstGeom>
                    <a:noFill/>
                    <a:ln>
                      <a:noFill/>
                    </a:ln>
                  </pic:spPr>
                </pic:pic>
              </a:graphicData>
            </a:graphic>
          </wp:inline>
        </w:drawing>
      </w:r>
    </w:p>
    <w:p w14:paraId="73B94C2D" w14:textId="4A5703FF" w:rsidR="00FE754F" w:rsidRDefault="00D604B7" w:rsidP="00B7796D">
      <w:pPr>
        <w:jc w:val="center"/>
        <w:rPr>
          <w:i/>
          <w:lang w:val="pl-PL"/>
        </w:rPr>
      </w:pPr>
      <w:r w:rsidRPr="00D604B7">
        <w:rPr>
          <w:i/>
          <w:lang w:val="pl-PL"/>
        </w:rPr>
        <w:t>Rys. 4.</w:t>
      </w:r>
      <w:r w:rsidR="00FA31A7">
        <w:rPr>
          <w:i/>
          <w:lang w:val="pl-PL"/>
        </w:rPr>
        <w:t>7</w:t>
      </w:r>
      <w:r w:rsidRPr="00D604B7">
        <w:rPr>
          <w:i/>
          <w:lang w:val="pl-PL"/>
        </w:rPr>
        <w:t>. Parametry regulatora PID uzyskane z analizy odpowiedzi skokowej obiektu</w:t>
      </w:r>
    </w:p>
    <w:p w14:paraId="26AC5BC0" w14:textId="6FD8325A" w:rsidR="00DF54FE" w:rsidRDefault="00DF54FE" w:rsidP="00624E56">
      <w:pPr>
        <w:jc w:val="both"/>
        <w:rPr>
          <w:lang w:val="pl-PL"/>
        </w:rPr>
      </w:pPr>
    </w:p>
    <w:p w14:paraId="54109630" w14:textId="5BA52776" w:rsidR="001C676A" w:rsidRDefault="001C676A" w:rsidP="001C676A">
      <w:pPr>
        <w:pStyle w:val="Heading3"/>
        <w:rPr>
          <w:lang w:val="pl-PL"/>
        </w:rPr>
      </w:pPr>
      <w:bookmarkStart w:id="456" w:name="_Toc523687339"/>
      <w:r>
        <w:rPr>
          <w:lang w:val="pl-PL"/>
        </w:rPr>
        <w:t>Kryterium stabilności aperiodycznej</w:t>
      </w:r>
      <w:bookmarkEnd w:id="456"/>
    </w:p>
    <w:p w14:paraId="6740D864" w14:textId="2DA41427" w:rsidR="00947686" w:rsidRDefault="00947686" w:rsidP="00B7796D">
      <w:pPr>
        <w:ind w:firstLine="720"/>
        <w:jc w:val="both"/>
        <w:rPr>
          <w:lang w:val="pl-PL"/>
        </w:rPr>
      </w:pPr>
      <w:r>
        <w:rPr>
          <w:lang w:val="pl-PL"/>
        </w:rPr>
        <w:t xml:space="preserve">Kryterium stabilności aperiodycznej pozwala na wyznaczenie takiego wzmocnienia, </w:t>
      </w:r>
      <w:r>
        <w:rPr>
          <w:lang w:val="pl-PL"/>
        </w:rPr>
        <w:br/>
        <w:t xml:space="preserve">że w równaniu charakterystycznym wystąpi dominujący pierwiastek wielokrotny rzeczywisty. Pierwiastek ten jest odpowiedzialny za wyznaczenie odpowiedzi skokowej </w:t>
      </w:r>
      <w:r w:rsidR="003A7D1C">
        <w:rPr>
          <w:lang w:val="pl-PL"/>
        </w:rPr>
        <w:br/>
      </w:r>
      <w:r>
        <w:rPr>
          <w:lang w:val="pl-PL"/>
        </w:rPr>
        <w:t>o najkrótszym czasie regulacji [3].</w:t>
      </w:r>
    </w:p>
    <w:p w14:paraId="6CBBB131" w14:textId="5C05CFA2" w:rsidR="00947686" w:rsidRDefault="00947686" w:rsidP="00B7796D">
      <w:pPr>
        <w:jc w:val="both"/>
        <w:rPr>
          <w:lang w:val="pl-PL"/>
        </w:rPr>
      </w:pPr>
      <w:r>
        <w:rPr>
          <w:lang w:val="pl-PL"/>
        </w:rPr>
        <w:t>W wyniku analizy różnych układów regulacji stwierdzono, że zawsze można spodziewać się co najwyżej dwukrotnego rzeczywistego pierwiastka dominującego w układzie. Wyn</w:t>
      </w:r>
      <w:r w:rsidR="000C5F82">
        <w:rPr>
          <w:lang w:val="pl-PL"/>
        </w:rPr>
        <w:t xml:space="preserve">ikają </w:t>
      </w:r>
      <w:r w:rsidR="003A7D1C">
        <w:rPr>
          <w:lang w:val="pl-PL"/>
        </w:rPr>
        <w:br/>
      </w:r>
      <w:r w:rsidR="000C5F82">
        <w:rPr>
          <w:lang w:val="pl-PL"/>
        </w:rPr>
        <w:t>z tego dwa równania [5].</w:t>
      </w:r>
    </w:p>
    <w:p w14:paraId="1A24C101" w14:textId="7823CC12" w:rsidR="00947686" w:rsidRDefault="00947686" w:rsidP="00B7796D">
      <w:pPr>
        <w:jc w:val="center"/>
        <w:rPr>
          <w:lang w:val="pl-PL"/>
        </w:rPr>
      </w:pPr>
      <w:r>
        <w:rPr>
          <w:lang w:val="pl-PL"/>
        </w:rPr>
        <w:t>1 + H(s)G(s) = 0</w:t>
      </w:r>
      <w:r>
        <w:rPr>
          <w:lang w:val="pl-PL"/>
        </w:rPr>
        <w:tab/>
      </w:r>
      <w:r>
        <w:rPr>
          <w:lang w:val="pl-PL"/>
        </w:rPr>
        <w:tab/>
      </w:r>
      <w:r>
        <w:rPr>
          <w:lang w:val="pl-PL"/>
        </w:rPr>
        <w:tab/>
      </w:r>
      <w:r w:rsidR="000C5F82">
        <w:rPr>
          <w:lang w:val="pl-PL"/>
        </w:rPr>
        <w:tab/>
      </w:r>
      <w:r>
        <w:rPr>
          <w:lang w:val="pl-PL"/>
        </w:rPr>
        <w:t>(4.9)</w:t>
      </w:r>
    </w:p>
    <w:p w14:paraId="55FCA767" w14:textId="3DC1333D" w:rsidR="00947686" w:rsidRDefault="0002472C" w:rsidP="00B7796D">
      <w:pPr>
        <w:jc w:val="center"/>
        <w:rPr>
          <w:rFonts w:eastAsiaTheme="minorEastAsia"/>
          <w:lang w:val="pl-PL"/>
        </w:rPr>
      </w:pPr>
      <m:oMath>
        <m:f>
          <m:fPr>
            <m:ctrlPr>
              <w:rPr>
                <w:rFonts w:ascii="Cambria Math" w:hAnsi="Cambria Math"/>
                <w:lang w:val="pl-PL"/>
              </w:rPr>
            </m:ctrlPr>
          </m:fPr>
          <m:num>
            <m:r>
              <w:rPr>
                <w:rFonts w:ascii="Cambria Math" w:hAnsi="Cambria Math"/>
              </w:rPr>
              <m:t>d</m:t>
            </m:r>
          </m:num>
          <m:den>
            <m:r>
              <m:rPr>
                <m:sty m:val="p"/>
              </m:rPr>
              <w:rPr>
                <w:rFonts w:ascii="Cambria Math" w:hAnsi="Cambria Math"/>
                <w:lang w:val="pl-PL"/>
              </w:rPr>
              <m:t>d</m:t>
            </m:r>
            <m:r>
              <w:rPr>
                <w:rFonts w:ascii="Cambria Math" w:hAnsi="Cambria Math"/>
              </w:rPr>
              <m:t>s</m:t>
            </m:r>
          </m:den>
        </m:f>
      </m:oMath>
      <w:r w:rsidR="000C5F82">
        <w:rPr>
          <w:rFonts w:eastAsiaTheme="minorEastAsia"/>
          <w:lang w:val="pl-PL"/>
        </w:rPr>
        <w:t>(1 + H(s)G(s)) = 0</w:t>
      </w:r>
      <w:r w:rsidR="000C5F82">
        <w:rPr>
          <w:rFonts w:eastAsiaTheme="minorEastAsia"/>
          <w:lang w:val="pl-PL"/>
        </w:rPr>
        <w:tab/>
      </w:r>
      <w:r w:rsidR="000C5F82">
        <w:rPr>
          <w:rFonts w:eastAsiaTheme="minorEastAsia"/>
          <w:lang w:val="pl-PL"/>
        </w:rPr>
        <w:tab/>
      </w:r>
      <w:r w:rsidR="000C5F82">
        <w:rPr>
          <w:rFonts w:eastAsiaTheme="minorEastAsia"/>
          <w:lang w:val="pl-PL"/>
        </w:rPr>
        <w:tab/>
      </w:r>
      <w:r w:rsidR="000C5F82">
        <w:rPr>
          <w:rFonts w:eastAsiaTheme="minorEastAsia"/>
          <w:lang w:val="pl-PL"/>
        </w:rPr>
        <w:tab/>
        <w:t>(5.0)</w:t>
      </w:r>
    </w:p>
    <w:p w14:paraId="22116621" w14:textId="6BE043F1" w:rsidR="000C5F82" w:rsidRDefault="000C5F82" w:rsidP="001C676A">
      <w:pPr>
        <w:rPr>
          <w:lang w:val="pl-PL"/>
        </w:rPr>
      </w:pPr>
    </w:p>
    <w:p w14:paraId="159B5B35" w14:textId="7CA686BB" w:rsidR="000C5F82" w:rsidRDefault="000C5F82" w:rsidP="00B7796D">
      <w:pPr>
        <w:jc w:val="both"/>
        <w:rPr>
          <w:lang w:val="pl-PL"/>
        </w:rPr>
      </w:pPr>
      <w:r>
        <w:rPr>
          <w:lang w:val="pl-PL"/>
        </w:rPr>
        <w:t xml:space="preserve">Drugie równanie (5.0) służy zazwyczaj do wyznaczenia poszukiwanego pierwiastka, </w:t>
      </w:r>
      <w:r>
        <w:rPr>
          <w:lang w:val="pl-PL"/>
        </w:rPr>
        <w:br/>
        <w:t>a pierwsze (4.9) do określenia wymaganego wzmocnienia.</w:t>
      </w:r>
    </w:p>
    <w:p w14:paraId="76FF6790" w14:textId="77777777" w:rsidR="001C676A" w:rsidRPr="001C676A" w:rsidRDefault="001C676A" w:rsidP="00B7796D">
      <w:pPr>
        <w:jc w:val="both"/>
        <w:rPr>
          <w:lang w:val="pl-PL"/>
        </w:rPr>
      </w:pPr>
    </w:p>
    <w:p w14:paraId="0E692867" w14:textId="2C3E6540" w:rsidR="001C676A" w:rsidRDefault="001C676A" w:rsidP="00B7796D">
      <w:pPr>
        <w:pStyle w:val="Heading3"/>
        <w:jc w:val="both"/>
        <w:rPr>
          <w:lang w:val="pl-PL"/>
        </w:rPr>
      </w:pPr>
      <w:bookmarkStart w:id="457" w:name="_Toc523687340"/>
      <w:r>
        <w:rPr>
          <w:lang w:val="pl-PL"/>
        </w:rPr>
        <w:lastRenderedPageBreak/>
        <w:t>Kryterium miejsca geometrycznego pierwiastków</w:t>
      </w:r>
      <w:bookmarkEnd w:id="457"/>
    </w:p>
    <w:p w14:paraId="70BF1ECA" w14:textId="7DE4C891" w:rsidR="001C676A" w:rsidRDefault="003A7D1C" w:rsidP="00B7796D">
      <w:pPr>
        <w:ind w:firstLine="720"/>
        <w:jc w:val="both"/>
        <w:rPr>
          <w:lang w:val="pl-PL"/>
        </w:rPr>
      </w:pPr>
      <w:r>
        <w:rPr>
          <w:lang w:val="pl-PL"/>
        </w:rPr>
        <w:t>Miejsce geometryczne pierwiastków pozwala równania charakterystycznego pozwala na wyznaczenie wymaganego wzmocnienia, tak aby spełnić zapas stabilności wyrażony za pomocą liczy tłumienia dominujących pierwiastków zespolonych równania charakterystycznego lub przy aperiodycznym warunku syntezy, czyli zerowym przeregulowaniu charakterystyki skokowej.</w:t>
      </w:r>
    </w:p>
    <w:p w14:paraId="4CEF68DF" w14:textId="74BA2FA3" w:rsidR="003A7D1C" w:rsidRDefault="003A7D1C" w:rsidP="00B7796D">
      <w:pPr>
        <w:jc w:val="both"/>
        <w:rPr>
          <w:lang w:val="pl-PL"/>
        </w:rPr>
      </w:pPr>
      <w:r>
        <w:rPr>
          <w:lang w:val="pl-PL"/>
        </w:rPr>
        <w:t>Metoda polega na zaznaczeniu na wykresie miejsca geometrycznego pierwiastków na podstawie znanej transmitancji i wyznaczeniu odpowiedniego współczynnika czułości statycznej.</w:t>
      </w:r>
    </w:p>
    <w:p w14:paraId="665916E3" w14:textId="77777777" w:rsidR="001C676A" w:rsidRPr="001C676A" w:rsidRDefault="001C676A" w:rsidP="00B7796D">
      <w:pPr>
        <w:jc w:val="both"/>
        <w:rPr>
          <w:lang w:val="pl-PL"/>
        </w:rPr>
      </w:pPr>
    </w:p>
    <w:p w14:paraId="3D938008" w14:textId="2B655A08" w:rsidR="001C676A" w:rsidRDefault="001C676A" w:rsidP="00B7796D">
      <w:pPr>
        <w:pStyle w:val="Heading3"/>
        <w:jc w:val="both"/>
        <w:rPr>
          <w:lang w:val="pl-PL"/>
        </w:rPr>
      </w:pPr>
      <w:bookmarkStart w:id="458" w:name="_Toc523687341"/>
      <w:r>
        <w:rPr>
          <w:lang w:val="pl-PL"/>
        </w:rPr>
        <w:t>Całkowe wskaźniki jakości</w:t>
      </w:r>
      <w:bookmarkEnd w:id="458"/>
    </w:p>
    <w:p w14:paraId="6A3BC017" w14:textId="46A14953" w:rsidR="00585B3D" w:rsidRDefault="006C7AB0" w:rsidP="00B7796D">
      <w:pPr>
        <w:ind w:firstLine="360"/>
        <w:jc w:val="both"/>
        <w:rPr>
          <w:lang w:val="pl-PL"/>
        </w:rPr>
      </w:pPr>
      <w:r>
        <w:rPr>
          <w:lang w:val="pl-PL"/>
        </w:rPr>
        <w:t xml:space="preserve">Całkowe wskaźniki jakości </w:t>
      </w:r>
      <w:r w:rsidR="00F059F0">
        <w:rPr>
          <w:lang w:val="pl-PL"/>
        </w:rPr>
        <w:t>służą do określenia jakości przyjętego sterowania. Opisane niżej wskaźniki dotyczą uchybu, który reprezentuje straty energetyczne układu regulacji [3].</w:t>
      </w:r>
    </w:p>
    <w:p w14:paraId="3486D36A" w14:textId="5639D28B" w:rsidR="00F059F0" w:rsidRDefault="00C24421" w:rsidP="00B7796D">
      <w:pPr>
        <w:jc w:val="both"/>
        <w:rPr>
          <w:lang w:val="pl-PL"/>
        </w:rPr>
      </w:pPr>
      <w:r>
        <w:rPr>
          <w:lang w:val="pl-PL"/>
        </w:rPr>
        <w:t>P</w:t>
      </w:r>
      <w:r w:rsidR="00F059F0">
        <w:rPr>
          <w:lang w:val="pl-PL"/>
        </w:rPr>
        <w:t>odstawowy</w:t>
      </w:r>
      <w:r>
        <w:rPr>
          <w:lang w:val="pl-PL"/>
        </w:rPr>
        <w:t>mi</w:t>
      </w:r>
      <w:r w:rsidR="00F059F0">
        <w:rPr>
          <w:lang w:val="pl-PL"/>
        </w:rPr>
        <w:t xml:space="preserve"> </w:t>
      </w:r>
      <w:r>
        <w:rPr>
          <w:lang w:val="pl-PL"/>
        </w:rPr>
        <w:t>wskaźnikami całkowymi są</w:t>
      </w:r>
      <w:r w:rsidR="00F059F0">
        <w:rPr>
          <w:lang w:val="pl-PL"/>
        </w:rPr>
        <w:t>:</w:t>
      </w:r>
    </w:p>
    <w:p w14:paraId="4A50EC51" w14:textId="61F1F749" w:rsidR="00F059F0" w:rsidRDefault="00C24421" w:rsidP="00B7796D">
      <w:pPr>
        <w:pStyle w:val="ListParagraph"/>
        <w:numPr>
          <w:ilvl w:val="0"/>
          <w:numId w:val="36"/>
        </w:numPr>
        <w:jc w:val="both"/>
        <w:rPr>
          <w:lang w:val="pl-PL"/>
        </w:rPr>
      </w:pPr>
      <w:r>
        <w:rPr>
          <w:lang w:val="pl-PL"/>
        </w:rPr>
        <w:t>Całka z sygnału uchybu – stosowana, gdy uchyb nie zmienia znaku, a straty są proporcjonalne do uchybu</w:t>
      </w:r>
    </w:p>
    <w:p w14:paraId="1AA8A62E" w14:textId="137ED426" w:rsidR="00C24421" w:rsidRPr="00B7796D" w:rsidRDefault="0002472C" w:rsidP="00B7796D">
      <w:pPr>
        <w:jc w:val="cente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nary>
          <m:naryPr>
            <m:ctrlPr>
              <w:rPr>
                <w:rFonts w:ascii="Cambria Math" w:hAnsi="Cambria Math"/>
                <w:i/>
              </w:rPr>
            </m:ctrlPr>
          </m:naryPr>
          <m:sub>
            <m:r>
              <w:rPr>
                <w:rFonts w:ascii="Cambria Math" w:hAnsi="Cambria Math"/>
              </w:rPr>
              <m:t>0</m:t>
            </m:r>
          </m:sub>
          <m:sup>
            <m:r>
              <w:rPr>
                <w:rFonts w:ascii="Cambria Math" w:hAnsi="Cambria Math"/>
              </w:rPr>
              <m:t>∞</m:t>
            </m:r>
          </m:sup>
          <m:e>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(t)dt</m:t>
            </m:r>
          </m:e>
        </m:nary>
      </m:oMath>
      <w:r w:rsidR="00660BB1">
        <w:rPr>
          <w:rFonts w:eastAsiaTheme="minorEastAsia"/>
        </w:rPr>
        <w:tab/>
      </w:r>
      <w:r w:rsidR="00660BB1">
        <w:rPr>
          <w:rFonts w:eastAsiaTheme="minorEastAsia"/>
        </w:rPr>
        <w:tab/>
      </w:r>
      <w:r w:rsidR="00660BB1">
        <w:rPr>
          <w:rFonts w:eastAsiaTheme="minorEastAsia"/>
        </w:rPr>
        <w:tab/>
      </w:r>
      <w:r w:rsidR="00660BB1">
        <w:rPr>
          <w:rFonts w:eastAsiaTheme="minorEastAsia"/>
        </w:rPr>
        <w:tab/>
        <w:t>(5.1)</w:t>
      </w:r>
    </w:p>
    <w:p w14:paraId="321ED2DD" w14:textId="77777777" w:rsidR="00660BB1" w:rsidRPr="00B7796D" w:rsidRDefault="00660BB1" w:rsidP="00B7796D">
      <w:pPr>
        <w:rPr>
          <w:rFonts w:eastAsiaTheme="minorEastAsia"/>
          <w:lang w:val="pl-PL"/>
        </w:rPr>
      </w:pPr>
    </w:p>
    <w:p w14:paraId="604CA91E" w14:textId="692DB82B" w:rsidR="00660BB1" w:rsidRPr="00B7796D" w:rsidRDefault="00C24421" w:rsidP="00B7796D">
      <w:pPr>
        <w:pStyle w:val="ListParagraph"/>
        <w:numPr>
          <w:ilvl w:val="0"/>
          <w:numId w:val="36"/>
        </w:numPr>
        <w:jc w:val="both"/>
        <w:rPr>
          <w:lang w:val="pl-PL"/>
        </w:rPr>
      </w:pPr>
      <w:r>
        <w:rPr>
          <w:lang w:val="pl-PL"/>
        </w:rPr>
        <w:t>Całka z sygnału uchybu pomnożonego przez czas – stosowana, kiedy uchyb nie zmienia znaku, a straty są proporcjonalne do uchybu i czasu</w:t>
      </w:r>
    </w:p>
    <w:p w14:paraId="488E2F7B" w14:textId="1F501375" w:rsidR="00660BB1" w:rsidRPr="00F653A4" w:rsidRDefault="0002472C" w:rsidP="00660BB1">
      <w:pPr>
        <w:jc w:val="cente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It</m:t>
            </m:r>
          </m:sub>
        </m:sSub>
        <m:r>
          <w:rPr>
            <w:rFonts w:ascii="Cambria Math" w:hAnsi="Cambria Math"/>
          </w:rPr>
          <m:t>=</m:t>
        </m:r>
        <m:nary>
          <m:naryPr>
            <m:ctrlPr>
              <w:rPr>
                <w:rFonts w:ascii="Cambria Math" w:hAnsi="Cambria Math"/>
                <w:i/>
              </w:rPr>
            </m:ctrlPr>
          </m:naryPr>
          <m:sub>
            <m:r>
              <w:rPr>
                <w:rFonts w:ascii="Cambria Math" w:hAnsi="Cambria Math"/>
              </w:rPr>
              <m:t>0</m:t>
            </m:r>
          </m:sub>
          <m:sup>
            <m:r>
              <w:rPr>
                <w:rFonts w:ascii="Cambria Math" w:hAnsi="Cambria Math"/>
              </w:rPr>
              <m:t>∞</m:t>
            </m:r>
          </m:sup>
          <m:e>
            <m:sSub>
              <m:sSubPr>
                <m:ctrlPr>
                  <w:rPr>
                    <w:rFonts w:ascii="Cambria Math" w:hAnsi="Cambria Math"/>
                    <w:i/>
                  </w:rPr>
                </m:ctrlPr>
              </m:sSubPr>
              <m:e>
                <m:r>
                  <w:rPr>
                    <w:rFonts w:ascii="Cambria Math" w:hAnsi="Cambria Math"/>
                  </w:rPr>
                  <m:t>ε</m:t>
                </m:r>
              </m:e>
              <m:sub>
                <m:r>
                  <w:rPr>
                    <w:rFonts w:ascii="Cambria Math" w:hAnsi="Cambria Math"/>
                  </w:rPr>
                  <m:t>p</m:t>
                </m:r>
              </m:sub>
            </m:sSub>
            <m:d>
              <m:dPr>
                <m:ctrlPr>
                  <w:rPr>
                    <w:rFonts w:ascii="Cambria Math" w:hAnsi="Cambria Math"/>
                    <w:i/>
                  </w:rPr>
                </m:ctrlPr>
              </m:dPr>
              <m:e>
                <m:r>
                  <w:rPr>
                    <w:rFonts w:ascii="Cambria Math" w:hAnsi="Cambria Math"/>
                  </w:rPr>
                  <m:t>t</m:t>
                </m:r>
              </m:e>
            </m:d>
            <m:r>
              <w:rPr>
                <w:rFonts w:ascii="Cambria Math" w:hAnsi="Cambria Math"/>
              </w:rPr>
              <m:t>t dt</m:t>
            </m:r>
          </m:e>
        </m:nary>
      </m:oMath>
      <w:r w:rsidR="00660BB1">
        <w:rPr>
          <w:rFonts w:eastAsiaTheme="minorEastAsia"/>
        </w:rPr>
        <w:tab/>
      </w:r>
      <w:r w:rsidR="00660BB1">
        <w:rPr>
          <w:rFonts w:eastAsiaTheme="minorEastAsia"/>
        </w:rPr>
        <w:tab/>
      </w:r>
      <w:r w:rsidR="00660BB1">
        <w:rPr>
          <w:rFonts w:eastAsiaTheme="minorEastAsia"/>
        </w:rPr>
        <w:tab/>
      </w:r>
      <w:r w:rsidR="00660BB1">
        <w:rPr>
          <w:rFonts w:eastAsiaTheme="minorEastAsia"/>
        </w:rPr>
        <w:tab/>
        <w:t>(5.2)</w:t>
      </w:r>
    </w:p>
    <w:p w14:paraId="3C0B0CB0" w14:textId="468C31B3" w:rsidR="00C24421" w:rsidRPr="00B7796D" w:rsidRDefault="00C24421" w:rsidP="00B7796D">
      <w:pPr>
        <w:jc w:val="both"/>
        <w:rPr>
          <w:lang w:val="pl-PL"/>
        </w:rPr>
      </w:pPr>
    </w:p>
    <w:p w14:paraId="0CD6BD03" w14:textId="5D2D98AF" w:rsidR="00C24421" w:rsidRDefault="00C24421" w:rsidP="00B7796D">
      <w:pPr>
        <w:pStyle w:val="ListParagraph"/>
        <w:numPr>
          <w:ilvl w:val="0"/>
          <w:numId w:val="36"/>
        </w:numPr>
        <w:jc w:val="both"/>
        <w:rPr>
          <w:lang w:val="pl-PL"/>
        </w:rPr>
      </w:pPr>
      <w:r>
        <w:rPr>
          <w:lang w:val="pl-PL"/>
        </w:rPr>
        <w:t>Całka z bezwzględnej wartości sygnału uchybu – stosowana, gdy uchyb zmienia znak, a straty są proporcjonalne do uchybu</w:t>
      </w:r>
    </w:p>
    <w:p w14:paraId="6F0CA4A2" w14:textId="660E3BB9" w:rsidR="00660BB1" w:rsidRPr="00F653A4" w:rsidRDefault="0002472C" w:rsidP="00660BB1">
      <w:pPr>
        <w:jc w:val="cente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Im</m:t>
            </m:r>
          </m:sub>
        </m:sSub>
        <m:r>
          <w:rPr>
            <w:rFonts w:ascii="Cambria Math" w:hAnsi="Cambria Math"/>
          </w:rPr>
          <m:t>=</m:t>
        </m:r>
        <m:nary>
          <m:naryPr>
            <m:ctrlPr>
              <w:rPr>
                <w:rFonts w:ascii="Cambria Math" w:hAnsi="Cambria Math"/>
                <w:i/>
              </w:rPr>
            </m:ctrlPr>
          </m:naryPr>
          <m:sub>
            <m:r>
              <w:rPr>
                <w:rFonts w:ascii="Cambria Math" w:hAnsi="Cambria Math"/>
              </w:rPr>
              <m:t>0</m:t>
            </m:r>
          </m:sub>
          <m:sup>
            <m:r>
              <w:rPr>
                <w:rFonts w:ascii="Cambria Math" w:hAnsi="Cambria Math"/>
              </w:rPr>
              <m:t>∞</m:t>
            </m:r>
          </m:sup>
          <m:e>
            <m:sSub>
              <m:sSubPr>
                <m:ctrlPr>
                  <w:rPr>
                    <w:rFonts w:ascii="Cambria Math" w:hAnsi="Cambria Math"/>
                    <w:i/>
                  </w:rPr>
                </m:ctrlPr>
              </m:sSubPr>
              <m:e>
                <m:r>
                  <w:rPr>
                    <w:rFonts w:ascii="Cambria Math" w:hAnsi="Cambria Math"/>
                  </w:rPr>
                  <m:t>|ε</m:t>
                </m:r>
              </m:e>
              <m:sub>
                <m:r>
                  <w:rPr>
                    <w:rFonts w:ascii="Cambria Math" w:hAnsi="Cambria Math"/>
                  </w:rPr>
                  <m:t>p</m:t>
                </m:r>
              </m:sub>
            </m:sSub>
            <m:d>
              <m:dPr>
                <m:ctrlPr>
                  <w:rPr>
                    <w:rFonts w:ascii="Cambria Math" w:hAnsi="Cambria Math"/>
                    <w:i/>
                  </w:rPr>
                </m:ctrlPr>
              </m:dPr>
              <m:e>
                <m:r>
                  <w:rPr>
                    <w:rFonts w:ascii="Cambria Math" w:hAnsi="Cambria Math"/>
                  </w:rPr>
                  <m:t>t</m:t>
                </m:r>
              </m:e>
            </m:d>
            <m:r>
              <w:rPr>
                <w:rFonts w:ascii="Cambria Math" w:hAnsi="Cambria Math"/>
              </w:rPr>
              <m:t>|dt</m:t>
            </m:r>
          </m:e>
        </m:nary>
      </m:oMath>
      <w:r w:rsidR="00660BB1">
        <w:rPr>
          <w:rFonts w:eastAsiaTheme="minorEastAsia"/>
        </w:rPr>
        <w:tab/>
      </w:r>
      <w:r w:rsidR="00660BB1">
        <w:rPr>
          <w:rFonts w:eastAsiaTheme="minorEastAsia"/>
        </w:rPr>
        <w:tab/>
      </w:r>
      <w:r w:rsidR="00660BB1">
        <w:rPr>
          <w:rFonts w:eastAsiaTheme="minorEastAsia"/>
        </w:rPr>
        <w:tab/>
      </w:r>
      <w:r w:rsidR="00660BB1">
        <w:rPr>
          <w:rFonts w:eastAsiaTheme="minorEastAsia"/>
        </w:rPr>
        <w:tab/>
        <w:t>(5.3)</w:t>
      </w:r>
    </w:p>
    <w:p w14:paraId="3EA3A0D4" w14:textId="5E5EC5FD" w:rsidR="00660BB1" w:rsidRPr="00660BB1" w:rsidRDefault="00C24421">
      <w:pPr>
        <w:pStyle w:val="ListParagraph"/>
        <w:numPr>
          <w:ilvl w:val="0"/>
          <w:numId w:val="36"/>
        </w:numPr>
        <w:jc w:val="both"/>
        <w:rPr>
          <w:lang w:val="pl-PL"/>
        </w:rPr>
      </w:pPr>
      <w:r>
        <w:rPr>
          <w:lang w:val="pl-PL"/>
        </w:rPr>
        <w:lastRenderedPageBreak/>
        <w:t>Całka z bezwzględnej wartości sygnału uchybu pomnożonego przez czas – stosowana, kiedy uchyb zmienia znak, a straty są proporcjonalne do uchybu i czasu</w:t>
      </w:r>
    </w:p>
    <w:p w14:paraId="5FD77819" w14:textId="73E0A788" w:rsidR="00660BB1" w:rsidRPr="00B7796D" w:rsidRDefault="0002472C" w:rsidP="00B7796D">
      <w:pPr>
        <w:jc w:val="center"/>
        <w:rPr>
          <w:rFonts w:eastAsiaTheme="minorEastAsia"/>
          <w:lang w:val="pl-PL"/>
        </w:rPr>
      </w:pPr>
      <m:oMath>
        <m:sSub>
          <m:sSubPr>
            <m:ctrlPr>
              <w:rPr>
                <w:rFonts w:ascii="Cambria Math" w:hAnsi="Cambria Math"/>
                <w:i/>
              </w:rPr>
            </m:ctrlPr>
          </m:sSubPr>
          <m:e>
            <m:r>
              <w:rPr>
                <w:rFonts w:ascii="Cambria Math" w:hAnsi="Cambria Math"/>
              </w:rPr>
              <m:t>I</m:t>
            </m:r>
          </m:e>
          <m:sub>
            <m:r>
              <w:rPr>
                <w:rFonts w:ascii="Cambria Math" w:hAnsi="Cambria Math"/>
              </w:rPr>
              <m:t>Itm</m:t>
            </m:r>
          </m:sub>
        </m:sSub>
        <m:r>
          <w:rPr>
            <w:rFonts w:ascii="Cambria Math" w:hAnsi="Cambria Math"/>
            <w:lang w:val="pl-PL"/>
          </w:rPr>
          <m:t>=</m:t>
        </m:r>
        <m:nary>
          <m:naryPr>
            <m:ctrlPr>
              <w:rPr>
                <w:rFonts w:ascii="Cambria Math" w:hAnsi="Cambria Math"/>
                <w:i/>
              </w:rPr>
            </m:ctrlPr>
          </m:naryPr>
          <m:sub>
            <m:r>
              <w:rPr>
                <w:rFonts w:ascii="Cambria Math" w:hAnsi="Cambria Math"/>
                <w:lang w:val="pl-PL"/>
              </w:rPr>
              <m:t>0</m:t>
            </m:r>
          </m:sub>
          <m:sup>
            <m:r>
              <w:rPr>
                <w:rFonts w:ascii="Cambria Math" w:hAnsi="Cambria Math"/>
                <w:lang w:val="pl-PL"/>
              </w:rPr>
              <m:t>∞</m:t>
            </m:r>
          </m:sup>
          <m:e>
            <m:sSub>
              <m:sSubPr>
                <m:ctrlPr>
                  <w:rPr>
                    <w:rFonts w:ascii="Cambria Math" w:hAnsi="Cambria Math"/>
                    <w:i/>
                  </w:rPr>
                </m:ctrlPr>
              </m:sSubPr>
              <m:e>
                <m:r>
                  <w:rPr>
                    <w:rFonts w:ascii="Cambria Math" w:hAnsi="Cambria Math"/>
                    <w:lang w:val="pl-PL"/>
                  </w:rPr>
                  <m:t>|</m:t>
                </m:r>
                <m:r>
                  <w:rPr>
                    <w:rFonts w:ascii="Cambria Math" w:hAnsi="Cambria Math"/>
                  </w:rPr>
                  <m:t>ε</m:t>
                </m:r>
              </m:e>
              <m:sub>
                <m:r>
                  <w:rPr>
                    <w:rFonts w:ascii="Cambria Math" w:hAnsi="Cambria Math"/>
                  </w:rPr>
                  <m:t>p</m:t>
                </m:r>
              </m:sub>
            </m:sSub>
            <m:d>
              <m:dPr>
                <m:ctrlPr>
                  <w:rPr>
                    <w:rFonts w:ascii="Cambria Math" w:hAnsi="Cambria Math"/>
                    <w:i/>
                  </w:rPr>
                </m:ctrlPr>
              </m:dPr>
              <m:e>
                <m:r>
                  <w:rPr>
                    <w:rFonts w:ascii="Cambria Math" w:hAnsi="Cambria Math"/>
                  </w:rPr>
                  <m:t>t</m:t>
                </m:r>
              </m:e>
            </m:d>
            <m:r>
              <w:rPr>
                <w:rFonts w:ascii="Cambria Math" w:hAnsi="Cambria Math"/>
                <w:lang w:val="pl-PL"/>
              </w:rPr>
              <m:t>|</m:t>
            </m:r>
            <m:r>
              <w:rPr>
                <w:rFonts w:ascii="Cambria Math" w:hAnsi="Cambria Math"/>
              </w:rPr>
              <m:t>t</m:t>
            </m:r>
            <m:r>
              <w:rPr>
                <w:rFonts w:ascii="Cambria Math" w:hAnsi="Cambria Math"/>
                <w:lang w:val="pl-PL"/>
              </w:rPr>
              <m:t xml:space="preserve"> </m:t>
            </m:r>
            <m:r>
              <w:rPr>
                <w:rFonts w:ascii="Cambria Math" w:hAnsi="Cambria Math"/>
              </w:rPr>
              <m:t>dt</m:t>
            </m:r>
          </m:e>
        </m:nary>
      </m:oMath>
      <w:r w:rsidR="00660BB1" w:rsidRPr="00B7796D">
        <w:rPr>
          <w:rFonts w:eastAsiaTheme="minorEastAsia"/>
          <w:lang w:val="pl-PL"/>
        </w:rPr>
        <w:tab/>
      </w:r>
      <w:r w:rsidR="00660BB1" w:rsidRPr="00B7796D">
        <w:rPr>
          <w:rFonts w:eastAsiaTheme="minorEastAsia"/>
          <w:lang w:val="pl-PL"/>
        </w:rPr>
        <w:tab/>
      </w:r>
      <w:r w:rsidR="00660BB1" w:rsidRPr="00B7796D">
        <w:rPr>
          <w:rFonts w:eastAsiaTheme="minorEastAsia"/>
          <w:lang w:val="pl-PL"/>
        </w:rPr>
        <w:tab/>
      </w:r>
      <w:r w:rsidR="00660BB1" w:rsidRPr="00B7796D">
        <w:rPr>
          <w:rFonts w:eastAsiaTheme="minorEastAsia"/>
          <w:lang w:val="pl-PL"/>
        </w:rPr>
        <w:tab/>
        <w:t>(5.4)</w:t>
      </w:r>
    </w:p>
    <w:p w14:paraId="5A30BB9B" w14:textId="77777777" w:rsidR="00C24421" w:rsidRPr="00C24421" w:rsidRDefault="00C24421" w:rsidP="00B7796D">
      <w:pPr>
        <w:jc w:val="both"/>
        <w:rPr>
          <w:lang w:val="pl-PL"/>
        </w:rPr>
      </w:pPr>
    </w:p>
    <w:p w14:paraId="1B08E4B8" w14:textId="305F61BE" w:rsidR="00660BB1" w:rsidRPr="00660BB1" w:rsidRDefault="00C24421">
      <w:pPr>
        <w:pStyle w:val="ListParagraph"/>
        <w:numPr>
          <w:ilvl w:val="0"/>
          <w:numId w:val="36"/>
        </w:numPr>
        <w:jc w:val="both"/>
        <w:rPr>
          <w:lang w:val="pl-PL"/>
        </w:rPr>
      </w:pPr>
      <w:r>
        <w:rPr>
          <w:lang w:val="pl-PL"/>
        </w:rPr>
        <w:t>Całka z kwadratu sygnału uchybu – stosowana niezależnie</w:t>
      </w:r>
      <w:r w:rsidR="00D07192">
        <w:rPr>
          <w:lang w:val="pl-PL"/>
        </w:rPr>
        <w:t xml:space="preserve"> od zmian znaku uchybu</w:t>
      </w:r>
      <w:r>
        <w:rPr>
          <w:lang w:val="pl-PL"/>
        </w:rPr>
        <w:t>, gdy straty są proporcjonalne do kwadratu uchybu</w:t>
      </w:r>
    </w:p>
    <w:p w14:paraId="2C5C0B6A" w14:textId="5289BBB5" w:rsidR="00660BB1" w:rsidRPr="00B7796D" w:rsidRDefault="0002472C" w:rsidP="00660BB1">
      <w:pPr>
        <w:jc w:val="center"/>
        <w:rPr>
          <w:rFonts w:eastAsiaTheme="minorEastAsia"/>
          <w:lang w:val="pl-PL"/>
        </w:rPr>
      </w:pPr>
      <m:oMath>
        <m:sSub>
          <m:sSubPr>
            <m:ctrlPr>
              <w:rPr>
                <w:rFonts w:ascii="Cambria Math" w:hAnsi="Cambria Math"/>
                <w:i/>
              </w:rPr>
            </m:ctrlPr>
          </m:sSubPr>
          <m:e>
            <m:r>
              <w:rPr>
                <w:rFonts w:ascii="Cambria Math" w:hAnsi="Cambria Math"/>
              </w:rPr>
              <m:t>I</m:t>
            </m:r>
          </m:e>
          <m:sub>
            <m:r>
              <w:rPr>
                <w:rFonts w:ascii="Cambria Math" w:hAnsi="Cambria Math"/>
                <w:lang w:val="pl-PL"/>
              </w:rPr>
              <m:t>2</m:t>
            </m:r>
          </m:sub>
        </m:sSub>
        <m:r>
          <w:rPr>
            <w:rFonts w:ascii="Cambria Math" w:hAnsi="Cambria Math"/>
            <w:lang w:val="pl-PL"/>
          </w:rPr>
          <m:t>=</m:t>
        </m:r>
        <m:nary>
          <m:naryPr>
            <m:ctrlPr>
              <w:rPr>
                <w:rFonts w:ascii="Cambria Math" w:hAnsi="Cambria Math"/>
                <w:i/>
              </w:rPr>
            </m:ctrlPr>
          </m:naryPr>
          <m:sub>
            <m:r>
              <w:rPr>
                <w:rFonts w:ascii="Cambria Math" w:hAnsi="Cambria Math"/>
                <w:lang w:val="pl-PL"/>
              </w:rPr>
              <m:t>0</m:t>
            </m:r>
          </m:sub>
          <m:sup>
            <m:r>
              <w:rPr>
                <w:rFonts w:ascii="Cambria Math" w:hAnsi="Cambria Math"/>
                <w:lang w:val="pl-PL"/>
              </w:rPr>
              <m:t>∞</m:t>
            </m:r>
          </m:sup>
          <m:e>
            <m:sSubSup>
              <m:sSubSupPr>
                <m:ctrlPr>
                  <w:rPr>
                    <w:rFonts w:ascii="Cambria Math" w:hAnsi="Cambria Math"/>
                    <w:i/>
                  </w:rPr>
                </m:ctrlPr>
              </m:sSubSupPr>
              <m:e>
                <m:r>
                  <w:rPr>
                    <w:rFonts w:ascii="Cambria Math" w:hAnsi="Cambria Math"/>
                  </w:rPr>
                  <m:t>ε</m:t>
                </m:r>
              </m:e>
              <m:sub>
                <m:r>
                  <w:rPr>
                    <w:rFonts w:ascii="Cambria Math" w:hAnsi="Cambria Math"/>
                  </w:rPr>
                  <m:t>p</m:t>
                </m:r>
              </m:sub>
              <m:sup>
                <m:r>
                  <w:rPr>
                    <w:rFonts w:ascii="Cambria Math" w:hAnsi="Cambria Math"/>
                    <w:lang w:val="pl-PL"/>
                  </w:rPr>
                  <m:t>2</m:t>
                </m:r>
              </m:sup>
            </m:sSubSup>
            <m:r>
              <w:rPr>
                <w:rFonts w:ascii="Cambria Math" w:hAnsi="Cambria Math"/>
                <w:lang w:val="pl-PL"/>
              </w:rPr>
              <m:t>(</m:t>
            </m:r>
            <m:r>
              <w:rPr>
                <w:rFonts w:ascii="Cambria Math" w:hAnsi="Cambria Math"/>
              </w:rPr>
              <m:t>t</m:t>
            </m:r>
            <m:r>
              <w:rPr>
                <w:rFonts w:ascii="Cambria Math" w:hAnsi="Cambria Math"/>
                <w:lang w:val="pl-PL"/>
              </w:rPr>
              <m:t>)</m:t>
            </m:r>
            <m:r>
              <w:rPr>
                <w:rFonts w:ascii="Cambria Math" w:hAnsi="Cambria Math"/>
              </w:rPr>
              <m:t>dt</m:t>
            </m:r>
          </m:e>
        </m:nary>
      </m:oMath>
      <w:r w:rsidR="00660BB1" w:rsidRPr="00B7796D">
        <w:rPr>
          <w:rFonts w:eastAsiaTheme="minorEastAsia"/>
          <w:lang w:val="pl-PL"/>
        </w:rPr>
        <w:tab/>
      </w:r>
      <w:r w:rsidR="00660BB1" w:rsidRPr="00B7796D">
        <w:rPr>
          <w:rFonts w:eastAsiaTheme="minorEastAsia"/>
          <w:lang w:val="pl-PL"/>
        </w:rPr>
        <w:tab/>
      </w:r>
      <w:r w:rsidR="00660BB1" w:rsidRPr="00B7796D">
        <w:rPr>
          <w:rFonts w:eastAsiaTheme="minorEastAsia"/>
          <w:lang w:val="pl-PL"/>
        </w:rPr>
        <w:tab/>
      </w:r>
      <w:r w:rsidR="00660BB1" w:rsidRPr="00B7796D">
        <w:rPr>
          <w:rFonts w:eastAsiaTheme="minorEastAsia"/>
          <w:lang w:val="pl-PL"/>
        </w:rPr>
        <w:tab/>
        <w:t>(5.5)</w:t>
      </w:r>
    </w:p>
    <w:p w14:paraId="6AFE3203" w14:textId="77777777" w:rsidR="00660BB1" w:rsidRDefault="00660BB1" w:rsidP="00B7796D">
      <w:pPr>
        <w:spacing w:line="259" w:lineRule="auto"/>
        <w:jc w:val="both"/>
        <w:rPr>
          <w:lang w:val="pl-PL"/>
        </w:rPr>
      </w:pPr>
    </w:p>
    <w:p w14:paraId="12611BD9" w14:textId="28F67CC7" w:rsidR="00D07192" w:rsidRDefault="00D07192" w:rsidP="00B7796D">
      <w:pPr>
        <w:jc w:val="both"/>
        <w:rPr>
          <w:lang w:val="pl-PL"/>
        </w:rPr>
      </w:pPr>
      <w:r>
        <w:rPr>
          <w:lang w:val="pl-PL"/>
        </w:rPr>
        <w:t>Stosowanie wskaźników całkowych niesie ze sobą sporo niedogodności:</w:t>
      </w:r>
    </w:p>
    <w:p w14:paraId="3BDFA7C0" w14:textId="4C9B84F7" w:rsidR="00D07192" w:rsidRDefault="00D07192" w:rsidP="00B7796D">
      <w:pPr>
        <w:pStyle w:val="ListParagraph"/>
        <w:numPr>
          <w:ilvl w:val="0"/>
          <w:numId w:val="36"/>
        </w:numPr>
        <w:jc w:val="both"/>
        <w:rPr>
          <w:lang w:val="pl-PL"/>
        </w:rPr>
      </w:pPr>
      <w:r>
        <w:rPr>
          <w:lang w:val="pl-PL"/>
        </w:rPr>
        <w:t>Całki z sygnału uchybu są często bardzo skomplikowane, co powoduje trudności rachunkowe i problemy z minimalizacją;</w:t>
      </w:r>
    </w:p>
    <w:p w14:paraId="016222DE" w14:textId="4ECA5447" w:rsidR="00D07192" w:rsidRDefault="00D07192" w:rsidP="00B7796D">
      <w:pPr>
        <w:pStyle w:val="ListParagraph"/>
        <w:numPr>
          <w:ilvl w:val="0"/>
          <w:numId w:val="36"/>
        </w:numPr>
        <w:jc w:val="both"/>
        <w:rPr>
          <w:lang w:val="pl-PL"/>
        </w:rPr>
      </w:pPr>
      <w:r>
        <w:rPr>
          <w:lang w:val="pl-PL"/>
        </w:rPr>
        <w:t>Znalezione wzmocnienie regulatora może znaleźć się poza zakresem stabilności układu;</w:t>
      </w:r>
    </w:p>
    <w:p w14:paraId="4310102B" w14:textId="710D0753" w:rsidR="00D07192" w:rsidRDefault="00D07192" w:rsidP="00B7796D">
      <w:pPr>
        <w:pStyle w:val="ListParagraph"/>
        <w:numPr>
          <w:ilvl w:val="0"/>
          <w:numId w:val="36"/>
        </w:numPr>
        <w:jc w:val="both"/>
        <w:rPr>
          <w:lang w:val="pl-PL"/>
        </w:rPr>
      </w:pPr>
      <w:r>
        <w:rPr>
          <w:lang w:val="pl-PL"/>
        </w:rPr>
        <w:t>Układy projektowane wg całkowych wskaźników jakości posiadają spore przeregulowania, sięgające do 60% [3].</w:t>
      </w:r>
    </w:p>
    <w:p w14:paraId="1BDEEFF8" w14:textId="77777777" w:rsidR="00D07192" w:rsidRPr="00B7796D" w:rsidRDefault="00D07192" w:rsidP="00B7796D">
      <w:pPr>
        <w:jc w:val="both"/>
        <w:rPr>
          <w:lang w:val="pl-PL"/>
        </w:rPr>
      </w:pPr>
    </w:p>
    <w:p w14:paraId="39165EA5" w14:textId="131D97D7" w:rsidR="001C676A" w:rsidRDefault="001C676A" w:rsidP="00B7796D">
      <w:pPr>
        <w:spacing w:line="259" w:lineRule="auto"/>
        <w:jc w:val="both"/>
        <w:rPr>
          <w:rFonts w:eastAsiaTheme="majorEastAsia" w:cstheme="majorBidi"/>
          <w:b/>
          <w:sz w:val="32"/>
          <w:szCs w:val="32"/>
          <w:lang w:val="pl-PL"/>
        </w:rPr>
      </w:pPr>
    </w:p>
    <w:p w14:paraId="4507E24A" w14:textId="77777777" w:rsidR="00660BB1" w:rsidRDefault="00660BB1">
      <w:pPr>
        <w:spacing w:line="259" w:lineRule="auto"/>
        <w:rPr>
          <w:rFonts w:eastAsiaTheme="majorEastAsia" w:cstheme="majorBidi"/>
          <w:b/>
          <w:sz w:val="32"/>
          <w:szCs w:val="32"/>
          <w:lang w:val="pl-PL"/>
        </w:rPr>
      </w:pPr>
      <w:r>
        <w:rPr>
          <w:lang w:val="pl-PL"/>
        </w:rPr>
        <w:br w:type="page"/>
      </w:r>
    </w:p>
    <w:p w14:paraId="269E3CB4" w14:textId="3FAC0350" w:rsidR="00793EA2" w:rsidRDefault="00793EA2" w:rsidP="00624E56">
      <w:pPr>
        <w:pStyle w:val="Heading1"/>
        <w:jc w:val="both"/>
        <w:rPr>
          <w:lang w:val="pl-PL"/>
        </w:rPr>
      </w:pPr>
      <w:bookmarkStart w:id="459" w:name="_Toc523687342"/>
      <w:r>
        <w:rPr>
          <w:lang w:val="pl-PL"/>
        </w:rPr>
        <w:lastRenderedPageBreak/>
        <w:t>Sterowniki PLC</w:t>
      </w:r>
      <w:bookmarkEnd w:id="459"/>
    </w:p>
    <w:p w14:paraId="5102D841" w14:textId="35913C62" w:rsidR="00D07192" w:rsidRDefault="00793EA2" w:rsidP="00624E56">
      <w:pPr>
        <w:ind w:firstLine="360"/>
        <w:jc w:val="both"/>
        <w:rPr>
          <w:lang w:val="pl-PL"/>
        </w:rPr>
      </w:pPr>
      <w:r>
        <w:rPr>
          <w:lang w:val="pl-PL"/>
        </w:rPr>
        <w:t xml:space="preserve">Programowalne sterowniki przemysłowe (ang. PLC – </w:t>
      </w:r>
      <w:proofErr w:type="spellStart"/>
      <w:r>
        <w:rPr>
          <w:lang w:val="pl-PL"/>
        </w:rPr>
        <w:t>Programmable</w:t>
      </w:r>
      <w:proofErr w:type="spellEnd"/>
      <w:r>
        <w:rPr>
          <w:lang w:val="pl-PL"/>
        </w:rPr>
        <w:t xml:space="preserve"> </w:t>
      </w:r>
      <w:proofErr w:type="spellStart"/>
      <w:r>
        <w:rPr>
          <w:lang w:val="pl-PL"/>
        </w:rPr>
        <w:t>Logic</w:t>
      </w:r>
      <w:proofErr w:type="spellEnd"/>
      <w:r>
        <w:rPr>
          <w:lang w:val="pl-PL"/>
        </w:rPr>
        <w:t xml:space="preserve"> </w:t>
      </w:r>
      <w:proofErr w:type="spellStart"/>
      <w:r>
        <w:rPr>
          <w:lang w:val="pl-PL"/>
        </w:rPr>
        <w:t>Controllers</w:t>
      </w:r>
      <w:proofErr w:type="spellEnd"/>
      <w:r>
        <w:rPr>
          <w:lang w:val="pl-PL"/>
        </w:rPr>
        <w:t xml:space="preserve">) są powszechnie stosowane w układach automatyki. </w:t>
      </w:r>
      <w:r w:rsidR="009D3E63">
        <w:rPr>
          <w:lang w:val="pl-PL"/>
        </w:rPr>
        <w:t>Dzięki swojej niezawodności i możliwości uniwersalnego zastosowania, są z powodzeniem instalowane w wielu firmach, halach produkcyjnych i przemysłowych.</w:t>
      </w:r>
      <w:r w:rsidR="0031548E">
        <w:rPr>
          <w:lang w:val="pl-PL"/>
        </w:rPr>
        <w:t xml:space="preserve"> </w:t>
      </w:r>
    </w:p>
    <w:p w14:paraId="1FC63DB1" w14:textId="4050810E" w:rsidR="00D07192" w:rsidRDefault="00D07192" w:rsidP="00B7796D">
      <w:pPr>
        <w:jc w:val="center"/>
        <w:rPr>
          <w:lang w:val="pl-PL"/>
        </w:rPr>
      </w:pPr>
      <w:r>
        <w:rPr>
          <w:noProof/>
        </w:rPr>
        <w:drawing>
          <wp:inline distT="0" distB="0" distL="0" distR="0" wp14:anchorId="4BB80F85" wp14:editId="75CFDB23">
            <wp:extent cx="3333750" cy="2209800"/>
            <wp:effectExtent l="0" t="0" r="0" b="0"/>
            <wp:docPr id="20" name="Picture 20" descr="https://static1.squarespace.com/static/5109401de4b086dc0aa705ad/t/51bf51e3e4b0d7c68c7787cb/1371493062444/wago-i-o.jpg?format=5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static1.squarespace.com/static/5109401de4b086dc0aa705ad/t/51bf51e3e4b0d7c68c7787cb/1371493062444/wago-i-o.jpg?format=500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33750" cy="2209800"/>
                    </a:xfrm>
                    <a:prstGeom prst="rect">
                      <a:avLst/>
                    </a:prstGeom>
                    <a:noFill/>
                    <a:ln>
                      <a:noFill/>
                    </a:ln>
                  </pic:spPr>
                </pic:pic>
              </a:graphicData>
            </a:graphic>
          </wp:inline>
        </w:drawing>
      </w:r>
    </w:p>
    <w:p w14:paraId="6B73BDF1" w14:textId="353E06A5" w:rsidR="00D07192" w:rsidRDefault="00D07192" w:rsidP="00B7796D">
      <w:pPr>
        <w:jc w:val="center"/>
        <w:rPr>
          <w:i/>
          <w:lang w:val="pl-PL"/>
        </w:rPr>
      </w:pPr>
      <w:r w:rsidRPr="00B7796D">
        <w:rPr>
          <w:i/>
          <w:lang w:val="pl-PL"/>
        </w:rPr>
        <w:t>Rys. 5.1. Sterownik firmy WAGO z podpiętymi modułami</w:t>
      </w:r>
    </w:p>
    <w:p w14:paraId="2791C71A" w14:textId="77777777" w:rsidR="00D07192" w:rsidRPr="00B7796D" w:rsidRDefault="00D07192" w:rsidP="00B7796D">
      <w:pPr>
        <w:jc w:val="center"/>
        <w:rPr>
          <w:i/>
          <w:lang w:val="pl-PL"/>
        </w:rPr>
      </w:pPr>
    </w:p>
    <w:p w14:paraId="23465B6A" w14:textId="215B9228" w:rsidR="00DC0330" w:rsidRDefault="009D3E63" w:rsidP="00624E56">
      <w:pPr>
        <w:ind w:firstLine="360"/>
        <w:jc w:val="both"/>
        <w:rPr>
          <w:lang w:val="pl-PL"/>
        </w:rPr>
      </w:pPr>
      <w:r>
        <w:rPr>
          <w:lang w:val="pl-PL"/>
        </w:rPr>
        <w:t>Głównym przeznaczeniem sterownika PLC jest komunikacja urządzeń wejść i wyjść, które łączą sterownik z systemem sterowanym</w:t>
      </w:r>
      <w:r w:rsidR="00C42A92">
        <w:rPr>
          <w:lang w:val="pl-PL"/>
        </w:rPr>
        <w:t xml:space="preserve"> oraz sterowanie procesem przemysłowym</w:t>
      </w:r>
      <w:r>
        <w:rPr>
          <w:lang w:val="pl-PL"/>
        </w:rPr>
        <w:t>. Urządzenia wejścia dostarczają informacji o stanie badanego obiektu i pozwalają na wprowadzenie wartości zadanych. Natomiast urządzenia wyjściowe s</w:t>
      </w:r>
      <w:r w:rsidR="00C42A92">
        <w:rPr>
          <w:lang w:val="pl-PL"/>
        </w:rPr>
        <w:t>łużą do sterowania procesem.</w:t>
      </w:r>
      <w:r w:rsidR="002440CA">
        <w:rPr>
          <w:lang w:val="pl-PL"/>
        </w:rPr>
        <w:t xml:space="preserve"> </w:t>
      </w:r>
      <w:r>
        <w:rPr>
          <w:lang w:val="pl-PL"/>
        </w:rPr>
        <w:t>Informacje, które są przekazywane do sterownika przez czujniki</w:t>
      </w:r>
      <w:r w:rsidR="00C42A92">
        <w:rPr>
          <w:lang w:val="pl-PL"/>
        </w:rPr>
        <w:t>, docierają do PLC przez odpowiednie karty pomiarowe lub specjalne moduły. Takie połączenie n</w:t>
      </w:r>
      <w:r w:rsidR="002A49CE">
        <w:rPr>
          <w:lang w:val="pl-PL"/>
        </w:rPr>
        <w:t>azywane jest torem pomiarowym [8</w:t>
      </w:r>
      <w:r w:rsidR="00C42A92">
        <w:rPr>
          <w:lang w:val="pl-PL"/>
        </w:rPr>
        <w:t>].</w:t>
      </w:r>
      <w:r w:rsidR="002440CA">
        <w:rPr>
          <w:lang w:val="pl-PL"/>
        </w:rPr>
        <w:t xml:space="preserve"> </w:t>
      </w:r>
      <w:r w:rsidR="00C42A92">
        <w:rPr>
          <w:lang w:val="pl-PL"/>
        </w:rPr>
        <w:t>Sygnały, które służą do sterowania można podzielić na analogowe i cyfrowe (dyskretne).</w:t>
      </w:r>
      <w:r w:rsidR="00F84A60">
        <w:rPr>
          <w:lang w:val="pl-PL"/>
        </w:rPr>
        <w:t xml:space="preserve"> Jest to bardzo istotna informacja przy wyborze modułów lub wersji sterownika, ponieważ określa potencjał da</w:t>
      </w:r>
      <w:r w:rsidR="00C91B6C">
        <w:rPr>
          <w:lang w:val="pl-PL"/>
        </w:rPr>
        <w:t>nych, na których można operować.</w:t>
      </w:r>
    </w:p>
    <w:p w14:paraId="5D2DB564" w14:textId="77777777" w:rsidR="00C42A92" w:rsidRPr="00793EA2" w:rsidRDefault="00C42A92" w:rsidP="00624E56">
      <w:pPr>
        <w:ind w:firstLine="360"/>
        <w:jc w:val="both"/>
        <w:rPr>
          <w:lang w:val="pl-PL"/>
        </w:rPr>
      </w:pPr>
      <w:r>
        <w:rPr>
          <w:lang w:val="pl-PL"/>
        </w:rPr>
        <w:br/>
      </w:r>
    </w:p>
    <w:p w14:paraId="3D94ACE6" w14:textId="77777777" w:rsidR="00793EA2" w:rsidRDefault="00793EA2" w:rsidP="00624E56">
      <w:pPr>
        <w:spacing w:line="259" w:lineRule="auto"/>
        <w:jc w:val="both"/>
        <w:rPr>
          <w:rFonts w:eastAsiaTheme="majorEastAsia" w:cstheme="majorBidi"/>
          <w:b/>
          <w:sz w:val="32"/>
          <w:szCs w:val="32"/>
          <w:lang w:val="pl-PL"/>
        </w:rPr>
      </w:pPr>
      <w:r>
        <w:rPr>
          <w:lang w:val="pl-PL"/>
        </w:rPr>
        <w:br w:type="page"/>
      </w:r>
    </w:p>
    <w:p w14:paraId="0BB9B8CB" w14:textId="77777777" w:rsidR="00C16782" w:rsidRDefault="00846980" w:rsidP="00624E56">
      <w:pPr>
        <w:pStyle w:val="Heading1"/>
        <w:jc w:val="both"/>
        <w:rPr>
          <w:lang w:val="pl-PL"/>
        </w:rPr>
      </w:pPr>
      <w:bookmarkStart w:id="460" w:name="_Toc523687343"/>
      <w:r w:rsidRPr="00846980">
        <w:rPr>
          <w:lang w:val="pl-PL"/>
        </w:rPr>
        <w:lastRenderedPageBreak/>
        <w:t>Budowa stanowiska</w:t>
      </w:r>
      <w:bookmarkEnd w:id="460"/>
    </w:p>
    <w:p w14:paraId="6EF2F0ED" w14:textId="205EB68F" w:rsidR="006D6321" w:rsidRDefault="006D6321" w:rsidP="00624E56">
      <w:pPr>
        <w:ind w:firstLine="360"/>
        <w:jc w:val="both"/>
        <w:rPr>
          <w:lang w:val="pl-PL"/>
        </w:rPr>
      </w:pPr>
      <w:r>
        <w:rPr>
          <w:lang w:val="pl-PL"/>
        </w:rPr>
        <w:t xml:space="preserve">Projekt układu sterowania rozporoszonego był realizowany na stanowisku badawczym, które mieści się w budynku Wydziału Odlewnictwa </w:t>
      </w:r>
      <w:r w:rsidR="004E2CF8">
        <w:rPr>
          <w:lang w:val="pl-PL"/>
        </w:rPr>
        <w:t xml:space="preserve">Akademii Górniczo-Hutniczej </w:t>
      </w:r>
      <w:r w:rsidR="004E2CF8">
        <w:rPr>
          <w:lang w:val="pl-PL"/>
        </w:rPr>
        <w:br/>
        <w:t>w Krakowie</w:t>
      </w:r>
      <w:r>
        <w:rPr>
          <w:lang w:val="pl-PL"/>
        </w:rPr>
        <w:t>.</w:t>
      </w:r>
    </w:p>
    <w:p w14:paraId="7911A23D" w14:textId="69C7344C" w:rsidR="006D6321" w:rsidRDefault="004E2CF8" w:rsidP="00624E56">
      <w:pPr>
        <w:jc w:val="both"/>
        <w:rPr>
          <w:lang w:val="pl-PL"/>
        </w:rPr>
      </w:pPr>
      <w:r>
        <w:rPr>
          <w:lang w:val="pl-PL"/>
        </w:rPr>
        <w:t>Budowa stanowiska została przedstawiona</w:t>
      </w:r>
      <w:r w:rsidR="006D6321">
        <w:rPr>
          <w:lang w:val="pl-PL"/>
        </w:rPr>
        <w:t xml:space="preserve"> na rysunku </w:t>
      </w:r>
      <w:r>
        <w:rPr>
          <w:lang w:val="pl-PL"/>
        </w:rPr>
        <w:t>6.1.</w:t>
      </w:r>
      <w:r w:rsidR="006D6321">
        <w:rPr>
          <w:lang w:val="pl-PL"/>
        </w:rPr>
        <w:t>:</w:t>
      </w:r>
    </w:p>
    <w:p w14:paraId="3489FEF7" w14:textId="77777777" w:rsidR="006D6321" w:rsidRDefault="005A6A89" w:rsidP="00624E56">
      <w:pPr>
        <w:jc w:val="center"/>
        <w:rPr>
          <w:lang w:val="pl-PL"/>
        </w:rPr>
      </w:pPr>
      <w:r w:rsidRPr="005A6A89">
        <w:rPr>
          <w:noProof/>
        </w:rPr>
        <w:drawing>
          <wp:inline distT="0" distB="0" distL="0" distR="0" wp14:anchorId="439B781C" wp14:editId="3E5BA729">
            <wp:extent cx="5611495" cy="4142743"/>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1495" cy="4142743"/>
                    </a:xfrm>
                    <a:prstGeom prst="rect">
                      <a:avLst/>
                    </a:prstGeom>
                    <a:noFill/>
                    <a:ln>
                      <a:noFill/>
                    </a:ln>
                  </pic:spPr>
                </pic:pic>
              </a:graphicData>
            </a:graphic>
          </wp:inline>
        </w:drawing>
      </w:r>
    </w:p>
    <w:p w14:paraId="2D070680" w14:textId="77777777" w:rsidR="006D6321" w:rsidRPr="005A6A89" w:rsidRDefault="006D6321" w:rsidP="00624E56">
      <w:pPr>
        <w:jc w:val="center"/>
        <w:rPr>
          <w:i/>
          <w:lang w:val="pl-PL"/>
        </w:rPr>
      </w:pPr>
      <w:r w:rsidRPr="005A6A89">
        <w:rPr>
          <w:i/>
          <w:lang w:val="pl-PL"/>
        </w:rPr>
        <w:t xml:space="preserve">Rys </w:t>
      </w:r>
      <w:r w:rsidR="005A6A89" w:rsidRPr="005A6A89">
        <w:rPr>
          <w:i/>
          <w:lang w:val="pl-PL"/>
        </w:rPr>
        <w:t>6.1</w:t>
      </w:r>
      <w:r w:rsidRPr="005A6A89">
        <w:rPr>
          <w:i/>
          <w:lang w:val="pl-PL"/>
        </w:rPr>
        <w:t>. Budowa stanowiska</w:t>
      </w:r>
      <w:r w:rsidR="002A49CE">
        <w:rPr>
          <w:i/>
          <w:lang w:val="pl-PL"/>
        </w:rPr>
        <w:t xml:space="preserve"> [10</w:t>
      </w:r>
      <w:r w:rsidR="005A6A89" w:rsidRPr="005A6A89">
        <w:rPr>
          <w:i/>
          <w:lang w:val="pl-PL"/>
        </w:rPr>
        <w:t>]</w:t>
      </w:r>
    </w:p>
    <w:p w14:paraId="01911BE5" w14:textId="77777777" w:rsidR="006D6321" w:rsidRDefault="006D6321" w:rsidP="00624E56">
      <w:pPr>
        <w:jc w:val="both"/>
        <w:rPr>
          <w:lang w:val="pl-PL"/>
        </w:rPr>
      </w:pPr>
    </w:p>
    <w:p w14:paraId="36E7C6EE" w14:textId="77777777" w:rsidR="005A6A89" w:rsidRDefault="006D6321" w:rsidP="00624E56">
      <w:pPr>
        <w:jc w:val="both"/>
        <w:rPr>
          <w:lang w:val="pl-PL"/>
        </w:rPr>
      </w:pPr>
      <w:r>
        <w:rPr>
          <w:lang w:val="pl-PL"/>
        </w:rPr>
        <w:t>Stanowisko składa się z pieca o ruszcie obrotowym</w:t>
      </w:r>
      <w:r w:rsidR="005A6A89">
        <w:rPr>
          <w:lang w:val="pl-PL"/>
        </w:rPr>
        <w:t xml:space="preserve"> oraz innych elementów, które zostały oznaczone na rysunku powyżej. Są nimi: wymiennik ciepła (1), podajnik paliwa (2), termopara na wylocie pieca (3), izolacja pieca (4), termopara na końcu wymiennika ciepła (5), silnik elektryczny podajnika paliwa (6), silnik elektryczny sterujący rusztem (7), rząd wentylatorów (8) [8].</w:t>
      </w:r>
    </w:p>
    <w:p w14:paraId="74C76EC7" w14:textId="77777777" w:rsidR="005A6A89" w:rsidRDefault="005A6A89" w:rsidP="00624E56">
      <w:pPr>
        <w:jc w:val="both"/>
        <w:rPr>
          <w:lang w:val="pl-PL"/>
        </w:rPr>
      </w:pPr>
      <w:r>
        <w:rPr>
          <w:lang w:val="pl-PL"/>
        </w:rPr>
        <w:lastRenderedPageBreak/>
        <w:t>Wewnątrz pieca znajduje się termopara o pięciu czujnikach temperatury, która umożliwia pomiar temperatury w kolejnych przedziałach pieca.</w:t>
      </w:r>
    </w:p>
    <w:p w14:paraId="21F1B730" w14:textId="77777777" w:rsidR="005A6A89" w:rsidRDefault="005A6A89" w:rsidP="00624E56">
      <w:pPr>
        <w:jc w:val="both"/>
        <w:rPr>
          <w:lang w:val="pl-PL"/>
        </w:rPr>
      </w:pPr>
    </w:p>
    <w:p w14:paraId="510D7FAF" w14:textId="77777777" w:rsidR="005A6A89" w:rsidRDefault="005A6A89" w:rsidP="00624E56">
      <w:pPr>
        <w:jc w:val="center"/>
        <w:rPr>
          <w:lang w:val="pl-PL"/>
        </w:rPr>
      </w:pPr>
      <w:r w:rsidRPr="005A6A89">
        <w:rPr>
          <w:noProof/>
        </w:rPr>
        <w:drawing>
          <wp:inline distT="0" distB="0" distL="0" distR="0" wp14:anchorId="5D289354" wp14:editId="78A8E9A2">
            <wp:extent cx="5611495" cy="2508383"/>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1495" cy="2508383"/>
                    </a:xfrm>
                    <a:prstGeom prst="rect">
                      <a:avLst/>
                    </a:prstGeom>
                    <a:noFill/>
                    <a:ln>
                      <a:noFill/>
                    </a:ln>
                  </pic:spPr>
                </pic:pic>
              </a:graphicData>
            </a:graphic>
          </wp:inline>
        </w:drawing>
      </w:r>
    </w:p>
    <w:p w14:paraId="0DE82ED9" w14:textId="252D92C7" w:rsidR="005A6A89" w:rsidRPr="005A6A89" w:rsidRDefault="00D31ABC" w:rsidP="00624E56">
      <w:pPr>
        <w:jc w:val="center"/>
        <w:rPr>
          <w:i/>
          <w:lang w:val="pl-PL"/>
        </w:rPr>
      </w:pPr>
      <w:r>
        <w:rPr>
          <w:i/>
          <w:lang w:val="pl-PL"/>
        </w:rPr>
        <w:t>Rys. 6.2</w:t>
      </w:r>
      <w:r w:rsidR="005A6A89" w:rsidRPr="005A6A89">
        <w:rPr>
          <w:i/>
          <w:lang w:val="pl-PL"/>
        </w:rPr>
        <w:t>. Roz</w:t>
      </w:r>
      <w:r w:rsidR="002440CA">
        <w:rPr>
          <w:i/>
          <w:lang w:val="pl-PL"/>
        </w:rPr>
        <w:t>m</w:t>
      </w:r>
      <w:r w:rsidR="005A6A89" w:rsidRPr="005A6A89">
        <w:rPr>
          <w:i/>
          <w:lang w:val="pl-PL"/>
        </w:rPr>
        <w:t>ieszczenie czujników na wewnętrznej termoparze [</w:t>
      </w:r>
      <w:r w:rsidR="002A49CE">
        <w:rPr>
          <w:i/>
          <w:lang w:val="pl-PL"/>
        </w:rPr>
        <w:t>10</w:t>
      </w:r>
      <w:r w:rsidR="005A6A89" w:rsidRPr="005A6A89">
        <w:rPr>
          <w:i/>
          <w:lang w:val="pl-PL"/>
        </w:rPr>
        <w:t>]</w:t>
      </w:r>
    </w:p>
    <w:p w14:paraId="1F59FF3E" w14:textId="77777777" w:rsidR="005A6A89" w:rsidRDefault="005A6A89" w:rsidP="00624E56">
      <w:pPr>
        <w:jc w:val="both"/>
        <w:rPr>
          <w:lang w:val="pl-PL"/>
        </w:rPr>
      </w:pPr>
    </w:p>
    <w:p w14:paraId="5AA1C124" w14:textId="77777777" w:rsidR="00A436E8" w:rsidRDefault="00A436E8" w:rsidP="00624E56">
      <w:pPr>
        <w:jc w:val="both"/>
        <w:rPr>
          <w:lang w:val="pl-PL"/>
        </w:rPr>
      </w:pPr>
      <w:r>
        <w:rPr>
          <w:lang w:val="pl-PL"/>
        </w:rPr>
        <w:t>Ponad panelem operatorskim znajduje się skrzynka elektryczna. Jej elementy zostały wyszczególnione na rysunku 6.3.</w:t>
      </w:r>
    </w:p>
    <w:p w14:paraId="0A7B7732" w14:textId="77777777" w:rsidR="00A436E8" w:rsidRDefault="00A436E8" w:rsidP="00624E56">
      <w:pPr>
        <w:jc w:val="both"/>
        <w:rPr>
          <w:lang w:val="pl-PL"/>
        </w:rPr>
      </w:pPr>
    </w:p>
    <w:p w14:paraId="3D9868F8" w14:textId="77777777" w:rsidR="00A436E8" w:rsidRDefault="00A436E8" w:rsidP="00624E56">
      <w:pPr>
        <w:jc w:val="center"/>
        <w:rPr>
          <w:lang w:val="pl-PL"/>
        </w:rPr>
      </w:pPr>
      <w:r w:rsidRPr="00A436E8">
        <w:rPr>
          <w:noProof/>
        </w:rPr>
        <w:lastRenderedPageBreak/>
        <w:drawing>
          <wp:inline distT="0" distB="0" distL="0" distR="0" wp14:anchorId="0317F02E" wp14:editId="4865BFCB">
            <wp:extent cx="5611495" cy="458089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1495" cy="4580895"/>
                    </a:xfrm>
                    <a:prstGeom prst="rect">
                      <a:avLst/>
                    </a:prstGeom>
                    <a:noFill/>
                    <a:ln>
                      <a:noFill/>
                    </a:ln>
                  </pic:spPr>
                </pic:pic>
              </a:graphicData>
            </a:graphic>
          </wp:inline>
        </w:drawing>
      </w:r>
    </w:p>
    <w:p w14:paraId="1AFFC797" w14:textId="77777777" w:rsidR="00A436E8" w:rsidRPr="00A436E8" w:rsidRDefault="00A436E8" w:rsidP="00624E56">
      <w:pPr>
        <w:jc w:val="center"/>
        <w:rPr>
          <w:i/>
          <w:lang w:val="pl-PL"/>
        </w:rPr>
      </w:pPr>
      <w:r w:rsidRPr="00A436E8">
        <w:rPr>
          <w:i/>
          <w:lang w:val="pl-PL"/>
        </w:rPr>
        <w:t>Rys. 6.3. Skrzynka elektryczna</w:t>
      </w:r>
      <w:r w:rsidR="002A49CE">
        <w:rPr>
          <w:i/>
          <w:lang w:val="pl-PL"/>
        </w:rPr>
        <w:t xml:space="preserve"> [10</w:t>
      </w:r>
      <w:r>
        <w:rPr>
          <w:i/>
          <w:lang w:val="pl-PL"/>
        </w:rPr>
        <w:t>]</w:t>
      </w:r>
    </w:p>
    <w:p w14:paraId="6198A8FF" w14:textId="77777777" w:rsidR="00A436E8" w:rsidRDefault="00A436E8" w:rsidP="00624E56">
      <w:pPr>
        <w:jc w:val="both"/>
        <w:rPr>
          <w:lang w:val="pl-PL"/>
        </w:rPr>
      </w:pPr>
    </w:p>
    <w:p w14:paraId="389820DE" w14:textId="77777777" w:rsidR="00A436E8" w:rsidRDefault="00A436E8" w:rsidP="00624E56">
      <w:pPr>
        <w:jc w:val="both"/>
        <w:rPr>
          <w:lang w:val="pl-PL"/>
        </w:rPr>
      </w:pPr>
      <w:r>
        <w:rPr>
          <w:lang w:val="pl-PL"/>
        </w:rPr>
        <w:t>Zaznaczone na rysunku elementy to kolejno: zasilacz sterownika oraz modułów (1), sterownik PLC firmy WAGO oraz moduły wejść i wyjść (2), fizyczny włącznik zapalarki elektrycznej (3), listwę bezpieczników (4), falowniki sterujące silnikami elektrycznymi (5), dwanaście programowalnych modułów z wyświetlaczem do sterowania wentylatorów (6).</w:t>
      </w:r>
    </w:p>
    <w:p w14:paraId="3F31C382" w14:textId="77777777" w:rsidR="00A436E8" w:rsidRDefault="00A436E8" w:rsidP="00624E56">
      <w:pPr>
        <w:jc w:val="both"/>
        <w:rPr>
          <w:lang w:val="pl-PL"/>
        </w:rPr>
      </w:pPr>
    </w:p>
    <w:p w14:paraId="73262A6A" w14:textId="77777777" w:rsidR="00A436E8" w:rsidRDefault="00A436E8" w:rsidP="00624E56">
      <w:pPr>
        <w:jc w:val="both"/>
        <w:rPr>
          <w:lang w:val="pl-PL"/>
        </w:rPr>
      </w:pPr>
    </w:p>
    <w:p w14:paraId="1A361CB2" w14:textId="77777777" w:rsidR="00A436E8" w:rsidRPr="006D6321" w:rsidRDefault="00A436E8" w:rsidP="00624E56">
      <w:pPr>
        <w:jc w:val="both"/>
        <w:rPr>
          <w:lang w:val="pl-PL"/>
        </w:rPr>
      </w:pPr>
    </w:p>
    <w:p w14:paraId="28F799A1" w14:textId="77777777" w:rsidR="00846980" w:rsidRDefault="00DC54B9" w:rsidP="00624E56">
      <w:pPr>
        <w:pStyle w:val="Heading2"/>
        <w:jc w:val="both"/>
        <w:rPr>
          <w:lang w:val="pl-PL"/>
        </w:rPr>
      </w:pPr>
      <w:bookmarkStart w:id="461" w:name="_Toc523687344"/>
      <w:r>
        <w:rPr>
          <w:lang w:val="pl-PL"/>
        </w:rPr>
        <w:lastRenderedPageBreak/>
        <w:t>Konfiguracja środowiska</w:t>
      </w:r>
      <w:bookmarkEnd w:id="461"/>
    </w:p>
    <w:p w14:paraId="3DCD7B79" w14:textId="7C4E16CD" w:rsidR="001E2064" w:rsidRDefault="001E2064" w:rsidP="00624E56">
      <w:pPr>
        <w:ind w:firstLine="576"/>
        <w:jc w:val="both"/>
        <w:rPr>
          <w:lang w:val="pl-PL"/>
        </w:rPr>
      </w:pPr>
      <w:r>
        <w:rPr>
          <w:lang w:val="pl-PL"/>
        </w:rPr>
        <w:t>Zadanie projektowe miało na celu napisanie algorytmu sterowania ręcznego oraz automatycznego. Zamierzonym celem było utrzymywanie zadanej temperatury na wylocie pieca oraz odpowiedni poziom spalin.</w:t>
      </w:r>
    </w:p>
    <w:p w14:paraId="5ACD9E66" w14:textId="77777777" w:rsidR="004E2CF8" w:rsidRDefault="004E2CF8" w:rsidP="00624E56">
      <w:pPr>
        <w:ind w:firstLine="576"/>
        <w:jc w:val="both"/>
        <w:rPr>
          <w:lang w:val="pl-PL"/>
        </w:rPr>
      </w:pPr>
    </w:p>
    <w:p w14:paraId="4B67A282" w14:textId="1A2E49D6" w:rsidR="00A95D1A" w:rsidRDefault="00A34E29" w:rsidP="00624E56">
      <w:pPr>
        <w:ind w:firstLine="576"/>
        <w:jc w:val="both"/>
        <w:rPr>
          <w:lang w:val="pl-PL"/>
        </w:rPr>
      </w:pPr>
      <w:r>
        <w:rPr>
          <w:lang w:val="pl-PL"/>
        </w:rPr>
        <w:t xml:space="preserve">Pierwszym etapem prac było zainstalowanie nowego oprogramowania </w:t>
      </w:r>
      <w:proofErr w:type="spellStart"/>
      <w:r>
        <w:rPr>
          <w:lang w:val="pl-PL"/>
        </w:rPr>
        <w:t>e!COCKPIT</w:t>
      </w:r>
      <w:proofErr w:type="spellEnd"/>
      <w:r>
        <w:rPr>
          <w:lang w:val="pl-PL"/>
        </w:rPr>
        <w:t xml:space="preserve"> na PLC. Firma WAGO umożliwia pracę swoich sterowników w dwóch trybach </w:t>
      </w:r>
      <w:proofErr w:type="spellStart"/>
      <w:r>
        <w:rPr>
          <w:lang w:val="pl-PL"/>
        </w:rPr>
        <w:t>CoDeSys</w:t>
      </w:r>
      <w:proofErr w:type="spellEnd"/>
      <w:r>
        <w:rPr>
          <w:lang w:val="pl-PL"/>
        </w:rPr>
        <w:t xml:space="preserve"> i </w:t>
      </w:r>
      <w:proofErr w:type="spellStart"/>
      <w:r>
        <w:rPr>
          <w:lang w:val="pl-PL"/>
        </w:rPr>
        <w:t>e!COCKPIT</w:t>
      </w:r>
      <w:proofErr w:type="spellEnd"/>
      <w:r>
        <w:rPr>
          <w:lang w:val="pl-PL"/>
        </w:rPr>
        <w:t xml:space="preserve">. Dodatkowo, producent dba o to, aby klienci posiadali na swoich produktach najnowszą wersję oprogramowania poprzez synchronizację go z programem na komputerze. Instalacja oprogramowania odbywa się przez zgranie odpowiedniego pliku na kartę SD, a następnie wykonanie sekwencji określonych kroków. Składają się na nie: włożenie karty do sterownika, zmiana jego ustawień na tryb awaryjny a następnie reset całego urządzenia. Po tej procedurze PLC uruchamia się z karty SD i pobiera z niej najnowsze oprogramowanie. </w:t>
      </w:r>
      <w:r w:rsidR="002440CA">
        <w:rPr>
          <w:lang w:val="pl-PL"/>
        </w:rPr>
        <w:t xml:space="preserve"> </w:t>
      </w:r>
      <w:r>
        <w:rPr>
          <w:lang w:val="pl-PL"/>
        </w:rPr>
        <w:t>Sterownik otrzymuje domyślne IP o adresie 192.168.1.17. Kolejnym krokiem jest zmiana tego adresu oraz podsieci, w której działa komputer, aby komunikacja z PLC była nadal możliwa.</w:t>
      </w:r>
      <w:r w:rsidR="002440CA">
        <w:rPr>
          <w:lang w:val="pl-PL"/>
        </w:rPr>
        <w:t xml:space="preserve"> </w:t>
      </w:r>
      <w:r w:rsidR="00A95D1A">
        <w:rPr>
          <w:lang w:val="pl-PL"/>
        </w:rPr>
        <w:t>WAGO umożliwia zmianę adresu IP na różne sposoby. Jednym z nich jest serwis internetowy, do którego użytkownik loguje się prze IP sterownika. Ta aplikacja pozwala na skonfigurowanie ustawień PLC, zmianę ustawień komunikacji, zmianę hasła oraz innych parametrów.</w:t>
      </w:r>
      <w:r w:rsidR="002440CA">
        <w:rPr>
          <w:lang w:val="pl-PL"/>
        </w:rPr>
        <w:t xml:space="preserve"> </w:t>
      </w:r>
      <w:r w:rsidR="00A95D1A">
        <w:rPr>
          <w:lang w:val="pl-PL"/>
        </w:rPr>
        <w:t xml:space="preserve">Na rysunku </w:t>
      </w:r>
      <w:r w:rsidR="004E2CF8">
        <w:rPr>
          <w:lang w:val="pl-PL"/>
        </w:rPr>
        <w:t xml:space="preserve">6.4. </w:t>
      </w:r>
      <w:r w:rsidR="00A95D1A">
        <w:rPr>
          <w:lang w:val="pl-PL"/>
        </w:rPr>
        <w:t>przedstawiono okno, służące do zmiany adresu IP przez stronę internetową.</w:t>
      </w:r>
    </w:p>
    <w:p w14:paraId="61D22D7E" w14:textId="77777777" w:rsidR="00A95D1A" w:rsidRDefault="00A95D1A" w:rsidP="00624E56">
      <w:pPr>
        <w:jc w:val="both"/>
        <w:rPr>
          <w:lang w:val="pl-PL"/>
        </w:rPr>
      </w:pPr>
    </w:p>
    <w:p w14:paraId="57281390" w14:textId="77777777" w:rsidR="000F485C" w:rsidRDefault="000F485C" w:rsidP="00624E56">
      <w:pPr>
        <w:jc w:val="center"/>
        <w:rPr>
          <w:lang w:val="pl-PL"/>
        </w:rPr>
      </w:pPr>
      <w:r w:rsidRPr="000F485C">
        <w:rPr>
          <w:noProof/>
        </w:rPr>
        <w:lastRenderedPageBreak/>
        <w:drawing>
          <wp:inline distT="0" distB="0" distL="0" distR="0" wp14:anchorId="027BB99A" wp14:editId="5F8BEDCF">
            <wp:extent cx="5467350" cy="4552950"/>
            <wp:effectExtent l="0" t="0" r="0" b="0"/>
            <wp:docPr id="6" name="Picture 6" descr="C:\Users\JSciga\Desktop\00_Magisterka\web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Sciga\Desktop\00_Magisterka\web_ip.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67350" cy="4552950"/>
                    </a:xfrm>
                    <a:prstGeom prst="rect">
                      <a:avLst/>
                    </a:prstGeom>
                    <a:noFill/>
                    <a:ln>
                      <a:noFill/>
                    </a:ln>
                  </pic:spPr>
                </pic:pic>
              </a:graphicData>
            </a:graphic>
          </wp:inline>
        </w:drawing>
      </w:r>
    </w:p>
    <w:p w14:paraId="37835E85" w14:textId="77777777" w:rsidR="00A95D1A" w:rsidRPr="000F485C" w:rsidRDefault="00A95D1A" w:rsidP="00624E56">
      <w:pPr>
        <w:jc w:val="center"/>
        <w:rPr>
          <w:i/>
          <w:lang w:val="pl-PL"/>
        </w:rPr>
      </w:pPr>
      <w:r w:rsidRPr="000F485C">
        <w:rPr>
          <w:i/>
          <w:lang w:val="pl-PL"/>
        </w:rPr>
        <w:t xml:space="preserve">Rys </w:t>
      </w:r>
      <w:r w:rsidR="000F485C" w:rsidRPr="000F485C">
        <w:rPr>
          <w:i/>
          <w:lang w:val="pl-PL"/>
        </w:rPr>
        <w:t>6</w:t>
      </w:r>
      <w:r w:rsidRPr="000F485C">
        <w:rPr>
          <w:i/>
          <w:lang w:val="pl-PL"/>
        </w:rPr>
        <w:t>.</w:t>
      </w:r>
      <w:r w:rsidR="00D31ABC">
        <w:rPr>
          <w:i/>
          <w:lang w:val="pl-PL"/>
        </w:rPr>
        <w:t>4</w:t>
      </w:r>
      <w:r w:rsidR="000F485C" w:rsidRPr="000F485C">
        <w:rPr>
          <w:i/>
          <w:lang w:val="pl-PL"/>
        </w:rPr>
        <w:t>.</w:t>
      </w:r>
      <w:r w:rsidRPr="000F485C">
        <w:rPr>
          <w:i/>
          <w:lang w:val="pl-PL"/>
        </w:rPr>
        <w:t xml:space="preserve"> Zmiana adresu PI przez serwis internetowy</w:t>
      </w:r>
    </w:p>
    <w:p w14:paraId="45CDDAAD" w14:textId="77777777" w:rsidR="00A95D1A" w:rsidRDefault="00A95D1A" w:rsidP="00624E56">
      <w:pPr>
        <w:jc w:val="both"/>
        <w:rPr>
          <w:lang w:val="pl-PL"/>
        </w:rPr>
      </w:pPr>
    </w:p>
    <w:p w14:paraId="054AE7D5" w14:textId="7CD364BD" w:rsidR="000F485C" w:rsidRDefault="00A95D1A" w:rsidP="00624E56">
      <w:pPr>
        <w:jc w:val="both"/>
        <w:rPr>
          <w:lang w:val="pl-PL"/>
        </w:rPr>
      </w:pPr>
      <w:r>
        <w:rPr>
          <w:lang w:val="pl-PL"/>
        </w:rPr>
        <w:t xml:space="preserve">Drugą opcją jest skorzystanie z osobnej aplikacji a nazwie „WAGO Ethernet </w:t>
      </w:r>
      <w:proofErr w:type="spellStart"/>
      <w:r>
        <w:rPr>
          <w:lang w:val="pl-PL"/>
        </w:rPr>
        <w:t>Settings</w:t>
      </w:r>
      <w:proofErr w:type="spellEnd"/>
      <w:r>
        <w:rPr>
          <w:lang w:val="pl-PL"/>
        </w:rPr>
        <w:t>”, która jest dostarczana rzez producenta razem ze środowiskiem do programowania.</w:t>
      </w:r>
      <w:r w:rsidR="000F485C">
        <w:rPr>
          <w:lang w:val="pl-PL"/>
        </w:rPr>
        <w:t xml:space="preserve"> Jest to osobny program, służący do konfiguracji połączeń ze sterownikiem. Na rysunku </w:t>
      </w:r>
      <w:r w:rsidR="004E2CF8">
        <w:rPr>
          <w:lang w:val="pl-PL"/>
        </w:rPr>
        <w:t xml:space="preserve">6.5. </w:t>
      </w:r>
      <w:r w:rsidR="000F485C">
        <w:rPr>
          <w:lang w:val="pl-PL"/>
        </w:rPr>
        <w:t>zostało zamieszczone zdjęcie interfejsu tego narzędzia:</w:t>
      </w:r>
    </w:p>
    <w:p w14:paraId="25AC86B6" w14:textId="77777777" w:rsidR="000F485C" w:rsidRDefault="000F485C" w:rsidP="00624E56">
      <w:pPr>
        <w:jc w:val="center"/>
        <w:rPr>
          <w:lang w:val="pl-PL"/>
        </w:rPr>
      </w:pPr>
      <w:r w:rsidRPr="000F485C">
        <w:rPr>
          <w:noProof/>
        </w:rPr>
        <w:lastRenderedPageBreak/>
        <w:drawing>
          <wp:inline distT="0" distB="0" distL="0" distR="0" wp14:anchorId="162F0621" wp14:editId="250AE7FF">
            <wp:extent cx="5611495" cy="4732137"/>
            <wp:effectExtent l="0" t="0" r="8255" b="0"/>
            <wp:docPr id="7" name="Picture 7" descr="C:\Users\JSciga\Desktop\00_Magisterka\eth_set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ciga\Desktop\00_Magisterka\eth_set_ip.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1495" cy="4732137"/>
                    </a:xfrm>
                    <a:prstGeom prst="rect">
                      <a:avLst/>
                    </a:prstGeom>
                    <a:noFill/>
                    <a:ln>
                      <a:noFill/>
                    </a:ln>
                  </pic:spPr>
                </pic:pic>
              </a:graphicData>
            </a:graphic>
          </wp:inline>
        </w:drawing>
      </w:r>
    </w:p>
    <w:p w14:paraId="66B8ADA9" w14:textId="77777777" w:rsidR="000F485C" w:rsidRPr="000F485C" w:rsidRDefault="00D31ABC" w:rsidP="00624E56">
      <w:pPr>
        <w:jc w:val="center"/>
        <w:rPr>
          <w:i/>
          <w:lang w:val="pl-PL"/>
        </w:rPr>
      </w:pPr>
      <w:r>
        <w:rPr>
          <w:i/>
          <w:lang w:val="pl-PL"/>
        </w:rPr>
        <w:t>Rys. 6.5</w:t>
      </w:r>
      <w:r w:rsidR="000F485C" w:rsidRPr="000F485C">
        <w:rPr>
          <w:i/>
          <w:lang w:val="pl-PL"/>
        </w:rPr>
        <w:t xml:space="preserve">. Zmiana adresu IP przez program „Ethernet </w:t>
      </w:r>
      <w:proofErr w:type="spellStart"/>
      <w:r w:rsidR="000F485C" w:rsidRPr="000F485C">
        <w:rPr>
          <w:i/>
          <w:lang w:val="pl-PL"/>
        </w:rPr>
        <w:t>settings</w:t>
      </w:r>
      <w:proofErr w:type="spellEnd"/>
      <w:r w:rsidR="000F485C" w:rsidRPr="000F485C">
        <w:rPr>
          <w:i/>
          <w:lang w:val="pl-PL"/>
        </w:rPr>
        <w:t>”</w:t>
      </w:r>
    </w:p>
    <w:p w14:paraId="55EB196A" w14:textId="77777777" w:rsidR="000F485C" w:rsidRDefault="000F485C" w:rsidP="00624E56">
      <w:pPr>
        <w:jc w:val="both"/>
        <w:rPr>
          <w:lang w:val="pl-PL"/>
        </w:rPr>
      </w:pPr>
    </w:p>
    <w:p w14:paraId="373ADC5D" w14:textId="54CCAA3C" w:rsidR="000F485C" w:rsidRDefault="000F485C" w:rsidP="00624E56">
      <w:pPr>
        <w:jc w:val="both"/>
        <w:rPr>
          <w:lang w:val="pl-PL"/>
        </w:rPr>
      </w:pPr>
      <w:r>
        <w:rPr>
          <w:lang w:val="pl-PL"/>
        </w:rPr>
        <w:t xml:space="preserve">Trzecim narzędziem, które dostarcza firma </w:t>
      </w:r>
      <w:proofErr w:type="spellStart"/>
      <w:r>
        <w:rPr>
          <w:lang w:val="pl-PL"/>
        </w:rPr>
        <w:t>WAGo</w:t>
      </w:r>
      <w:proofErr w:type="spellEnd"/>
      <w:r>
        <w:rPr>
          <w:lang w:val="pl-PL"/>
        </w:rPr>
        <w:t xml:space="preserve"> jest program „I/O </w:t>
      </w:r>
      <w:proofErr w:type="spellStart"/>
      <w:r>
        <w:rPr>
          <w:lang w:val="pl-PL"/>
        </w:rPr>
        <w:t>Check</w:t>
      </w:r>
      <w:proofErr w:type="spellEnd"/>
      <w:r>
        <w:rPr>
          <w:lang w:val="pl-PL"/>
        </w:rPr>
        <w:t xml:space="preserve">”. </w:t>
      </w:r>
      <w:r w:rsidR="00DC54B9">
        <w:rPr>
          <w:lang w:val="pl-PL"/>
        </w:rPr>
        <w:t>Służy on do wykrywania modułów podłączonych do PLC i pozwala na zmianę wartości wejść i wyjść na tych modułach</w:t>
      </w:r>
      <w:r w:rsidR="004E2CF8">
        <w:rPr>
          <w:lang w:val="pl-PL"/>
        </w:rPr>
        <w:t xml:space="preserve"> (Rys 6.6.).</w:t>
      </w:r>
    </w:p>
    <w:p w14:paraId="6824A1FE" w14:textId="75E4F8A8" w:rsidR="00DC54B9" w:rsidRDefault="00306286" w:rsidP="00624E56">
      <w:pPr>
        <w:jc w:val="center"/>
        <w:rPr>
          <w:lang w:val="pl-PL"/>
        </w:rPr>
      </w:pPr>
      <w:r>
        <w:rPr>
          <w:noProof/>
        </w:rPr>
        <w:lastRenderedPageBreak/>
        <w:drawing>
          <wp:inline distT="0" distB="0" distL="0" distR="0" wp14:anchorId="78CE5493" wp14:editId="6B09E6B7">
            <wp:extent cx="5600700" cy="3438525"/>
            <wp:effectExtent l="0" t="0" r="0" b="0"/>
            <wp:docPr id="49" name="Picture 49" descr="io_chec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o_check_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0700" cy="3438525"/>
                    </a:xfrm>
                    <a:prstGeom prst="rect">
                      <a:avLst/>
                    </a:prstGeom>
                    <a:noFill/>
                    <a:ln>
                      <a:noFill/>
                    </a:ln>
                  </pic:spPr>
                </pic:pic>
              </a:graphicData>
            </a:graphic>
          </wp:inline>
        </w:drawing>
      </w:r>
    </w:p>
    <w:p w14:paraId="60676EAE" w14:textId="77777777" w:rsidR="00DC54B9" w:rsidRPr="00DC54B9" w:rsidRDefault="00D31ABC" w:rsidP="00624E56">
      <w:pPr>
        <w:jc w:val="center"/>
        <w:rPr>
          <w:i/>
          <w:lang w:val="pl-PL"/>
        </w:rPr>
      </w:pPr>
      <w:r>
        <w:rPr>
          <w:i/>
          <w:lang w:val="pl-PL"/>
        </w:rPr>
        <w:t>Rys. 6.6</w:t>
      </w:r>
      <w:r w:rsidR="00DC54B9" w:rsidRPr="00DC54B9">
        <w:rPr>
          <w:i/>
          <w:lang w:val="pl-PL"/>
        </w:rPr>
        <w:t xml:space="preserve">. Podgląd modułów sterownika w programie „I/O </w:t>
      </w:r>
      <w:proofErr w:type="spellStart"/>
      <w:r w:rsidR="00DC54B9" w:rsidRPr="00DC54B9">
        <w:rPr>
          <w:i/>
          <w:lang w:val="pl-PL"/>
        </w:rPr>
        <w:t>Check</w:t>
      </w:r>
      <w:proofErr w:type="spellEnd"/>
      <w:r w:rsidR="00DC54B9" w:rsidRPr="00DC54B9">
        <w:rPr>
          <w:i/>
          <w:lang w:val="pl-PL"/>
        </w:rPr>
        <w:t>”</w:t>
      </w:r>
    </w:p>
    <w:p w14:paraId="7B0DE824" w14:textId="77777777" w:rsidR="00DC54B9" w:rsidRDefault="00DC54B9" w:rsidP="00624E56">
      <w:pPr>
        <w:jc w:val="both"/>
        <w:rPr>
          <w:lang w:val="pl-PL"/>
        </w:rPr>
      </w:pPr>
    </w:p>
    <w:p w14:paraId="26C38BCC" w14:textId="591A3F0A" w:rsidR="0051755D" w:rsidRDefault="00DC54B9" w:rsidP="00624E56">
      <w:pPr>
        <w:jc w:val="both"/>
        <w:rPr>
          <w:lang w:val="pl-PL"/>
        </w:rPr>
      </w:pPr>
      <w:r>
        <w:rPr>
          <w:lang w:val="pl-PL"/>
        </w:rPr>
        <w:t xml:space="preserve">Na powyższym rysunku widać panel programu „I/O </w:t>
      </w:r>
      <w:proofErr w:type="spellStart"/>
      <w:r>
        <w:rPr>
          <w:lang w:val="pl-PL"/>
        </w:rPr>
        <w:t>Check</w:t>
      </w:r>
      <w:proofErr w:type="spellEnd"/>
      <w:r>
        <w:rPr>
          <w:lang w:val="pl-PL"/>
        </w:rPr>
        <w:t>”. Z lewej strony znajduje się lista wszystkich modułów, które jest ułożona od najbliższego do najdalszego modułu, licząc od sterownika PLC.</w:t>
      </w:r>
      <w:r w:rsidR="002440CA">
        <w:rPr>
          <w:lang w:val="pl-PL"/>
        </w:rPr>
        <w:t xml:space="preserve"> </w:t>
      </w:r>
      <w:r w:rsidR="0051755D">
        <w:rPr>
          <w:lang w:val="pl-PL"/>
        </w:rPr>
        <w:t>Po prawej stronie jest zobrazowany sterownik i moduły. Na niektórych z nich widać zapalone czerwone i zielone diody, które odwzorowują rzeczywisty status czujników.</w:t>
      </w:r>
      <w:r w:rsidR="002440CA">
        <w:rPr>
          <w:lang w:val="pl-PL"/>
        </w:rPr>
        <w:t xml:space="preserve"> </w:t>
      </w:r>
      <w:r w:rsidR="0051755D">
        <w:rPr>
          <w:lang w:val="pl-PL"/>
        </w:rPr>
        <w:t>Narzędzie może także pracować w trybie Control-</w:t>
      </w:r>
      <w:proofErr w:type="spellStart"/>
      <w:r w:rsidR="0051755D">
        <w:rPr>
          <w:lang w:val="pl-PL"/>
        </w:rPr>
        <w:t>Mode</w:t>
      </w:r>
      <w:proofErr w:type="spellEnd"/>
      <w:r w:rsidR="0051755D">
        <w:rPr>
          <w:lang w:val="pl-PL"/>
        </w:rPr>
        <w:t>. Do zmiany trybu działania służy górny panel programu. Działanie drugiej opcji przedstawia rysunek 6.</w:t>
      </w:r>
      <w:r w:rsidR="004E2CF8">
        <w:rPr>
          <w:lang w:val="pl-PL"/>
        </w:rPr>
        <w:t>7</w:t>
      </w:r>
      <w:r w:rsidR="0051755D">
        <w:rPr>
          <w:lang w:val="pl-PL"/>
        </w:rPr>
        <w:t>.</w:t>
      </w:r>
    </w:p>
    <w:p w14:paraId="36D6E062" w14:textId="5693B6F9" w:rsidR="00DC54B9" w:rsidRPr="0051755D" w:rsidRDefault="00306286" w:rsidP="00B7796D">
      <w:pPr>
        <w:jc w:val="center"/>
        <w:rPr>
          <w:i/>
          <w:lang w:val="pl-PL"/>
        </w:rPr>
      </w:pPr>
      <w:r>
        <w:rPr>
          <w:noProof/>
        </w:rPr>
        <w:lastRenderedPageBreak/>
        <w:drawing>
          <wp:inline distT="0" distB="0" distL="0" distR="0" wp14:anchorId="1E8F786D" wp14:editId="5840A439">
            <wp:extent cx="5600700" cy="3438525"/>
            <wp:effectExtent l="0" t="0" r="0" b="0"/>
            <wp:docPr id="50" name="Picture 50" descr="io_check_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_check_contro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0700" cy="3438525"/>
                    </a:xfrm>
                    <a:prstGeom prst="rect">
                      <a:avLst/>
                    </a:prstGeom>
                    <a:noFill/>
                    <a:ln>
                      <a:noFill/>
                    </a:ln>
                  </pic:spPr>
                </pic:pic>
              </a:graphicData>
            </a:graphic>
          </wp:inline>
        </w:drawing>
      </w:r>
      <w:r w:rsidR="00DC54B9">
        <w:rPr>
          <w:lang w:val="pl-PL"/>
        </w:rPr>
        <w:br/>
      </w:r>
      <w:r w:rsidR="00D31ABC">
        <w:rPr>
          <w:i/>
          <w:lang w:val="pl-PL"/>
        </w:rPr>
        <w:t>Rys. 6.7</w:t>
      </w:r>
      <w:r w:rsidR="0051755D" w:rsidRPr="0051755D">
        <w:rPr>
          <w:i/>
          <w:lang w:val="pl-PL"/>
        </w:rPr>
        <w:t xml:space="preserve">. Wpisywanie wartości do wyjść modułów w programie „I/O </w:t>
      </w:r>
      <w:proofErr w:type="spellStart"/>
      <w:r w:rsidR="0051755D" w:rsidRPr="0051755D">
        <w:rPr>
          <w:i/>
          <w:lang w:val="pl-PL"/>
        </w:rPr>
        <w:t>Check</w:t>
      </w:r>
      <w:proofErr w:type="spellEnd"/>
      <w:r w:rsidR="0051755D" w:rsidRPr="0051755D">
        <w:rPr>
          <w:i/>
          <w:lang w:val="pl-PL"/>
        </w:rPr>
        <w:t>”</w:t>
      </w:r>
    </w:p>
    <w:p w14:paraId="6C6AF02F" w14:textId="77777777" w:rsidR="0051755D" w:rsidRDefault="0051755D" w:rsidP="00624E56">
      <w:pPr>
        <w:jc w:val="both"/>
        <w:rPr>
          <w:lang w:val="pl-PL"/>
        </w:rPr>
      </w:pPr>
    </w:p>
    <w:p w14:paraId="579B450E" w14:textId="2BD19977" w:rsidR="00FA3A11" w:rsidRPr="001E2064" w:rsidRDefault="0051755D" w:rsidP="00624E56">
      <w:pPr>
        <w:jc w:val="both"/>
        <w:rPr>
          <w:lang w:val="pl-PL"/>
        </w:rPr>
      </w:pPr>
      <w:r>
        <w:rPr>
          <w:lang w:val="pl-PL"/>
        </w:rPr>
        <w:t xml:space="preserve">Zapis wartości odbywa się przez zaznaczenie określonego modułu i wybór określonego wyjścia lub wejścia. </w:t>
      </w:r>
      <w:r w:rsidR="00C42AEC">
        <w:rPr>
          <w:lang w:val="pl-PL"/>
        </w:rPr>
        <w:t>Przykładowy moduł posiada dwa wyjścia cyfrowe. Wysoki stan sygnału jest dodatkowo sygnalizowany przez zapaloną diodę na module.</w:t>
      </w:r>
      <w:r w:rsidR="002440CA">
        <w:rPr>
          <w:lang w:val="pl-PL"/>
        </w:rPr>
        <w:t xml:space="preserve"> </w:t>
      </w:r>
      <w:r w:rsidR="00C42AEC">
        <w:rPr>
          <w:lang w:val="pl-PL"/>
        </w:rPr>
        <w:t xml:space="preserve">Korzystanie z narzędzia „I/O </w:t>
      </w:r>
      <w:proofErr w:type="spellStart"/>
      <w:r w:rsidR="00C42AEC">
        <w:rPr>
          <w:lang w:val="pl-PL"/>
        </w:rPr>
        <w:t>check</w:t>
      </w:r>
      <w:proofErr w:type="spellEnd"/>
      <w:r w:rsidR="00C42AEC">
        <w:rPr>
          <w:lang w:val="pl-PL"/>
        </w:rPr>
        <w:t xml:space="preserve">” nie jest możliwe przy równoczesnym korzystaniu z programu </w:t>
      </w:r>
      <w:proofErr w:type="spellStart"/>
      <w:r w:rsidR="00C42AEC">
        <w:rPr>
          <w:lang w:val="pl-PL"/>
        </w:rPr>
        <w:t>e!COCKPIT</w:t>
      </w:r>
      <w:proofErr w:type="spellEnd"/>
      <w:r w:rsidR="00C42AEC">
        <w:rPr>
          <w:lang w:val="pl-PL"/>
        </w:rPr>
        <w:t xml:space="preserve">. Jego wykorzystanie </w:t>
      </w:r>
      <w:proofErr w:type="spellStart"/>
      <w:r w:rsidR="00C42AEC">
        <w:rPr>
          <w:lang w:val="pl-PL"/>
        </w:rPr>
        <w:t>sprwadza</w:t>
      </w:r>
      <w:proofErr w:type="spellEnd"/>
      <w:r w:rsidR="00C42AEC">
        <w:rPr>
          <w:lang w:val="pl-PL"/>
        </w:rPr>
        <w:t xml:space="preserve"> się do sprawdzenia poprawnego działanie wszystkich elementów sterownika PLC.</w:t>
      </w:r>
      <w:r w:rsidR="002440CA">
        <w:rPr>
          <w:lang w:val="pl-PL"/>
        </w:rPr>
        <w:t xml:space="preserve"> </w:t>
      </w:r>
      <w:r w:rsidR="00FA3A11">
        <w:rPr>
          <w:lang w:val="pl-PL"/>
        </w:rPr>
        <w:t>Po zakończeniu tych operacji można przystąpić do tworzenia programu.</w:t>
      </w:r>
    </w:p>
    <w:p w14:paraId="7AB51228" w14:textId="77777777" w:rsidR="0051755D" w:rsidRDefault="0051755D" w:rsidP="00624E56">
      <w:pPr>
        <w:jc w:val="both"/>
        <w:rPr>
          <w:lang w:val="pl-PL"/>
        </w:rPr>
      </w:pPr>
    </w:p>
    <w:p w14:paraId="0F869433" w14:textId="77777777" w:rsidR="00D31ABC" w:rsidRDefault="00D31ABC" w:rsidP="00624E56">
      <w:pPr>
        <w:spacing w:line="259" w:lineRule="auto"/>
        <w:jc w:val="both"/>
        <w:rPr>
          <w:rFonts w:eastAsiaTheme="majorEastAsia" w:cstheme="majorBidi"/>
          <w:b/>
          <w:sz w:val="28"/>
          <w:szCs w:val="26"/>
          <w:lang w:val="pl-PL"/>
        </w:rPr>
      </w:pPr>
      <w:r>
        <w:rPr>
          <w:lang w:val="pl-PL"/>
        </w:rPr>
        <w:br w:type="page"/>
      </w:r>
    </w:p>
    <w:p w14:paraId="38F0322F" w14:textId="77777777" w:rsidR="0051755D" w:rsidRPr="00FA3A11" w:rsidRDefault="00FA3A11" w:rsidP="00624E56">
      <w:pPr>
        <w:pStyle w:val="Heading2"/>
        <w:jc w:val="both"/>
        <w:rPr>
          <w:lang w:val="pl-PL"/>
        </w:rPr>
      </w:pPr>
      <w:bookmarkStart w:id="462" w:name="_Toc523687345"/>
      <w:r>
        <w:rPr>
          <w:lang w:val="pl-PL"/>
        </w:rPr>
        <w:lastRenderedPageBreak/>
        <w:t>Działanie programu</w:t>
      </w:r>
      <w:bookmarkEnd w:id="462"/>
    </w:p>
    <w:p w14:paraId="71C1FDC0" w14:textId="0744FA1F" w:rsidR="00F130E3" w:rsidRDefault="00D44174" w:rsidP="00B7796D">
      <w:pPr>
        <w:ind w:firstLine="576"/>
        <w:jc w:val="both"/>
        <w:rPr>
          <w:lang w:val="pl-PL"/>
        </w:rPr>
      </w:pPr>
      <w:r>
        <w:rPr>
          <w:lang w:val="pl-PL"/>
        </w:rPr>
        <w:t xml:space="preserve">Algorytm sterowania piecem został napisany w programie </w:t>
      </w:r>
      <w:proofErr w:type="spellStart"/>
      <w:r>
        <w:rPr>
          <w:lang w:val="pl-PL"/>
        </w:rPr>
        <w:t>e!COCKPIT</w:t>
      </w:r>
      <w:proofErr w:type="spellEnd"/>
      <w:r>
        <w:rPr>
          <w:lang w:val="pl-PL"/>
        </w:rPr>
        <w:t>. Obejmuje on tryb pracy ręcznej i automatycznej.</w:t>
      </w:r>
    </w:p>
    <w:p w14:paraId="6ACB6C2A" w14:textId="77777777" w:rsidR="00204174" w:rsidRDefault="00204174">
      <w:pPr>
        <w:jc w:val="both"/>
        <w:rPr>
          <w:lang w:val="pl-PL"/>
        </w:rPr>
      </w:pPr>
    </w:p>
    <w:p w14:paraId="1CB775EF" w14:textId="1AD21747" w:rsidR="00204174" w:rsidRDefault="00204174" w:rsidP="00B7796D">
      <w:pPr>
        <w:pStyle w:val="Heading3"/>
        <w:rPr>
          <w:lang w:val="pl-PL"/>
        </w:rPr>
      </w:pPr>
      <w:bookmarkStart w:id="463" w:name="_Toc523687346"/>
      <w:r>
        <w:rPr>
          <w:lang w:val="pl-PL"/>
        </w:rPr>
        <w:t>Wentylatory i silniki</w:t>
      </w:r>
      <w:bookmarkEnd w:id="463"/>
    </w:p>
    <w:p w14:paraId="56E24BA5" w14:textId="64F10DCC" w:rsidR="009402E0" w:rsidRDefault="009402E0" w:rsidP="00B7796D">
      <w:pPr>
        <w:ind w:firstLine="720"/>
        <w:jc w:val="both"/>
        <w:rPr>
          <w:lang w:val="pl-PL"/>
        </w:rPr>
      </w:pPr>
      <w:r>
        <w:rPr>
          <w:lang w:val="pl-PL"/>
        </w:rPr>
        <w:t xml:space="preserve">Program zarządza prędkością dwunastu wentylatorów oraz dwóch silników, </w:t>
      </w:r>
      <w:r w:rsidR="00791ACB">
        <w:rPr>
          <w:lang w:val="pl-PL"/>
        </w:rPr>
        <w:br/>
      </w:r>
      <w:r>
        <w:rPr>
          <w:lang w:val="pl-PL"/>
        </w:rPr>
        <w:t xml:space="preserve">z których jeden jest odpowiedzialny za obrót rusztu, a drugi jest podajnikiem paliwa. Sterowanie jest realizowane poprzez blok funkcyjny, którego zastosowanie zostało przedstawione </w:t>
      </w:r>
      <w:r>
        <w:rPr>
          <w:lang w:val="pl-PL"/>
        </w:rPr>
        <w:br/>
        <w:t>na rysunku 6.8.</w:t>
      </w:r>
    </w:p>
    <w:p w14:paraId="39831D6B" w14:textId="0E9F54B8" w:rsidR="009402E0" w:rsidRPr="00B7796D" w:rsidRDefault="0002472C" w:rsidP="00B7796D">
      <w:pPr>
        <w:jc w:val="center"/>
        <w:rPr>
          <w:i/>
          <w:lang w:val="pl-PL"/>
        </w:rPr>
      </w:pPr>
      <w:r>
        <w:rPr>
          <w:i/>
          <w:lang w:val="pl-PL"/>
        </w:rPr>
        <w:pict w14:anchorId="2699A5B0">
          <v:shape id="_x0000_i1031" type="#_x0000_t75" style="width:412.5pt;height:107.25pt">
            <v:imagedata r:id="rId42" o:title="fun_ster_went"/>
          </v:shape>
        </w:pict>
      </w:r>
    </w:p>
    <w:p w14:paraId="1181DDBB" w14:textId="5C9569DE" w:rsidR="009402E0" w:rsidRPr="00B7796D" w:rsidRDefault="009402E0" w:rsidP="00B7796D">
      <w:pPr>
        <w:jc w:val="center"/>
        <w:rPr>
          <w:i/>
          <w:lang w:val="pl-PL"/>
        </w:rPr>
      </w:pPr>
      <w:r w:rsidRPr="00B7796D">
        <w:rPr>
          <w:i/>
          <w:lang w:val="pl-PL"/>
        </w:rPr>
        <w:t>Rys. 6.8. Sterowanie wentylatorów</w:t>
      </w:r>
    </w:p>
    <w:p w14:paraId="6B0B4848" w14:textId="05CE4470" w:rsidR="009402E0" w:rsidRDefault="009402E0" w:rsidP="00624E56">
      <w:pPr>
        <w:jc w:val="both"/>
        <w:rPr>
          <w:lang w:val="pl-PL"/>
        </w:rPr>
      </w:pPr>
    </w:p>
    <w:p w14:paraId="55242F57" w14:textId="7B45B9D9" w:rsidR="009402E0" w:rsidRDefault="009402E0" w:rsidP="00624E56">
      <w:pPr>
        <w:jc w:val="both"/>
        <w:rPr>
          <w:lang w:val="pl-PL"/>
        </w:rPr>
      </w:pPr>
      <w:r>
        <w:rPr>
          <w:lang w:val="pl-PL"/>
        </w:rPr>
        <w:t xml:space="preserve">Moduł wentylatora przyjmuje ze sterownika dwie informacje, które obejmują wartość prędkości pracy oraz sygnał włączenia urządzenia. Powyższa funkcja koryguje podaną </w:t>
      </w:r>
      <w:r>
        <w:rPr>
          <w:lang w:val="pl-PL"/>
        </w:rPr>
        <w:br/>
        <w:t>w procentach wartość</w:t>
      </w:r>
      <w:r w:rsidR="00791ACB">
        <w:rPr>
          <w:lang w:val="pl-PL"/>
        </w:rPr>
        <w:t xml:space="preserve"> pracy, a następnie wysyła stan wysoki na wejście odpowiedzialne za uruchomienie wentylatora.</w:t>
      </w:r>
    </w:p>
    <w:p w14:paraId="3CF7C49A" w14:textId="2848CDEC" w:rsidR="00CB1ED8" w:rsidRDefault="00CB1ED8" w:rsidP="00624E56">
      <w:pPr>
        <w:jc w:val="both"/>
        <w:rPr>
          <w:lang w:val="pl-PL"/>
        </w:rPr>
      </w:pPr>
      <w:r>
        <w:rPr>
          <w:lang w:val="pl-PL"/>
        </w:rPr>
        <w:t xml:space="preserve">Program </w:t>
      </w:r>
      <w:proofErr w:type="spellStart"/>
      <w:r>
        <w:rPr>
          <w:lang w:val="pl-PL"/>
        </w:rPr>
        <w:t>e!COCKPIT</w:t>
      </w:r>
      <w:proofErr w:type="spellEnd"/>
      <w:r>
        <w:rPr>
          <w:lang w:val="pl-PL"/>
        </w:rPr>
        <w:t xml:space="preserve"> pozwala na wizualizację poszczególnych wejść i wyjść sterownika PLC oraz współpracujących z nim modułów. Rysunek 6.9. przedstawia stan pierwszego wentylatora.</w:t>
      </w:r>
    </w:p>
    <w:p w14:paraId="0115C517" w14:textId="77777777" w:rsidR="00CB1ED8" w:rsidRDefault="00CB1ED8">
      <w:pPr>
        <w:spacing w:line="259" w:lineRule="auto"/>
        <w:rPr>
          <w:lang w:val="pl-PL"/>
        </w:rPr>
      </w:pPr>
      <w:r>
        <w:rPr>
          <w:lang w:val="pl-PL"/>
        </w:rPr>
        <w:br w:type="page"/>
      </w:r>
    </w:p>
    <w:p w14:paraId="0C10AC75" w14:textId="2AB51C92" w:rsidR="00CB1ED8" w:rsidRPr="00B7796D" w:rsidRDefault="0002472C" w:rsidP="00B7796D">
      <w:pPr>
        <w:jc w:val="center"/>
        <w:rPr>
          <w:i/>
          <w:lang w:val="pl-PL"/>
        </w:rPr>
      </w:pPr>
      <w:r>
        <w:rPr>
          <w:i/>
          <w:lang w:val="pl-PL"/>
        </w:rPr>
        <w:lastRenderedPageBreak/>
        <w:pict w14:anchorId="1082F82A">
          <v:shape id="_x0000_i1032" type="#_x0000_t75" style="width:246pt;height:94.5pt">
            <v:imagedata r:id="rId43" o:title="vis_went1"/>
          </v:shape>
        </w:pict>
      </w:r>
    </w:p>
    <w:p w14:paraId="1FEC6DA3" w14:textId="3A2B2EE6" w:rsidR="00CB1ED8" w:rsidRPr="00B7796D" w:rsidRDefault="00CB1ED8" w:rsidP="00B7796D">
      <w:pPr>
        <w:jc w:val="center"/>
        <w:rPr>
          <w:i/>
          <w:lang w:val="pl-PL"/>
        </w:rPr>
      </w:pPr>
      <w:r w:rsidRPr="00B7796D">
        <w:rPr>
          <w:i/>
          <w:lang w:val="pl-PL"/>
        </w:rPr>
        <w:t>Rys. 6.9. Wizualizacja pierwszego wentylatora</w:t>
      </w:r>
    </w:p>
    <w:p w14:paraId="25B30260" w14:textId="766B882D" w:rsidR="00CB1ED8" w:rsidRDefault="00CB1ED8" w:rsidP="00624E56">
      <w:pPr>
        <w:jc w:val="both"/>
        <w:rPr>
          <w:lang w:val="pl-PL"/>
        </w:rPr>
      </w:pPr>
    </w:p>
    <w:p w14:paraId="16540EA7" w14:textId="4B77433A" w:rsidR="00CB1ED8" w:rsidRDefault="00CB1ED8" w:rsidP="00624E56">
      <w:pPr>
        <w:jc w:val="both"/>
        <w:rPr>
          <w:lang w:val="pl-PL"/>
        </w:rPr>
      </w:pPr>
      <w:r>
        <w:rPr>
          <w:lang w:val="pl-PL"/>
        </w:rPr>
        <w:t>Przycisk „Wentylator 1” służy do włączenia konkretnego wentylatora. Stan urządzenia jak sygnalizowany przez diodę. Świeci się ona, kiedy moduł jest włączony. Do manipulacji prędkością służy suwak. Pole po prawej stronie pozwala  na wpisanie konkretnej wartości prędkości, a także informuje o aktualnym położeniu suwaka.</w:t>
      </w:r>
    </w:p>
    <w:p w14:paraId="5776540C" w14:textId="77777777" w:rsidR="00CB1ED8" w:rsidRDefault="00CB1ED8" w:rsidP="00624E56">
      <w:pPr>
        <w:jc w:val="both"/>
        <w:rPr>
          <w:lang w:val="pl-PL"/>
        </w:rPr>
      </w:pPr>
    </w:p>
    <w:p w14:paraId="13E17BEB" w14:textId="0A58BC1C" w:rsidR="00791ACB" w:rsidRDefault="00791ACB" w:rsidP="00B7796D">
      <w:pPr>
        <w:ind w:firstLine="576"/>
        <w:jc w:val="both"/>
        <w:rPr>
          <w:lang w:val="pl-PL"/>
        </w:rPr>
      </w:pPr>
      <w:r>
        <w:rPr>
          <w:lang w:val="pl-PL"/>
        </w:rPr>
        <w:t>Funkcja sterująca silnikami jest mniej skomplikowanym wariantem funkcji sterującej wentylatorami.</w:t>
      </w:r>
    </w:p>
    <w:p w14:paraId="1DEA2A5B" w14:textId="65DD1042" w:rsidR="00791ACB" w:rsidRPr="00B7796D" w:rsidRDefault="0002472C" w:rsidP="00B7796D">
      <w:pPr>
        <w:jc w:val="center"/>
        <w:rPr>
          <w:i/>
          <w:lang w:val="pl-PL"/>
        </w:rPr>
      </w:pPr>
      <w:r>
        <w:rPr>
          <w:i/>
          <w:lang w:val="pl-PL"/>
        </w:rPr>
        <w:pict w14:anchorId="6D96BB2B">
          <v:shape id="_x0000_i1033" type="#_x0000_t75" style="width:411.75pt;height:58.5pt">
            <v:imagedata r:id="rId44" o:title="fun_sterowanie_sil"/>
          </v:shape>
        </w:pict>
      </w:r>
    </w:p>
    <w:p w14:paraId="200CB551" w14:textId="472291EA" w:rsidR="00791ACB" w:rsidRPr="00B7796D" w:rsidRDefault="00791ACB" w:rsidP="00B7796D">
      <w:pPr>
        <w:jc w:val="center"/>
        <w:rPr>
          <w:i/>
          <w:lang w:val="pl-PL"/>
        </w:rPr>
      </w:pPr>
      <w:r w:rsidRPr="00B7796D">
        <w:rPr>
          <w:i/>
          <w:lang w:val="pl-PL"/>
        </w:rPr>
        <w:t>Rys. 6.</w:t>
      </w:r>
      <w:r w:rsidR="00CB1ED8">
        <w:rPr>
          <w:i/>
          <w:lang w:val="pl-PL"/>
        </w:rPr>
        <w:t>10</w:t>
      </w:r>
      <w:r w:rsidRPr="00B7796D">
        <w:rPr>
          <w:i/>
          <w:lang w:val="pl-PL"/>
        </w:rPr>
        <w:t>. Sterowanie silników</w:t>
      </w:r>
    </w:p>
    <w:p w14:paraId="42AA957C" w14:textId="5F16F32B" w:rsidR="00791ACB" w:rsidRDefault="00791ACB">
      <w:pPr>
        <w:jc w:val="both"/>
        <w:rPr>
          <w:lang w:val="pl-PL"/>
        </w:rPr>
      </w:pPr>
    </w:p>
    <w:p w14:paraId="2A142314" w14:textId="02345003" w:rsidR="00791ACB" w:rsidRDefault="00791ACB" w:rsidP="00B7796D">
      <w:pPr>
        <w:ind w:firstLine="576"/>
        <w:jc w:val="both"/>
        <w:rPr>
          <w:lang w:val="pl-PL"/>
        </w:rPr>
      </w:pPr>
      <w:r>
        <w:rPr>
          <w:lang w:val="pl-PL"/>
        </w:rPr>
        <w:t>Rysunek 6.</w:t>
      </w:r>
      <w:r w:rsidR="00CB1ED8">
        <w:rPr>
          <w:lang w:val="pl-PL"/>
        </w:rPr>
        <w:t>10</w:t>
      </w:r>
      <w:r>
        <w:rPr>
          <w:lang w:val="pl-PL"/>
        </w:rPr>
        <w:t xml:space="preserve">. przedstawia działanie funkcji odpowiedzialnej za sterowanie falownikami. Nie umożliwia ona włączenia silnika, ponieważ jest to realizowane przez sygnał, który odpowiada za kierunek pracy silnika. W przypadku podajnika paliwa istotny jest ruch w jednym kierunku, ponieważ w odwrotnym przypadku paliwo nie dostawałoby się do pieca. Program umożliwia natomiast pracę rusztu w </w:t>
      </w:r>
      <w:r w:rsidR="00554500">
        <w:rPr>
          <w:lang w:val="pl-PL"/>
        </w:rPr>
        <w:t>obu kierunkach.</w:t>
      </w:r>
    </w:p>
    <w:p w14:paraId="64A99B38" w14:textId="4E9ABC62" w:rsidR="00554500" w:rsidRDefault="00CB1ED8">
      <w:pPr>
        <w:jc w:val="both"/>
        <w:rPr>
          <w:lang w:val="pl-PL"/>
        </w:rPr>
      </w:pPr>
      <w:r>
        <w:rPr>
          <w:lang w:val="pl-PL"/>
        </w:rPr>
        <w:t>Wizualizacja stanu silników jest podobna do wentylatorów i została przedstawiona na rysunku 6.11.</w:t>
      </w:r>
    </w:p>
    <w:p w14:paraId="2139DE36" w14:textId="19D1D592" w:rsidR="00CB1ED8" w:rsidRPr="00B7796D" w:rsidRDefault="00AD30D0" w:rsidP="00B7796D">
      <w:pPr>
        <w:jc w:val="center"/>
        <w:rPr>
          <w:i/>
          <w:lang w:val="pl-PL"/>
        </w:rPr>
      </w:pPr>
      <w:r>
        <w:rPr>
          <w:i/>
          <w:noProof/>
        </w:rPr>
        <w:lastRenderedPageBreak/>
        <w:drawing>
          <wp:inline distT="0" distB="0" distL="0" distR="0" wp14:anchorId="7CFA0F6C" wp14:editId="03F0CB28">
            <wp:extent cx="3291840" cy="37490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91840" cy="3749040"/>
                    </a:xfrm>
                    <a:prstGeom prst="rect">
                      <a:avLst/>
                    </a:prstGeom>
                    <a:noFill/>
                    <a:ln>
                      <a:noFill/>
                    </a:ln>
                  </pic:spPr>
                </pic:pic>
              </a:graphicData>
            </a:graphic>
          </wp:inline>
        </w:drawing>
      </w:r>
    </w:p>
    <w:p w14:paraId="1456828C" w14:textId="575C2600" w:rsidR="00CB1ED8" w:rsidRPr="00B7796D" w:rsidRDefault="00CB1ED8" w:rsidP="00B7796D">
      <w:pPr>
        <w:jc w:val="center"/>
        <w:rPr>
          <w:i/>
          <w:lang w:val="pl-PL"/>
        </w:rPr>
      </w:pPr>
      <w:r w:rsidRPr="00B7796D">
        <w:rPr>
          <w:i/>
          <w:lang w:val="pl-PL"/>
        </w:rPr>
        <w:t xml:space="preserve">Rys. 6.11. </w:t>
      </w:r>
      <w:r w:rsidR="0086608B" w:rsidRPr="00B7796D">
        <w:rPr>
          <w:i/>
          <w:lang w:val="pl-PL"/>
        </w:rPr>
        <w:t>Wizualizacja silników sterujących podajnikiem i rusztem</w:t>
      </w:r>
    </w:p>
    <w:p w14:paraId="3397B7E5" w14:textId="6A89095E" w:rsidR="00CB1ED8" w:rsidRDefault="00CB1ED8">
      <w:pPr>
        <w:jc w:val="both"/>
        <w:rPr>
          <w:lang w:val="pl-PL"/>
        </w:rPr>
      </w:pPr>
    </w:p>
    <w:p w14:paraId="26393CA2" w14:textId="72A58CFA" w:rsidR="00CB1ED8" w:rsidRDefault="0086608B">
      <w:pPr>
        <w:jc w:val="both"/>
        <w:rPr>
          <w:lang w:val="pl-PL"/>
        </w:rPr>
      </w:pPr>
      <w:r>
        <w:rPr>
          <w:lang w:val="pl-PL"/>
        </w:rPr>
        <w:t xml:space="preserve">Numery silników wynikają z podpięcia ich do kolejnego modułu sterownika PLC. </w:t>
      </w:r>
      <w:r w:rsidR="00AD30D0">
        <w:rPr>
          <w:lang w:val="pl-PL"/>
        </w:rPr>
        <w:t>Pierwszy silnik s</w:t>
      </w:r>
      <w:r>
        <w:rPr>
          <w:lang w:val="pl-PL"/>
        </w:rPr>
        <w:t xml:space="preserve">łuży do sterowania podajnikiem paliwa. Na wizualizacji zostało wyprowadzone sterowanie w jednym kierunku, który pozwala na doprowadzenie paliwa do komory pieca. </w:t>
      </w:r>
      <w:r w:rsidR="00AD30D0">
        <w:rPr>
          <w:lang w:val="pl-PL"/>
        </w:rPr>
        <w:t>Drugi s</w:t>
      </w:r>
      <w:r>
        <w:rPr>
          <w:lang w:val="pl-PL"/>
        </w:rPr>
        <w:t xml:space="preserve">ilnik jest wykorzystywany do obracania rusztem. Wybór i zmiana kierunku pracy rusztu są realizowane przez dwa przyciski „Silnik </w:t>
      </w:r>
      <w:r w:rsidR="00AD30D0">
        <w:rPr>
          <w:lang w:val="pl-PL"/>
        </w:rPr>
        <w:t xml:space="preserve">ruszt </w:t>
      </w:r>
      <w:r>
        <w:rPr>
          <w:lang w:val="pl-PL"/>
        </w:rPr>
        <w:t xml:space="preserve">PRZOD” oraz „Silnik </w:t>
      </w:r>
      <w:r w:rsidR="00AD30D0">
        <w:rPr>
          <w:lang w:val="pl-PL"/>
        </w:rPr>
        <w:t xml:space="preserve">ruszt </w:t>
      </w:r>
      <w:r>
        <w:rPr>
          <w:lang w:val="pl-PL"/>
        </w:rPr>
        <w:t>TYL”. Logika sterowania falownikiem nie pozwala na równoczesne naciśnięcie obu przycisków. Ze względu na to, że oba przyciski służą do uruchomienia jednego elementu wystarczy jeden suwak do określenia prędkości ruchu rusztu obrotowego.</w:t>
      </w:r>
    </w:p>
    <w:p w14:paraId="2AEED485" w14:textId="3027BCD2" w:rsidR="0086608B" w:rsidRDefault="0086608B">
      <w:pPr>
        <w:jc w:val="both"/>
        <w:rPr>
          <w:lang w:val="pl-PL"/>
        </w:rPr>
      </w:pPr>
    </w:p>
    <w:p w14:paraId="7F838C71" w14:textId="5308C85B" w:rsidR="00204174" w:rsidRDefault="00204174" w:rsidP="00B7796D">
      <w:pPr>
        <w:pStyle w:val="Heading3"/>
        <w:rPr>
          <w:lang w:val="pl-PL"/>
        </w:rPr>
      </w:pPr>
      <w:bookmarkStart w:id="464" w:name="_Toc523687347"/>
      <w:r>
        <w:rPr>
          <w:lang w:val="pl-PL"/>
        </w:rPr>
        <w:lastRenderedPageBreak/>
        <w:t>Czujniki temperatury</w:t>
      </w:r>
      <w:bookmarkEnd w:id="464"/>
    </w:p>
    <w:p w14:paraId="24232FE2" w14:textId="43387D46" w:rsidR="0086608B" w:rsidRDefault="0086608B">
      <w:pPr>
        <w:jc w:val="both"/>
        <w:rPr>
          <w:lang w:val="pl-PL"/>
        </w:rPr>
      </w:pPr>
      <w:r>
        <w:rPr>
          <w:lang w:val="pl-PL"/>
        </w:rPr>
        <w:tab/>
      </w:r>
      <w:r w:rsidR="008D1232">
        <w:rPr>
          <w:lang w:val="pl-PL"/>
        </w:rPr>
        <w:t>Sterownik PLC przy stanowisku badawczym posiada zestaw modułów, które zbierają informacje o stanie czujników temperatury. Pięć z nich mieści się w komorze pieca, jeden na wylocie komory, a ostatni za wymiennikiem ciepła.</w:t>
      </w:r>
    </w:p>
    <w:p w14:paraId="6BD7ED58" w14:textId="341A9F93" w:rsidR="008D1232" w:rsidRDefault="008D1232">
      <w:pPr>
        <w:jc w:val="both"/>
        <w:rPr>
          <w:lang w:val="pl-PL"/>
        </w:rPr>
      </w:pPr>
      <w:r>
        <w:rPr>
          <w:lang w:val="pl-PL"/>
        </w:rPr>
        <w:t>Pomiar temperatury jest realizowany przez blok funkcyjny, przedstawiony na rysunku 6.12.</w:t>
      </w:r>
    </w:p>
    <w:p w14:paraId="0CB44EBF" w14:textId="20E22899" w:rsidR="008D1232" w:rsidRPr="00B7796D" w:rsidRDefault="0002472C" w:rsidP="00B7796D">
      <w:pPr>
        <w:jc w:val="center"/>
        <w:rPr>
          <w:i/>
          <w:lang w:val="pl-PL"/>
        </w:rPr>
      </w:pPr>
      <w:r>
        <w:rPr>
          <w:i/>
          <w:lang w:val="pl-PL"/>
        </w:rPr>
        <w:pict w14:anchorId="005F8877">
          <v:shape id="_x0000_i1035" type="#_x0000_t75" style="width:408.75pt;height:52.5pt">
            <v:imagedata r:id="rId46" o:title="fun_ster_temp"/>
          </v:shape>
        </w:pict>
      </w:r>
    </w:p>
    <w:p w14:paraId="0B44D0A8" w14:textId="6A0C769E" w:rsidR="0086608B" w:rsidRPr="00B7796D" w:rsidRDefault="008D1232" w:rsidP="00B7796D">
      <w:pPr>
        <w:jc w:val="center"/>
        <w:rPr>
          <w:i/>
          <w:lang w:val="pl-PL"/>
        </w:rPr>
      </w:pPr>
      <w:r w:rsidRPr="00B7796D">
        <w:rPr>
          <w:i/>
          <w:lang w:val="pl-PL"/>
        </w:rPr>
        <w:t>Rys. 6.12. Funkcja pomiaru temperatury</w:t>
      </w:r>
    </w:p>
    <w:p w14:paraId="7073EE1A" w14:textId="6BAF3E3F" w:rsidR="008D1232" w:rsidRDefault="008D1232">
      <w:pPr>
        <w:jc w:val="both"/>
        <w:rPr>
          <w:lang w:val="pl-PL"/>
        </w:rPr>
      </w:pPr>
    </w:p>
    <w:p w14:paraId="54180BAF" w14:textId="0B6623A0" w:rsidR="008D1232" w:rsidRDefault="00AD30D0">
      <w:pPr>
        <w:jc w:val="both"/>
        <w:rPr>
          <w:lang w:val="pl-PL"/>
        </w:rPr>
      </w:pPr>
      <w:r>
        <w:rPr>
          <w:noProof/>
        </w:rPr>
        <w:drawing>
          <wp:anchor distT="0" distB="0" distL="114300" distR="114300" simplePos="0" relativeHeight="251662336" behindDoc="0" locked="0" layoutInCell="1" allowOverlap="1" wp14:anchorId="59457676" wp14:editId="48EFFE0C">
            <wp:simplePos x="0" y="0"/>
            <wp:positionH relativeFrom="margin">
              <wp:posOffset>180975</wp:posOffset>
            </wp:positionH>
            <wp:positionV relativeFrom="paragraph">
              <wp:posOffset>13970</wp:posOffset>
            </wp:positionV>
            <wp:extent cx="2381250" cy="40576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1250" cy="4057650"/>
                    </a:xfrm>
                    <a:prstGeom prst="rect">
                      <a:avLst/>
                    </a:prstGeom>
                    <a:noFill/>
                    <a:ln>
                      <a:noFill/>
                    </a:ln>
                  </pic:spPr>
                </pic:pic>
              </a:graphicData>
            </a:graphic>
          </wp:anchor>
        </w:drawing>
      </w:r>
      <w:r w:rsidR="008D1232">
        <w:rPr>
          <w:lang w:val="pl-PL"/>
        </w:rPr>
        <w:t>Działanie funkcji polega na przeskalowaniu informacji z czujnika do jednostki stopni Celsjusza.</w:t>
      </w:r>
    </w:p>
    <w:p w14:paraId="1D9D9E83" w14:textId="05539E95" w:rsidR="008D1232" w:rsidRDefault="008D1232" w:rsidP="00732BF4">
      <w:pPr>
        <w:ind w:firstLine="720"/>
        <w:jc w:val="both"/>
        <w:rPr>
          <w:lang w:val="pl-PL"/>
        </w:rPr>
      </w:pPr>
      <w:r>
        <w:rPr>
          <w:lang w:val="pl-PL"/>
        </w:rPr>
        <w:t>Temperatura otrzymana przez czujniki jest prezentowana na panelu operatorskim poprzez siedem pół (Rys. 6.13.). Służą one jedynie do odczytu wartości i nie jest możliwe wpisanie im innej wartości.</w:t>
      </w:r>
    </w:p>
    <w:p w14:paraId="73F76B47" w14:textId="68366FA6" w:rsidR="008D1232" w:rsidRDefault="008D1232" w:rsidP="00B7796D">
      <w:pPr>
        <w:jc w:val="center"/>
        <w:rPr>
          <w:lang w:val="pl-PL"/>
        </w:rPr>
      </w:pPr>
    </w:p>
    <w:p w14:paraId="72E2C63D" w14:textId="77777777" w:rsidR="00AD30D0" w:rsidRDefault="00AD30D0" w:rsidP="00B7796D">
      <w:pPr>
        <w:jc w:val="center"/>
        <w:rPr>
          <w:i/>
          <w:lang w:val="pl-PL"/>
        </w:rPr>
      </w:pPr>
    </w:p>
    <w:p w14:paraId="28BDEF1F" w14:textId="77777777" w:rsidR="00AD30D0" w:rsidRDefault="00AD30D0" w:rsidP="00B7796D">
      <w:pPr>
        <w:jc w:val="center"/>
        <w:rPr>
          <w:i/>
          <w:lang w:val="pl-PL"/>
        </w:rPr>
      </w:pPr>
    </w:p>
    <w:p w14:paraId="7892BC91" w14:textId="77777777" w:rsidR="00AD30D0" w:rsidRDefault="00AD30D0" w:rsidP="00B7796D">
      <w:pPr>
        <w:jc w:val="center"/>
        <w:rPr>
          <w:i/>
          <w:lang w:val="pl-PL"/>
        </w:rPr>
      </w:pPr>
    </w:p>
    <w:p w14:paraId="67A0269F" w14:textId="77777777" w:rsidR="00AD30D0" w:rsidRDefault="00AD30D0" w:rsidP="00B7796D">
      <w:pPr>
        <w:jc w:val="center"/>
        <w:rPr>
          <w:i/>
          <w:lang w:val="pl-PL"/>
        </w:rPr>
      </w:pPr>
    </w:p>
    <w:p w14:paraId="6DBE7CEF" w14:textId="4BCB8E71" w:rsidR="008D1232" w:rsidRPr="00B7796D" w:rsidRDefault="008D1232" w:rsidP="00732BF4">
      <w:pPr>
        <w:rPr>
          <w:i/>
          <w:lang w:val="pl-PL"/>
        </w:rPr>
      </w:pPr>
      <w:r w:rsidRPr="00B7796D">
        <w:rPr>
          <w:i/>
          <w:lang w:val="pl-PL"/>
        </w:rPr>
        <w:t>Rys. 6.13. Wartości temperatury z czujników</w:t>
      </w:r>
    </w:p>
    <w:p w14:paraId="2A94EC61" w14:textId="1A1F6D70" w:rsidR="008D1232" w:rsidRDefault="008D1232">
      <w:pPr>
        <w:jc w:val="both"/>
        <w:rPr>
          <w:lang w:val="pl-PL"/>
        </w:rPr>
      </w:pPr>
    </w:p>
    <w:p w14:paraId="42B613F7" w14:textId="66A01D80" w:rsidR="00204174" w:rsidRDefault="00204174" w:rsidP="00B7796D">
      <w:pPr>
        <w:pStyle w:val="Heading3"/>
        <w:rPr>
          <w:lang w:val="pl-PL"/>
        </w:rPr>
      </w:pPr>
      <w:bookmarkStart w:id="465" w:name="_Toc523687348"/>
      <w:r>
        <w:rPr>
          <w:lang w:val="pl-PL"/>
        </w:rPr>
        <w:lastRenderedPageBreak/>
        <w:t>Tryb automatyczny</w:t>
      </w:r>
      <w:bookmarkEnd w:id="465"/>
    </w:p>
    <w:p w14:paraId="3DA30FCC" w14:textId="07FB76CA" w:rsidR="008D1232" w:rsidRDefault="005B7B4C">
      <w:pPr>
        <w:jc w:val="both"/>
        <w:rPr>
          <w:lang w:val="pl-PL"/>
        </w:rPr>
      </w:pPr>
      <w:r>
        <w:rPr>
          <w:lang w:val="pl-PL"/>
        </w:rPr>
        <w:tab/>
        <w:t>Istotnym elementem jest funkcja umożliwiająca pracę sterownika w trybie automatycznym (Rys. 6.14.).</w:t>
      </w:r>
      <w:r w:rsidR="005A6D3E">
        <w:rPr>
          <w:lang w:val="pl-PL"/>
        </w:rPr>
        <w:t xml:space="preserve"> Wejściem funkcji jest zadana wartość temperatury, wartość uchybu ustalonego oraz informacja o włączonym trybie pracy automatycznej.</w:t>
      </w:r>
    </w:p>
    <w:p w14:paraId="5508D6DC" w14:textId="32A6A377" w:rsidR="005A6D3E" w:rsidRDefault="002F7CCD" w:rsidP="00732BF4">
      <w:pPr>
        <w:spacing w:after="0"/>
        <w:jc w:val="both"/>
        <w:rPr>
          <w:lang w:val="pl-PL"/>
        </w:rPr>
      </w:pPr>
      <w:r>
        <w:rPr>
          <w:lang w:val="pl-PL"/>
        </w:rPr>
        <w:t xml:space="preserve">Program porównuje wartość uchybu i na jej podstawie </w:t>
      </w:r>
      <w:r w:rsidR="00204174">
        <w:rPr>
          <w:lang w:val="pl-PL"/>
        </w:rPr>
        <w:t>włączany jest ruszt lub nie. Moduły wentylatorów są stale włączone w trybie pracy automatycznej i działają z taką samą prędkością. Umożliwia to równomierne spalanie materiału w komorze pieca oraz zabezpiecza wentylatory przed uszkodzeniem, na skutek powiewu gorącego powietrza.</w:t>
      </w:r>
    </w:p>
    <w:p w14:paraId="4AB7109A" w14:textId="61C6C525" w:rsidR="005B7B4C" w:rsidRDefault="0002472C" w:rsidP="00B7796D">
      <w:pPr>
        <w:jc w:val="center"/>
        <w:rPr>
          <w:lang w:val="pl-PL"/>
        </w:rPr>
      </w:pPr>
      <w:r>
        <w:rPr>
          <w:lang w:val="pl-PL"/>
        </w:rPr>
        <w:pict w14:anchorId="1AE9D936">
          <v:shape id="_x0000_i1036" type="#_x0000_t75" style="width:441.75pt;height:282.75pt">
            <v:imagedata r:id="rId48" o:title="blok_tryb_auto"/>
          </v:shape>
        </w:pict>
      </w:r>
    </w:p>
    <w:p w14:paraId="2186142E" w14:textId="06EDDF83" w:rsidR="005B7B4C" w:rsidRPr="00B7796D" w:rsidRDefault="00AD30D0" w:rsidP="00B7796D">
      <w:pPr>
        <w:jc w:val="center"/>
        <w:rPr>
          <w:i/>
          <w:lang w:val="pl-PL"/>
        </w:rPr>
      </w:pPr>
      <w:r>
        <w:rPr>
          <w:noProof/>
        </w:rPr>
        <w:pict w14:anchorId="3C3D50B3">
          <v:shape id="_x0000_s1040" type="#_x0000_t75" style="position:absolute;left:0;text-align:left;margin-left:302pt;margin-top:16pt;width:124.5pt;height:108pt;z-index:251661312;mso-position-horizontal-relative:text;mso-position-vertical-relative:text;mso-width-relative:page;mso-height-relative:page">
            <v:imagedata r:id="rId49" o:title="vis_tryb_auto"/>
            <w10:wrap type="square"/>
          </v:shape>
        </w:pict>
      </w:r>
      <w:r w:rsidR="005B7B4C" w:rsidRPr="00B7796D">
        <w:rPr>
          <w:i/>
          <w:lang w:val="pl-PL"/>
        </w:rPr>
        <w:t xml:space="preserve">Rys. 6. 14. </w:t>
      </w:r>
      <w:r w:rsidR="005A6D3E" w:rsidRPr="00B7796D">
        <w:rPr>
          <w:i/>
          <w:lang w:val="pl-PL"/>
        </w:rPr>
        <w:t>Blok funkcji sterującej automatyczną pracą wentylatorów i silników</w:t>
      </w:r>
    </w:p>
    <w:p w14:paraId="4B65C7C4" w14:textId="77777777" w:rsidR="00AD30D0" w:rsidRDefault="00AD30D0">
      <w:pPr>
        <w:jc w:val="both"/>
        <w:rPr>
          <w:lang w:val="pl-PL"/>
        </w:rPr>
      </w:pPr>
    </w:p>
    <w:p w14:paraId="4AA51AAE" w14:textId="1B3AE6DD" w:rsidR="005C3BB3" w:rsidRDefault="005C3BB3">
      <w:pPr>
        <w:jc w:val="both"/>
        <w:rPr>
          <w:lang w:val="pl-PL"/>
        </w:rPr>
      </w:pPr>
      <w:r>
        <w:rPr>
          <w:lang w:val="pl-PL"/>
        </w:rPr>
        <w:t>Wizualizacja trybu pracy sterownika jest realizowana przez przycisk, przedstawiony na rysunku 6.15. Zgaszona dioda oznacza tryb manualny, a zapalona automatyczny.</w:t>
      </w:r>
    </w:p>
    <w:p w14:paraId="57F7CCB2" w14:textId="71F37DDF" w:rsidR="005C3BB3" w:rsidRPr="00B7796D" w:rsidRDefault="005C3BB3" w:rsidP="00B7796D">
      <w:pPr>
        <w:jc w:val="right"/>
        <w:rPr>
          <w:i/>
          <w:lang w:val="pl-PL"/>
        </w:rPr>
      </w:pPr>
      <w:r w:rsidRPr="00B7796D">
        <w:rPr>
          <w:i/>
          <w:lang w:val="pl-PL"/>
        </w:rPr>
        <w:t>Rys. 6.15. Przycisk trybu pracy</w:t>
      </w:r>
    </w:p>
    <w:p w14:paraId="3A30B64C" w14:textId="445C9EA7" w:rsidR="00D31ABC" w:rsidRDefault="005C3BB3" w:rsidP="00B7796D">
      <w:pPr>
        <w:pStyle w:val="Heading3"/>
        <w:jc w:val="both"/>
        <w:rPr>
          <w:lang w:val="pl-PL"/>
        </w:rPr>
      </w:pPr>
      <w:bookmarkStart w:id="466" w:name="_Toc523687349"/>
      <w:r>
        <w:rPr>
          <w:lang w:val="pl-PL"/>
        </w:rPr>
        <w:lastRenderedPageBreak/>
        <w:t>Przyciski bezpieczeństwa</w:t>
      </w:r>
      <w:bookmarkEnd w:id="466"/>
    </w:p>
    <w:p w14:paraId="6775A072" w14:textId="2366E7F8" w:rsidR="005C3BB3" w:rsidRDefault="005C3BB3" w:rsidP="00B7796D">
      <w:pPr>
        <w:ind w:firstLine="576"/>
        <w:jc w:val="both"/>
        <w:rPr>
          <w:lang w:val="pl-PL"/>
        </w:rPr>
      </w:pPr>
      <w:r>
        <w:rPr>
          <w:lang w:val="pl-PL"/>
        </w:rPr>
        <w:t>Ważnym elementem programu jest para przycisków, która służy do zatrzymania oraz wznowienia pracy sterownika PLC (Rys. 6.16.).</w:t>
      </w:r>
    </w:p>
    <w:p w14:paraId="303F58B7" w14:textId="4BBCC4CB" w:rsidR="005C3BB3" w:rsidRPr="00B7796D" w:rsidRDefault="0002472C" w:rsidP="00B7796D">
      <w:pPr>
        <w:ind w:firstLine="576"/>
        <w:jc w:val="center"/>
        <w:rPr>
          <w:i/>
          <w:lang w:val="pl-PL"/>
        </w:rPr>
      </w:pPr>
      <w:r>
        <w:rPr>
          <w:i/>
          <w:lang w:val="pl-PL"/>
        </w:rPr>
        <w:pict w14:anchorId="7D36BB79">
          <v:shape id="_x0000_i1037" type="#_x0000_t75" style="width:255pt;height:39pt">
            <v:imagedata r:id="rId50" o:title="vis_awaria"/>
          </v:shape>
        </w:pict>
      </w:r>
    </w:p>
    <w:p w14:paraId="23D673F8" w14:textId="0BDED076" w:rsidR="005C3BB3" w:rsidRPr="00B7796D" w:rsidRDefault="005C3BB3" w:rsidP="00B7796D">
      <w:pPr>
        <w:jc w:val="center"/>
        <w:rPr>
          <w:i/>
          <w:lang w:val="pl-PL"/>
        </w:rPr>
      </w:pPr>
      <w:r w:rsidRPr="00B7796D">
        <w:rPr>
          <w:i/>
          <w:lang w:val="pl-PL"/>
        </w:rPr>
        <w:t>Rys. 6.16. Przyciski awaryjne</w:t>
      </w:r>
    </w:p>
    <w:p w14:paraId="3F051C43" w14:textId="50B46864" w:rsidR="005C3BB3" w:rsidRPr="005C3BB3" w:rsidRDefault="005C3BB3">
      <w:pPr>
        <w:jc w:val="both"/>
        <w:rPr>
          <w:lang w:val="pl-PL"/>
        </w:rPr>
      </w:pPr>
      <w:r>
        <w:rPr>
          <w:lang w:val="pl-PL"/>
        </w:rPr>
        <w:t xml:space="preserve">Przycisk „STOP” służy do awaryjnego wyłączenia wszystkich </w:t>
      </w:r>
      <w:r w:rsidR="00BF213D">
        <w:rPr>
          <w:lang w:val="pl-PL"/>
        </w:rPr>
        <w:t>modułów, sterowanych przez sterownik PLC i automatycznego trybu pracy. Przycisk „Kasowanie awarii” służy do wyłączenia flagi, zgłoszonej przez pierwszy przycisk.</w:t>
      </w:r>
    </w:p>
    <w:p w14:paraId="79CE4BB6" w14:textId="77777777" w:rsidR="00D31ABC" w:rsidRPr="001E2064" w:rsidRDefault="00D31ABC">
      <w:pPr>
        <w:jc w:val="both"/>
        <w:rPr>
          <w:lang w:val="pl-PL"/>
        </w:rPr>
      </w:pPr>
    </w:p>
    <w:p w14:paraId="7A3B779B" w14:textId="433FBB34" w:rsidR="009E2E3F" w:rsidRDefault="00AF2852">
      <w:pPr>
        <w:pStyle w:val="Heading2"/>
        <w:jc w:val="both"/>
        <w:rPr>
          <w:lang w:val="pl-PL"/>
        </w:rPr>
      </w:pPr>
      <w:bookmarkStart w:id="467" w:name="_Toc523687350"/>
      <w:r>
        <w:rPr>
          <w:lang w:val="pl-PL"/>
        </w:rPr>
        <w:t>Analiza wyników</w:t>
      </w:r>
      <w:bookmarkEnd w:id="467"/>
    </w:p>
    <w:p w14:paraId="00DBA594" w14:textId="05CADCE8" w:rsidR="00AF2852" w:rsidRDefault="00AF2852" w:rsidP="00732BF4">
      <w:pPr>
        <w:ind w:firstLine="576"/>
        <w:jc w:val="both"/>
        <w:rPr>
          <w:lang w:val="pl-PL"/>
        </w:rPr>
      </w:pPr>
      <w:r>
        <w:rPr>
          <w:lang w:val="pl-PL"/>
        </w:rPr>
        <w:t>Implementacja algorytmu sterowania nie zakończyła się pełnym sukcesem.</w:t>
      </w:r>
    </w:p>
    <w:p w14:paraId="6E307D97" w14:textId="7D1C67BB" w:rsidR="00AF2852" w:rsidRDefault="00AF2852" w:rsidP="00732BF4">
      <w:pPr>
        <w:jc w:val="both"/>
        <w:rPr>
          <w:lang w:val="pl-PL"/>
        </w:rPr>
      </w:pPr>
      <w:r>
        <w:rPr>
          <w:lang w:val="pl-PL"/>
        </w:rPr>
        <w:t>Ze względu na brak operatora stanowiska nie było możliwe rozpalenie pieca i zebranie wyników, które mogły posłużyć do analizy jakości zastosowanego sterowania.</w:t>
      </w:r>
    </w:p>
    <w:p w14:paraId="45C45FC1" w14:textId="2EB5611D" w:rsidR="00AF2852" w:rsidRDefault="00AF2852" w:rsidP="00732BF4">
      <w:pPr>
        <w:jc w:val="both"/>
        <w:rPr>
          <w:lang w:val="pl-PL"/>
        </w:rPr>
      </w:pPr>
      <w:r>
        <w:rPr>
          <w:lang w:val="pl-PL"/>
        </w:rPr>
        <w:t>Program został przetestowany przy zgaszonym piecu i spełniał zamierzone wymagania projektowe. Próby regulacji temperatury wewnętrznej pieca ceramicznego dokonywały się poprzez nagrzewanie termopar z wykorzystaniem palnika. Układ reagował w spodziewany sposób.</w:t>
      </w:r>
    </w:p>
    <w:p w14:paraId="7F5B5346" w14:textId="22FF2719" w:rsidR="00AF2852" w:rsidRPr="00732BF4" w:rsidRDefault="00AF2852" w:rsidP="00732BF4">
      <w:pPr>
        <w:jc w:val="both"/>
        <w:rPr>
          <w:lang w:val="pl-PL"/>
        </w:rPr>
      </w:pPr>
      <w:r>
        <w:rPr>
          <w:lang w:val="pl-PL"/>
        </w:rPr>
        <w:t>Przygotowany algorytm sterowania będzie wykorzystywany w przyszłych badaniach spalania odpadów, prowadzonych w laboratorium Wydziału Odlewnictwa AGH.</w:t>
      </w:r>
    </w:p>
    <w:p w14:paraId="6E52D5FB" w14:textId="77777777" w:rsidR="001430BE" w:rsidRDefault="001430BE" w:rsidP="00624E56">
      <w:pPr>
        <w:spacing w:line="259" w:lineRule="auto"/>
        <w:jc w:val="both"/>
        <w:rPr>
          <w:rFonts w:eastAsiaTheme="majorEastAsia" w:cstheme="majorBidi"/>
          <w:b/>
          <w:sz w:val="32"/>
          <w:szCs w:val="32"/>
          <w:lang w:val="pl-PL"/>
        </w:rPr>
      </w:pPr>
      <w:bookmarkStart w:id="468" w:name="_Toc518139314"/>
      <w:r>
        <w:rPr>
          <w:lang w:val="pl-PL"/>
        </w:rPr>
        <w:br w:type="page"/>
      </w:r>
    </w:p>
    <w:p w14:paraId="7AE7FC23" w14:textId="77777777" w:rsidR="00846980" w:rsidRDefault="00846980" w:rsidP="00624E56">
      <w:pPr>
        <w:pStyle w:val="Heading1"/>
        <w:jc w:val="both"/>
        <w:rPr>
          <w:lang w:val="pl-PL"/>
        </w:rPr>
      </w:pPr>
      <w:bookmarkStart w:id="469" w:name="_Toc523687351"/>
      <w:r>
        <w:rPr>
          <w:lang w:val="pl-PL"/>
        </w:rPr>
        <w:lastRenderedPageBreak/>
        <w:t>Zakończenie</w:t>
      </w:r>
      <w:bookmarkEnd w:id="468"/>
      <w:bookmarkEnd w:id="469"/>
    </w:p>
    <w:p w14:paraId="136D8865" w14:textId="22BB192C" w:rsidR="00B91DA5" w:rsidRDefault="00B91DA5" w:rsidP="00732BF4">
      <w:pPr>
        <w:tabs>
          <w:tab w:val="left" w:pos="540"/>
        </w:tabs>
        <w:jc w:val="both"/>
        <w:rPr>
          <w:lang w:val="pl-PL"/>
        </w:rPr>
      </w:pPr>
      <w:r>
        <w:rPr>
          <w:lang w:val="pl-PL"/>
        </w:rPr>
        <w:tab/>
      </w:r>
      <w:r w:rsidR="00E56BED">
        <w:rPr>
          <w:lang w:val="pl-PL"/>
        </w:rPr>
        <w:t>Celem tej pracy dyplomowej była analiza procesów spalania oraz przygotowanie projektu sterowania dla rzeczywistego stanowiska badawczego.</w:t>
      </w:r>
    </w:p>
    <w:p w14:paraId="24271B99" w14:textId="40BB143D" w:rsidR="00B91DA5" w:rsidRDefault="00B91DA5" w:rsidP="00732BF4">
      <w:pPr>
        <w:tabs>
          <w:tab w:val="left" w:pos="540"/>
        </w:tabs>
        <w:jc w:val="both"/>
        <w:rPr>
          <w:lang w:val="pl-PL"/>
        </w:rPr>
      </w:pPr>
      <w:r>
        <w:rPr>
          <w:lang w:val="pl-PL"/>
        </w:rPr>
        <w:tab/>
      </w:r>
      <w:r w:rsidR="00E56BED">
        <w:rPr>
          <w:lang w:val="pl-PL"/>
        </w:rPr>
        <w:t>Pierwsza część obejmowała podjęcie problematyki zanieczyszczeń powietrza, powstałych na skutek nieprzestrzegania norm dotyczących ogrzewania budynków przemysłowych oraz gospodarstw domowych w Polsce.</w:t>
      </w:r>
    </w:p>
    <w:p w14:paraId="204D10D1" w14:textId="611DE460" w:rsidR="00E56BED" w:rsidRDefault="00B91DA5" w:rsidP="00732BF4">
      <w:pPr>
        <w:tabs>
          <w:tab w:val="left" w:pos="540"/>
        </w:tabs>
        <w:jc w:val="both"/>
        <w:rPr>
          <w:lang w:val="pl-PL"/>
        </w:rPr>
      </w:pPr>
      <w:r>
        <w:rPr>
          <w:lang w:val="pl-PL"/>
        </w:rPr>
        <w:tab/>
      </w:r>
      <w:r w:rsidR="00E56BED">
        <w:rPr>
          <w:lang w:val="pl-PL"/>
        </w:rPr>
        <w:t>Kolejny rozdział dotyczył procesu spalania. Zostało wyjaśnione zagadnienie procesu spalania na poziomie cząsteczkowym, który polega na tworzeniu się wolnych rodników, które reagują łańcuchami węglowodorowymi i doprowadzają do powstania nowych związków chemicznych.</w:t>
      </w:r>
    </w:p>
    <w:p w14:paraId="4A01D509" w14:textId="77777777" w:rsidR="00B91DA5" w:rsidRDefault="00E56BED" w:rsidP="00732BF4">
      <w:pPr>
        <w:tabs>
          <w:tab w:val="left" w:pos="540"/>
        </w:tabs>
        <w:jc w:val="both"/>
        <w:rPr>
          <w:lang w:val="pl-PL"/>
        </w:rPr>
      </w:pPr>
      <w:r>
        <w:rPr>
          <w:lang w:val="pl-PL"/>
        </w:rPr>
        <w:t xml:space="preserve">Dalsza analiza </w:t>
      </w:r>
      <w:r w:rsidR="007B6356">
        <w:rPr>
          <w:lang w:val="pl-PL"/>
        </w:rPr>
        <w:t>obejmowała spalanie</w:t>
      </w:r>
      <w:r>
        <w:rPr>
          <w:lang w:val="pl-PL"/>
        </w:rPr>
        <w:t xml:space="preserve"> paliw w zależności od ich stanu skupienia, tj. gazowych, ciekłych i stałych. Zostały przedstawione charakterystyczne aspekty każdego </w:t>
      </w:r>
      <w:r w:rsidR="007B6356">
        <w:rPr>
          <w:lang w:val="pl-PL"/>
        </w:rPr>
        <w:t>rodzaju spalania oraz aktualnie wykorzystywanych technologii spalania. Szczególnie opisany został proces spalania węgla oraz spalania biomasy, jako dwóch konkurencyjnych paliw na rynku. Zebrane informacje pozwalają na porównanie obu rodzajów paliw i rozważenie biomasy jako ekologicznego paliwa przyszłości.</w:t>
      </w:r>
    </w:p>
    <w:p w14:paraId="1B3888B6" w14:textId="616C0727" w:rsidR="00B91DA5" w:rsidRDefault="00B91DA5" w:rsidP="00732BF4">
      <w:pPr>
        <w:tabs>
          <w:tab w:val="left" w:pos="540"/>
        </w:tabs>
        <w:jc w:val="both"/>
        <w:rPr>
          <w:lang w:val="pl-PL"/>
        </w:rPr>
      </w:pPr>
      <w:r>
        <w:rPr>
          <w:lang w:val="pl-PL"/>
        </w:rPr>
        <w:tab/>
      </w:r>
      <w:r w:rsidR="007B6356">
        <w:rPr>
          <w:lang w:val="pl-PL"/>
        </w:rPr>
        <w:t>Następny fragment pracy opisywał zagadnienie procesu regulacji oraz stosowanych w przemyśle metod strojenia regulatorów. Poruszane zagadnienia automatyki dotyczyły obiektów regulacji, rodzajów regulatorów</w:t>
      </w:r>
      <w:r>
        <w:rPr>
          <w:lang w:val="pl-PL"/>
        </w:rPr>
        <w:t>, ze szczególnym rozwinięcie działania regulatora PID oraz metod strojenia, wśród których zostały wyróżnione: metoda Zieglera-</w:t>
      </w:r>
      <w:proofErr w:type="spellStart"/>
      <w:r>
        <w:rPr>
          <w:lang w:val="pl-PL"/>
        </w:rPr>
        <w:t>Nicholsa</w:t>
      </w:r>
      <w:proofErr w:type="spellEnd"/>
      <w:r>
        <w:rPr>
          <w:lang w:val="pl-PL"/>
        </w:rPr>
        <w:t>, kryterium stabilności aperiodycznej i całkowe wskaźniki regulacji.</w:t>
      </w:r>
    </w:p>
    <w:p w14:paraId="085B524A" w14:textId="547C61DD" w:rsidR="00B91DA5" w:rsidRDefault="00B91DA5" w:rsidP="00732BF4">
      <w:pPr>
        <w:tabs>
          <w:tab w:val="left" w:pos="540"/>
        </w:tabs>
        <w:jc w:val="both"/>
        <w:rPr>
          <w:lang w:val="pl-PL"/>
        </w:rPr>
      </w:pPr>
      <w:r>
        <w:rPr>
          <w:lang w:val="pl-PL"/>
        </w:rPr>
        <w:tab/>
        <w:t>W drugiej części pracy została opisana budowa stanowiska laboratoryjnego oraz działanie zaimplementowanego algorytmu sterowania.</w:t>
      </w:r>
    </w:p>
    <w:p w14:paraId="00FA10F3" w14:textId="2064DD29" w:rsidR="00B91DA5" w:rsidRDefault="00B91DA5" w:rsidP="00732BF4">
      <w:pPr>
        <w:tabs>
          <w:tab w:val="left" w:pos="540"/>
        </w:tabs>
        <w:jc w:val="both"/>
        <w:rPr>
          <w:lang w:val="pl-PL"/>
        </w:rPr>
      </w:pPr>
      <w:r>
        <w:rPr>
          <w:lang w:val="pl-PL"/>
        </w:rPr>
        <w:t xml:space="preserve">Badane stanowisko obejmowało ceramiczny piec obrotowy, którego praca zależała od dwóch silników, z których pierwszy </w:t>
      </w:r>
      <w:r w:rsidR="00DB6223">
        <w:rPr>
          <w:lang w:val="pl-PL"/>
        </w:rPr>
        <w:t>sterował miarkowaniem paliwa</w:t>
      </w:r>
      <w:r>
        <w:rPr>
          <w:lang w:val="pl-PL"/>
        </w:rPr>
        <w:t xml:space="preserve">, a drugi </w:t>
      </w:r>
      <w:r w:rsidR="00DB6223">
        <w:rPr>
          <w:lang w:val="pl-PL"/>
        </w:rPr>
        <w:t>kierunkiem i prędkością rusztu. Dopływ powietrza do komory spalania umożliwiało dwanaście wentylatorów, zamontowanych szeregowo po obu stronach pieca.</w:t>
      </w:r>
    </w:p>
    <w:p w14:paraId="58852770" w14:textId="225203B4" w:rsidR="00DB6223" w:rsidRDefault="00684426" w:rsidP="00732BF4">
      <w:pPr>
        <w:tabs>
          <w:tab w:val="left" w:pos="540"/>
        </w:tabs>
        <w:jc w:val="both"/>
        <w:rPr>
          <w:lang w:val="pl-PL"/>
        </w:rPr>
      </w:pPr>
      <w:r>
        <w:rPr>
          <w:lang w:val="pl-PL"/>
        </w:rPr>
        <w:lastRenderedPageBreak/>
        <w:tab/>
      </w:r>
      <w:r w:rsidR="00DB6223">
        <w:rPr>
          <w:lang w:val="pl-PL"/>
        </w:rPr>
        <w:t>Program sterowania piecem obejmował dwa tryby pracy – automatyczny i ręczny.</w:t>
      </w:r>
      <w:r w:rsidR="00DB6223">
        <w:rPr>
          <w:lang w:val="pl-PL"/>
        </w:rPr>
        <w:br/>
        <w:t>Tryb manualny pozwalał na włączenie każdego z modułów wentylatorów i silników oraz ustawienie szybkości ich pracy. W przypadku silnika, sterującego rusztem możliwa była także zmiana kierunku obrotu.</w:t>
      </w:r>
    </w:p>
    <w:p w14:paraId="7467D99C" w14:textId="2B5036C9" w:rsidR="00E56BED" w:rsidRDefault="00DB6223" w:rsidP="00732BF4">
      <w:pPr>
        <w:tabs>
          <w:tab w:val="left" w:pos="540"/>
        </w:tabs>
        <w:jc w:val="both"/>
        <w:rPr>
          <w:lang w:val="pl-PL"/>
        </w:rPr>
      </w:pPr>
      <w:r>
        <w:rPr>
          <w:lang w:val="pl-PL"/>
        </w:rPr>
        <w:t xml:space="preserve">W trybie automatycznym nie było możliwości ustawienia parametrów wyjść sterownika PLC. Wprowadzenie określonych parametrów regulacji odbywało się z wykorzystaniem innego panelu operatorskiego, różnego od wspomnianego wyżej, który określał stan modułów </w:t>
      </w:r>
      <w:r w:rsidR="0065735D">
        <w:rPr>
          <w:lang w:val="pl-PL"/>
        </w:rPr>
        <w:t>wykorzystywanych przez sterownik.</w:t>
      </w:r>
    </w:p>
    <w:p w14:paraId="35937536" w14:textId="2DC8C567" w:rsidR="00684426" w:rsidRDefault="0065735D" w:rsidP="00732BF4">
      <w:pPr>
        <w:tabs>
          <w:tab w:val="left" w:pos="540"/>
        </w:tabs>
        <w:jc w:val="both"/>
        <w:rPr>
          <w:lang w:val="pl-PL"/>
        </w:rPr>
      </w:pPr>
      <w:r>
        <w:rPr>
          <w:lang w:val="pl-PL"/>
        </w:rPr>
        <w:t>Regulacja pracy polegała na porównaniu wartości zadanej z aktualnej i uruchomienia pracy rusztu w zależności od wartości uchybu. Dopływ powietrza do komory spalania był umożliwiony przez ciągła pracę wszystkich wenty</w:t>
      </w:r>
      <w:r w:rsidR="00684426">
        <w:rPr>
          <w:lang w:val="pl-PL"/>
        </w:rPr>
        <w:t>latorów. Jednakowa szybkość każdego z nich pozwalała na równomiernie rozprowadzanie tlenu po wewnętrznej powierzchni pieca.</w:t>
      </w:r>
    </w:p>
    <w:p w14:paraId="0A49C7D4" w14:textId="408C2FCD" w:rsidR="00684426" w:rsidRDefault="00684426" w:rsidP="00732BF4">
      <w:pPr>
        <w:tabs>
          <w:tab w:val="left" w:pos="540"/>
        </w:tabs>
        <w:jc w:val="both"/>
        <w:rPr>
          <w:lang w:val="pl-PL"/>
        </w:rPr>
      </w:pPr>
      <w:r>
        <w:rPr>
          <w:lang w:val="pl-PL"/>
        </w:rPr>
        <w:tab/>
      </w:r>
      <w:r w:rsidR="00AC3F76">
        <w:rPr>
          <w:lang w:val="pl-PL"/>
        </w:rPr>
        <w:t>Zaimplementowany algorytm sterowania nie został przetestowany przy rozpalonym piecu ze względu na brak operatora urządzenia. Przygotowany program będzie wykorzystywany na uczelni w ramach zajęć dydaktycznych.</w:t>
      </w:r>
    </w:p>
    <w:p w14:paraId="3F5274B1" w14:textId="3DCEC364" w:rsidR="0065735D" w:rsidRDefault="00AC3F76" w:rsidP="00732BF4">
      <w:pPr>
        <w:tabs>
          <w:tab w:val="left" w:pos="540"/>
        </w:tabs>
        <w:jc w:val="both"/>
        <w:rPr>
          <w:lang w:val="pl-PL"/>
        </w:rPr>
      </w:pPr>
      <w:r>
        <w:rPr>
          <w:lang w:val="pl-PL"/>
        </w:rPr>
        <w:tab/>
        <w:t>Analiza obecnych w przemyśle rozwiązań dotyczących spalania budzą wątpliwość czy stare paliwa, wykorzystywane do dostarczania energii nie powinny być zamienione na nowe, ekologiczne zamienniki. Umożliwi to znacznie ograniczoną emisję do atmosfery szkodliwych substancji, które powstają przy spalaniu węgla oraz równocześnie zmniejszy zapotrzebowanie na spalany materiał, ponieważ biomasa jest bardziej energetycznym produktem niż węgiel.</w:t>
      </w:r>
    </w:p>
    <w:p w14:paraId="280542E6" w14:textId="6D3DDDCC" w:rsidR="00DB6223" w:rsidRDefault="00DB6223" w:rsidP="00732BF4">
      <w:pPr>
        <w:tabs>
          <w:tab w:val="left" w:pos="540"/>
        </w:tabs>
        <w:jc w:val="both"/>
        <w:rPr>
          <w:lang w:val="pl-PL"/>
        </w:rPr>
      </w:pPr>
    </w:p>
    <w:p w14:paraId="7972BFCF" w14:textId="2E87AD11" w:rsidR="00DB6223" w:rsidRDefault="00DB6223" w:rsidP="00732BF4">
      <w:pPr>
        <w:tabs>
          <w:tab w:val="left" w:pos="540"/>
        </w:tabs>
        <w:jc w:val="both"/>
        <w:rPr>
          <w:lang w:val="pl-PL"/>
        </w:rPr>
      </w:pPr>
    </w:p>
    <w:p w14:paraId="26071F19" w14:textId="77777777" w:rsidR="00DB6223" w:rsidRDefault="00DB6223" w:rsidP="00732BF4">
      <w:pPr>
        <w:tabs>
          <w:tab w:val="left" w:pos="540"/>
        </w:tabs>
        <w:jc w:val="both"/>
        <w:rPr>
          <w:lang w:val="pl-PL"/>
        </w:rPr>
      </w:pPr>
    </w:p>
    <w:p w14:paraId="745A101F" w14:textId="77777777" w:rsidR="00E56BED" w:rsidRDefault="00E56BED" w:rsidP="00732BF4">
      <w:pPr>
        <w:ind w:firstLine="360"/>
        <w:jc w:val="both"/>
        <w:rPr>
          <w:lang w:val="pl-PL"/>
        </w:rPr>
      </w:pPr>
    </w:p>
    <w:p w14:paraId="30C0B198" w14:textId="58B0091A" w:rsidR="00202306" w:rsidRDefault="00202306" w:rsidP="00732BF4">
      <w:pPr>
        <w:ind w:firstLine="360"/>
        <w:jc w:val="both"/>
        <w:rPr>
          <w:rFonts w:eastAsiaTheme="majorEastAsia" w:cstheme="majorBidi"/>
          <w:b/>
          <w:sz w:val="32"/>
          <w:szCs w:val="32"/>
          <w:lang w:val="pl-PL"/>
        </w:rPr>
      </w:pPr>
      <w:r>
        <w:rPr>
          <w:lang w:val="pl-PL"/>
        </w:rPr>
        <w:br w:type="page"/>
      </w:r>
    </w:p>
    <w:p w14:paraId="6B69D6D4" w14:textId="77777777" w:rsidR="00C17221" w:rsidRDefault="00846980" w:rsidP="00624E56">
      <w:pPr>
        <w:pStyle w:val="Heading1"/>
        <w:jc w:val="both"/>
        <w:rPr>
          <w:lang w:val="pl-PL"/>
        </w:rPr>
      </w:pPr>
      <w:bookmarkStart w:id="470" w:name="_Toc523687352"/>
      <w:r w:rsidRPr="00C17221">
        <w:rPr>
          <w:lang w:val="pl-PL"/>
        </w:rPr>
        <w:lastRenderedPageBreak/>
        <w:t>Bibliografia</w:t>
      </w:r>
      <w:bookmarkEnd w:id="470"/>
    </w:p>
    <w:p w14:paraId="56636F36" w14:textId="77777777" w:rsidR="00202306" w:rsidRDefault="00202306" w:rsidP="00202306">
      <w:pPr>
        <w:pStyle w:val="ListParagraph"/>
        <w:numPr>
          <w:ilvl w:val="0"/>
          <w:numId w:val="2"/>
        </w:numPr>
        <w:rPr>
          <w:rFonts w:cs="Times New Roman"/>
          <w:szCs w:val="24"/>
          <w:lang w:val="pl-PL"/>
        </w:rPr>
      </w:pPr>
      <w:r w:rsidRPr="00202306">
        <w:rPr>
          <w:rFonts w:cs="Times New Roman"/>
          <w:szCs w:val="24"/>
          <w:lang w:val="pl-PL"/>
        </w:rPr>
        <w:t xml:space="preserve">Gil P., Wilk J., </w:t>
      </w:r>
      <w:proofErr w:type="spellStart"/>
      <w:r w:rsidRPr="00202306">
        <w:rPr>
          <w:rFonts w:cs="Times New Roman"/>
          <w:szCs w:val="24"/>
          <w:lang w:val="pl-PL"/>
        </w:rPr>
        <w:t>Tychanicz</w:t>
      </w:r>
      <w:proofErr w:type="spellEnd"/>
      <w:r w:rsidRPr="00202306">
        <w:rPr>
          <w:rFonts w:cs="Times New Roman"/>
          <w:szCs w:val="24"/>
          <w:lang w:val="pl-PL"/>
        </w:rPr>
        <w:t xml:space="preserve"> M., Wielgos S.: Wstępne badania automatycznego kotła na </w:t>
      </w:r>
      <w:proofErr w:type="spellStart"/>
      <w:r w:rsidRPr="00202306">
        <w:rPr>
          <w:rFonts w:cs="Times New Roman"/>
          <w:szCs w:val="24"/>
          <w:lang w:val="pl-PL"/>
        </w:rPr>
        <w:t>pellet</w:t>
      </w:r>
      <w:proofErr w:type="spellEnd"/>
      <w:r w:rsidRPr="00202306">
        <w:rPr>
          <w:rFonts w:cs="Times New Roman"/>
          <w:szCs w:val="24"/>
          <w:lang w:val="pl-PL"/>
        </w:rPr>
        <w:t xml:space="preserve"> pod kątem wymagań normy PN-EN 303-5:2012, </w:t>
      </w:r>
      <w:r w:rsidRPr="00202306">
        <w:rPr>
          <w:rFonts w:cs="Times New Roman"/>
          <w:i/>
          <w:szCs w:val="24"/>
          <w:lang w:val="pl-PL"/>
        </w:rPr>
        <w:t>Rynek Energii</w:t>
      </w:r>
      <w:r w:rsidRPr="00202306">
        <w:rPr>
          <w:rFonts w:cs="Times New Roman"/>
          <w:szCs w:val="24"/>
          <w:lang w:val="pl-PL"/>
        </w:rPr>
        <w:t>, 10/2017</w:t>
      </w:r>
    </w:p>
    <w:p w14:paraId="3FAE4F8C" w14:textId="77777777" w:rsidR="00CE5FF1" w:rsidRDefault="00CE5FF1" w:rsidP="00CE5FF1">
      <w:pPr>
        <w:pStyle w:val="ListParagraph"/>
        <w:numPr>
          <w:ilvl w:val="0"/>
          <w:numId w:val="2"/>
        </w:numPr>
        <w:rPr>
          <w:rFonts w:cs="Times New Roman"/>
          <w:szCs w:val="24"/>
          <w:lang w:val="pl-PL"/>
        </w:rPr>
      </w:pPr>
      <w:r w:rsidRPr="00CE5FF1">
        <w:rPr>
          <w:rFonts w:cs="Times New Roman"/>
          <w:szCs w:val="24"/>
          <w:lang w:val="pl-PL"/>
        </w:rPr>
        <w:t>Gomułka, S., Knap, T., Strzelczyk, P., &amp; Szczerba, Z.:</w:t>
      </w:r>
      <w:r w:rsidRPr="00CE5FF1">
        <w:rPr>
          <w:rFonts w:cs="Times New Roman"/>
          <w:i/>
          <w:szCs w:val="24"/>
          <w:lang w:val="pl-PL"/>
        </w:rPr>
        <w:t xml:space="preserve"> Energetyka wiatrowa. Uszczelnianie</w:t>
      </w:r>
      <w:r w:rsidRPr="00CE5FF1">
        <w:rPr>
          <w:rFonts w:cs="Times New Roman"/>
          <w:szCs w:val="24"/>
          <w:lang w:val="pl-PL"/>
        </w:rPr>
        <w:t>, Wydawnictwo Naukowo-Dydaktyczne AGH, Kraków 2006</w:t>
      </w:r>
    </w:p>
    <w:p w14:paraId="1D2E7B0A" w14:textId="77777777" w:rsidR="002A49CE" w:rsidRPr="002A49CE" w:rsidRDefault="002A49CE" w:rsidP="001430BE">
      <w:pPr>
        <w:pStyle w:val="ListParagraph"/>
        <w:numPr>
          <w:ilvl w:val="0"/>
          <w:numId w:val="2"/>
        </w:numPr>
        <w:rPr>
          <w:rFonts w:cs="Times New Roman"/>
          <w:szCs w:val="24"/>
          <w:lang w:val="pl-PL"/>
        </w:rPr>
      </w:pPr>
      <w:proofErr w:type="spellStart"/>
      <w:r w:rsidRPr="002A49CE">
        <w:rPr>
          <w:rFonts w:cs="Times New Roman"/>
          <w:szCs w:val="24"/>
          <w:lang w:val="pl-PL"/>
        </w:rPr>
        <w:t>Jędrzykiewicz</w:t>
      </w:r>
      <w:proofErr w:type="spellEnd"/>
      <w:r w:rsidRPr="002A49CE">
        <w:rPr>
          <w:rFonts w:cs="Times New Roman"/>
          <w:szCs w:val="24"/>
          <w:lang w:val="pl-PL"/>
        </w:rPr>
        <w:t xml:space="preserve"> Z., </w:t>
      </w:r>
      <w:r w:rsidRPr="002A49CE">
        <w:rPr>
          <w:rFonts w:cs="Times New Roman"/>
          <w:i/>
          <w:szCs w:val="24"/>
          <w:lang w:val="pl-PL"/>
        </w:rPr>
        <w:t>Teoria sterowania układów jednowymiarowych</w:t>
      </w:r>
      <w:r w:rsidRPr="002A49CE">
        <w:rPr>
          <w:rFonts w:cs="Times New Roman"/>
          <w:szCs w:val="24"/>
          <w:lang w:val="pl-PL"/>
        </w:rPr>
        <w:t xml:space="preserve">, </w:t>
      </w:r>
      <w:r>
        <w:rPr>
          <w:rFonts w:cs="Times New Roman"/>
          <w:szCs w:val="24"/>
          <w:lang w:val="pl-PL"/>
        </w:rPr>
        <w:t>Wydawnictwo</w:t>
      </w:r>
      <w:r w:rsidRPr="002A49CE">
        <w:rPr>
          <w:rFonts w:cs="Times New Roman"/>
          <w:szCs w:val="24"/>
          <w:lang w:val="pl-PL"/>
        </w:rPr>
        <w:t xml:space="preserve"> Naukowo-Dydaktyczne AGH, Kraków 2002</w:t>
      </w:r>
    </w:p>
    <w:p w14:paraId="1B32E58F" w14:textId="77777777" w:rsidR="00202306" w:rsidRDefault="00202306" w:rsidP="00202306">
      <w:pPr>
        <w:pStyle w:val="ListParagraph"/>
        <w:numPr>
          <w:ilvl w:val="0"/>
          <w:numId w:val="2"/>
        </w:numPr>
        <w:autoSpaceDE w:val="0"/>
        <w:autoSpaceDN w:val="0"/>
        <w:adjustRightInd w:val="0"/>
        <w:spacing w:after="0"/>
        <w:rPr>
          <w:rFonts w:cs="Times New Roman"/>
          <w:szCs w:val="24"/>
          <w:lang w:val="pl-PL"/>
        </w:rPr>
      </w:pPr>
      <w:proofErr w:type="spellStart"/>
      <w:r w:rsidRPr="00202306">
        <w:rPr>
          <w:rFonts w:cs="Times New Roman"/>
          <w:szCs w:val="24"/>
          <w:lang w:val="pl-PL"/>
        </w:rPr>
        <w:t>Kawałko</w:t>
      </w:r>
      <w:proofErr w:type="spellEnd"/>
      <w:r w:rsidRPr="00202306">
        <w:rPr>
          <w:rFonts w:cs="Times New Roman"/>
          <w:szCs w:val="24"/>
          <w:lang w:val="pl-PL"/>
        </w:rPr>
        <w:t xml:space="preserve"> S., Olek M.: </w:t>
      </w:r>
      <w:r w:rsidRPr="00202306">
        <w:rPr>
          <w:rFonts w:cs="Times New Roman"/>
          <w:i/>
          <w:szCs w:val="24"/>
          <w:lang w:val="pl-PL"/>
        </w:rPr>
        <w:t>Spalanie biomasy</w:t>
      </w:r>
      <w:r w:rsidRPr="00202306">
        <w:rPr>
          <w:rFonts w:cs="Times New Roman"/>
          <w:szCs w:val="24"/>
          <w:lang w:val="pl-PL"/>
        </w:rPr>
        <w:t xml:space="preserve">, Instytut </w:t>
      </w:r>
      <w:r w:rsidR="00CE5FF1">
        <w:rPr>
          <w:rFonts w:cs="Times New Roman"/>
          <w:szCs w:val="24"/>
          <w:lang w:val="pl-PL"/>
        </w:rPr>
        <w:t>Inż</w:t>
      </w:r>
      <w:r w:rsidRPr="00202306">
        <w:rPr>
          <w:rFonts w:cs="Times New Roman"/>
          <w:szCs w:val="24"/>
          <w:lang w:val="pl-PL"/>
        </w:rPr>
        <w:t>ynierii Cieplnej i Ochrony Powietrza</w:t>
      </w:r>
    </w:p>
    <w:p w14:paraId="0A9D57E6" w14:textId="77777777" w:rsidR="002A49CE" w:rsidRPr="002A49CE" w:rsidRDefault="002A49CE" w:rsidP="001430BE">
      <w:pPr>
        <w:pStyle w:val="ListParagraph"/>
        <w:numPr>
          <w:ilvl w:val="0"/>
          <w:numId w:val="2"/>
        </w:numPr>
        <w:autoSpaceDE w:val="0"/>
        <w:autoSpaceDN w:val="0"/>
        <w:adjustRightInd w:val="0"/>
        <w:spacing w:after="0"/>
        <w:rPr>
          <w:rFonts w:cs="Times New Roman"/>
          <w:szCs w:val="24"/>
          <w:lang w:val="pl-PL"/>
        </w:rPr>
      </w:pPr>
      <w:proofErr w:type="spellStart"/>
      <w:r w:rsidRPr="002A49CE">
        <w:rPr>
          <w:rFonts w:cs="Times New Roman"/>
          <w:szCs w:val="24"/>
          <w:lang w:val="pl-PL"/>
        </w:rPr>
        <w:t>Oprzędkiewicz</w:t>
      </w:r>
      <w:proofErr w:type="spellEnd"/>
      <w:r w:rsidRPr="002A49CE">
        <w:rPr>
          <w:rFonts w:cs="Times New Roman"/>
          <w:szCs w:val="24"/>
          <w:lang w:val="pl-PL"/>
        </w:rPr>
        <w:t xml:space="preserve"> I., Podstawy automatyki, http://galaxy.uci.agh.edu.pl/~o_iwona/</w:t>
      </w:r>
      <w:r>
        <w:rPr>
          <w:rFonts w:cs="Times New Roman"/>
          <w:szCs w:val="24"/>
          <w:lang w:val="pl-PL"/>
        </w:rPr>
        <w:t xml:space="preserve"> </w:t>
      </w:r>
      <w:proofErr w:type="spellStart"/>
      <w:r w:rsidRPr="002A49CE">
        <w:rPr>
          <w:rFonts w:cs="Times New Roman"/>
          <w:szCs w:val="24"/>
          <w:lang w:val="pl-PL"/>
        </w:rPr>
        <w:t>podstawy_aut</w:t>
      </w:r>
      <w:proofErr w:type="spellEnd"/>
      <w:r w:rsidRPr="002A49CE">
        <w:rPr>
          <w:rFonts w:cs="Times New Roman"/>
          <w:szCs w:val="24"/>
          <w:lang w:val="pl-PL"/>
        </w:rPr>
        <w:t>/index.html [odwiedzona</w:t>
      </w:r>
      <w:r>
        <w:rPr>
          <w:rFonts w:cs="Times New Roman"/>
          <w:szCs w:val="24"/>
          <w:lang w:val="pl-PL"/>
        </w:rPr>
        <w:t xml:space="preserve"> 25.08.2018</w:t>
      </w:r>
      <w:r w:rsidRPr="002A49CE">
        <w:rPr>
          <w:rFonts w:cs="Times New Roman"/>
          <w:szCs w:val="24"/>
          <w:lang w:val="pl-PL"/>
        </w:rPr>
        <w:t xml:space="preserve"> r.]</w:t>
      </w:r>
    </w:p>
    <w:p w14:paraId="5141C7D4" w14:textId="77777777" w:rsidR="00202306" w:rsidRPr="00202306" w:rsidRDefault="00202306" w:rsidP="00202306">
      <w:pPr>
        <w:pStyle w:val="ListParagraph"/>
        <w:numPr>
          <w:ilvl w:val="0"/>
          <w:numId w:val="2"/>
        </w:numPr>
        <w:rPr>
          <w:rFonts w:cs="Times New Roman"/>
          <w:szCs w:val="24"/>
          <w:lang w:val="pl-PL"/>
        </w:rPr>
      </w:pPr>
      <w:r w:rsidRPr="00202306">
        <w:rPr>
          <w:rFonts w:cs="Times New Roman"/>
          <w:szCs w:val="24"/>
          <w:lang w:val="pl-PL"/>
        </w:rPr>
        <w:t>Politechnika Krakowska, Kraków 2006</w:t>
      </w:r>
    </w:p>
    <w:p w14:paraId="639BEF79" w14:textId="77777777"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Kordylewski W. (red.)</w:t>
      </w:r>
      <w:r w:rsidRPr="00202306">
        <w:rPr>
          <w:rFonts w:cs="Times New Roman"/>
          <w:b/>
          <w:szCs w:val="24"/>
          <w:lang w:val="pl-PL"/>
        </w:rPr>
        <w:t>:</w:t>
      </w:r>
      <w:r w:rsidRPr="00202306">
        <w:rPr>
          <w:rFonts w:cs="Times New Roman"/>
          <w:szCs w:val="24"/>
          <w:lang w:val="pl-PL"/>
        </w:rPr>
        <w:t xml:space="preserve"> </w:t>
      </w:r>
      <w:r w:rsidRPr="00202306">
        <w:rPr>
          <w:rFonts w:cs="Times New Roman"/>
          <w:i/>
          <w:szCs w:val="24"/>
          <w:lang w:val="pl-PL"/>
        </w:rPr>
        <w:t>Spalanie i paliwa</w:t>
      </w:r>
      <w:r w:rsidRPr="00202306">
        <w:rPr>
          <w:rFonts w:cs="Times New Roman"/>
          <w:szCs w:val="24"/>
          <w:lang w:val="pl-PL"/>
        </w:rPr>
        <w:t>, Oficyna Wydawnicza Politechniki Wrocławskiej, Wrocław 2008</w:t>
      </w:r>
    </w:p>
    <w:p w14:paraId="703EDE87" w14:textId="47C93053"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 xml:space="preserve">Programowalne sterowniki </w:t>
      </w:r>
      <w:r w:rsidR="00776E4E" w:rsidRPr="00202306">
        <w:rPr>
          <w:rFonts w:cs="Times New Roman"/>
          <w:i/>
          <w:szCs w:val="24"/>
          <w:lang w:val="pl-PL"/>
        </w:rPr>
        <w:t>przemysłowe</w:t>
      </w:r>
      <w:r w:rsidRPr="00202306">
        <w:rPr>
          <w:rFonts w:cs="Times New Roman"/>
          <w:i/>
          <w:szCs w:val="24"/>
          <w:lang w:val="pl-PL"/>
        </w:rPr>
        <w:t xml:space="preserve"> w systemach sterowania</w:t>
      </w:r>
      <w:r w:rsidRPr="00202306">
        <w:rPr>
          <w:rFonts w:cs="Times New Roman"/>
          <w:szCs w:val="24"/>
          <w:lang w:val="pl-PL"/>
        </w:rPr>
        <w:t>, Kraków 1999</w:t>
      </w:r>
    </w:p>
    <w:p w14:paraId="36EBDEA0" w14:textId="77777777" w:rsidR="00306EF8" w:rsidRPr="00306EF8" w:rsidRDefault="001057B9" w:rsidP="00615E7C">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Sterowniki PLC w praktyce inżynierskiej, Wydawnictwo BTC</w:t>
      </w:r>
      <w:r w:rsidRPr="00202306">
        <w:rPr>
          <w:rFonts w:cs="Times New Roman"/>
          <w:szCs w:val="24"/>
          <w:lang w:val="pl-PL"/>
        </w:rPr>
        <w:t>, Legionowo 2008</w:t>
      </w:r>
      <w:r w:rsidR="00306EF8" w:rsidRPr="00306EF8">
        <w:rPr>
          <w:rFonts w:cs="Times New Roman"/>
          <w:b/>
          <w:szCs w:val="24"/>
          <w:lang w:val="pl-PL"/>
        </w:rPr>
        <w:t xml:space="preserve"> </w:t>
      </w:r>
    </w:p>
    <w:p w14:paraId="11C86417" w14:textId="77777777" w:rsidR="00306EF8" w:rsidRPr="00306EF8" w:rsidRDefault="00306EF8" w:rsidP="00776E4E">
      <w:pPr>
        <w:pStyle w:val="ListParagraph"/>
        <w:numPr>
          <w:ilvl w:val="0"/>
          <w:numId w:val="2"/>
        </w:numPr>
        <w:ind w:left="630"/>
        <w:rPr>
          <w:rFonts w:cs="Times New Roman"/>
          <w:szCs w:val="24"/>
          <w:lang w:val="pl-PL"/>
        </w:rPr>
      </w:pPr>
      <w:r w:rsidRPr="00306EF8">
        <w:rPr>
          <w:rFonts w:cs="Times New Roman"/>
          <w:szCs w:val="24"/>
          <w:lang w:val="pl-PL"/>
        </w:rPr>
        <w:t xml:space="preserve">Tomczyk B.: </w:t>
      </w:r>
      <w:r w:rsidRPr="00306EF8">
        <w:rPr>
          <w:rFonts w:cs="Times New Roman"/>
          <w:i/>
          <w:szCs w:val="24"/>
          <w:lang w:val="pl-PL"/>
        </w:rPr>
        <w:t>Budowa, uruchomienie, wykonanie pomiarów na stanowisku pieca ceramicznego z obrotowym rusztem</w:t>
      </w:r>
      <w:r w:rsidRPr="00306EF8">
        <w:rPr>
          <w:rFonts w:cs="Times New Roman"/>
          <w:szCs w:val="24"/>
          <w:lang w:val="pl-PL"/>
        </w:rPr>
        <w:t xml:space="preserve">, Kraków 2016 </w:t>
      </w:r>
    </w:p>
    <w:p w14:paraId="4FB4702A" w14:textId="77777777" w:rsidR="001057B9" w:rsidRPr="00306EF8" w:rsidRDefault="00306EF8" w:rsidP="00776E4E">
      <w:pPr>
        <w:pStyle w:val="ListParagraph"/>
        <w:numPr>
          <w:ilvl w:val="0"/>
          <w:numId w:val="2"/>
        </w:numPr>
        <w:ind w:left="630"/>
        <w:rPr>
          <w:rFonts w:cs="Times New Roman"/>
          <w:szCs w:val="24"/>
          <w:lang w:val="pl-PL"/>
        </w:rPr>
      </w:pPr>
      <w:r w:rsidRPr="00306EF8">
        <w:rPr>
          <w:rFonts w:cs="Times New Roman"/>
          <w:szCs w:val="24"/>
          <w:lang w:val="pl-PL"/>
        </w:rPr>
        <w:t xml:space="preserve">Wach </w:t>
      </w:r>
      <w:proofErr w:type="spellStart"/>
      <w:r w:rsidRPr="00306EF8">
        <w:rPr>
          <w:rFonts w:cs="Times New Roman"/>
          <w:szCs w:val="24"/>
          <w:lang w:val="pl-PL"/>
        </w:rPr>
        <w:t>E.,Bastian</w:t>
      </w:r>
      <w:proofErr w:type="spellEnd"/>
      <w:r w:rsidRPr="00306EF8">
        <w:rPr>
          <w:rFonts w:cs="Times New Roman"/>
          <w:szCs w:val="24"/>
          <w:lang w:val="pl-PL"/>
        </w:rPr>
        <w:t xml:space="preserve"> M.: </w:t>
      </w:r>
      <w:r w:rsidRPr="00306EF8">
        <w:rPr>
          <w:rFonts w:cs="Times New Roman"/>
          <w:i/>
          <w:szCs w:val="24"/>
          <w:lang w:val="pl-PL"/>
        </w:rPr>
        <w:t xml:space="preserve">Produkcja i spalanie </w:t>
      </w:r>
      <w:proofErr w:type="spellStart"/>
      <w:r w:rsidRPr="00306EF8">
        <w:rPr>
          <w:rFonts w:cs="Times New Roman"/>
          <w:i/>
          <w:szCs w:val="24"/>
          <w:lang w:val="pl-PL"/>
        </w:rPr>
        <w:t>pelet</w:t>
      </w:r>
      <w:proofErr w:type="spellEnd"/>
      <w:r w:rsidRPr="00306EF8">
        <w:rPr>
          <w:rFonts w:cs="Times New Roman"/>
          <w:szCs w:val="24"/>
          <w:lang w:val="pl-PL"/>
        </w:rPr>
        <w:t>, Gdańsk 2010</w:t>
      </w:r>
    </w:p>
    <w:sectPr w:rsidR="001057B9" w:rsidRPr="00306EF8" w:rsidSect="00FE4320">
      <w:pgSz w:w="12240" w:h="15840"/>
      <w:pgMar w:top="1418" w:right="1418" w:bottom="1418" w:left="1985"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69" w:author="Dominik Paszkowski" w:date="2018-08-17T21:18:00Z" w:initials="DP">
    <w:p w14:paraId="1D1A5E1A" w14:textId="77777777" w:rsidR="00732BF4" w:rsidRPr="00DC0330" w:rsidRDefault="00732BF4" w:rsidP="00BF7AFD">
      <w:pPr>
        <w:pStyle w:val="CommentText"/>
        <w:rPr>
          <w:lang w:val="pl-PL"/>
        </w:rPr>
      </w:pPr>
      <w:r>
        <w:rPr>
          <w:rStyle w:val="CommentReference"/>
        </w:rPr>
        <w:annotationRef/>
      </w:r>
      <w:r w:rsidRPr="00DC0330">
        <w:rPr>
          <w:lang w:val="pl-PL"/>
        </w:rPr>
        <w:t xml:space="preserve">to zdanie przeformułować bo </w:t>
      </w:r>
      <w:proofErr w:type="spellStart"/>
      <w:r w:rsidRPr="00DC0330">
        <w:rPr>
          <w:lang w:val="pl-PL"/>
        </w:rPr>
        <w:t>troche</w:t>
      </w:r>
      <w:proofErr w:type="spellEnd"/>
      <w:r w:rsidRPr="00DC0330">
        <w:rPr>
          <w:lang w:val="pl-PL"/>
        </w:rPr>
        <w:t xml:space="preserve"> niezgrabnie wychodzi </w:t>
      </w:r>
      <w:proofErr w:type="spellStart"/>
      <w:r w:rsidRPr="00DC0330">
        <w:rPr>
          <w:lang w:val="pl-PL"/>
        </w:rPr>
        <w:t>zpoprzendim</w:t>
      </w:r>
      <w:proofErr w:type="spellEnd"/>
    </w:p>
  </w:comment>
  <w:comment w:id="370" w:author="Sciga, Jakub" w:date="2018-08-18T12:16:00Z" w:initials="SJ">
    <w:p w14:paraId="1798D1CE" w14:textId="77777777" w:rsidR="00732BF4" w:rsidRPr="00BF7AFD" w:rsidRDefault="00732BF4" w:rsidP="00BF7AFD">
      <w:pPr>
        <w:pStyle w:val="CommentText"/>
        <w:rPr>
          <w:lang w:val="pl-PL"/>
        </w:rPr>
      </w:pPr>
      <w:r>
        <w:rPr>
          <w:rStyle w:val="CommentReference"/>
        </w:rPr>
        <w:annotationRef/>
      </w:r>
      <w:r w:rsidRPr="00BF7AFD">
        <w:rPr>
          <w:lang w:val="pl-PL"/>
        </w:rPr>
        <w:t xml:space="preserve">wytnę je </w:t>
      </w:r>
      <w:r>
        <w:rPr>
          <w:lang w:val="pl-PL"/>
        </w:rPr>
        <w:t>i</w:t>
      </w:r>
      <w:r w:rsidRPr="00BF7AFD">
        <w:rPr>
          <w:lang w:val="pl-PL"/>
        </w:rPr>
        <w:t xml:space="preserve"> wkleję w innym miejscu</w:t>
      </w:r>
    </w:p>
  </w:comment>
  <w:comment w:id="371" w:author="Sciga, Jakub" w:date="2018-08-18T12:21:00Z" w:initials="SJ">
    <w:p w14:paraId="5CB594D1" w14:textId="77777777" w:rsidR="00732BF4" w:rsidRPr="00306286" w:rsidRDefault="00732BF4">
      <w:pPr>
        <w:pStyle w:val="CommentText"/>
        <w:rPr>
          <w:lang w:val="pl-PL"/>
        </w:rPr>
      </w:pPr>
      <w:r>
        <w:rPr>
          <w:rStyle w:val="CommentReference"/>
        </w:rPr>
        <w:annotationRef/>
      </w:r>
      <w:r w:rsidRPr="00306286">
        <w:rPr>
          <w:lang w:val="pl-PL"/>
        </w:rPr>
        <w:t xml:space="preserve">Dobra, średnio wyszło. Wrócę do tego zdania, </w:t>
      </w:r>
      <w:proofErr w:type="spellStart"/>
      <w:r w:rsidRPr="00306286">
        <w:rPr>
          <w:lang w:val="pl-PL"/>
        </w:rPr>
        <w:t>poźniej</w:t>
      </w:r>
      <w:proofErr w:type="spellEnd"/>
      <w:r w:rsidRPr="00306286">
        <w:rPr>
          <w:lang w:val="pl-PL"/>
        </w:rPr>
        <w:t xml:space="preserve"> ;)</w:t>
      </w:r>
    </w:p>
  </w:comment>
  <w:comment w:id="373" w:author="Dominik Paszkowski" w:date="2018-08-17T21:23:00Z" w:initials="DP">
    <w:p w14:paraId="3D1AEC9E" w14:textId="77777777" w:rsidR="00732BF4" w:rsidRPr="00DC0330" w:rsidRDefault="00732BF4">
      <w:pPr>
        <w:pStyle w:val="CommentText"/>
        <w:rPr>
          <w:lang w:val="pl-PL"/>
        </w:rPr>
      </w:pPr>
      <w:r>
        <w:rPr>
          <w:rStyle w:val="CommentReference"/>
        </w:rPr>
        <w:annotationRef/>
      </w:r>
      <w:r w:rsidRPr="00DC0330">
        <w:rPr>
          <w:lang w:val="pl-PL"/>
        </w:rPr>
        <w:t>WINCYJ ZDAŃ</w:t>
      </w:r>
    </w:p>
  </w:comment>
  <w:comment w:id="374" w:author="Sciga, Jakub" w:date="2018-08-18T12:14:00Z" w:initials="SJ">
    <w:p w14:paraId="4CF4494E" w14:textId="77777777" w:rsidR="00732BF4" w:rsidRPr="00BF7AFD" w:rsidRDefault="00732BF4">
      <w:pPr>
        <w:pStyle w:val="CommentText"/>
        <w:rPr>
          <w:lang w:val="pl-PL"/>
        </w:rPr>
      </w:pPr>
      <w:r>
        <w:rPr>
          <w:rStyle w:val="CommentReference"/>
        </w:rPr>
        <w:annotationRef/>
      </w:r>
      <w:r w:rsidRPr="00BF7AFD">
        <w:rPr>
          <w:lang w:val="pl-PL"/>
        </w:rPr>
        <w:t xml:space="preserve">Wiem, tylko nie wiem o </w:t>
      </w:r>
      <w:proofErr w:type="spellStart"/>
      <w:r w:rsidRPr="00BF7AFD">
        <w:rPr>
          <w:lang w:val="pl-PL"/>
        </w:rPr>
        <w:t>czymw</w:t>
      </w:r>
      <w:proofErr w:type="spellEnd"/>
      <w:r w:rsidRPr="00BF7AFD">
        <w:rPr>
          <w:lang w:val="pl-PL"/>
        </w:rPr>
        <w:t xml:space="preserve">  tym </w:t>
      </w:r>
      <w:proofErr w:type="spellStart"/>
      <w:r w:rsidRPr="00BF7AFD">
        <w:rPr>
          <w:lang w:val="pl-PL"/>
        </w:rPr>
        <w:t>wstepnie</w:t>
      </w:r>
      <w:proofErr w:type="spellEnd"/>
      <w:r w:rsidRPr="00BF7AFD">
        <w:rPr>
          <w:lang w:val="pl-PL"/>
        </w:rPr>
        <w:t xml:space="preserve"> pisać. </w:t>
      </w:r>
      <w:r>
        <w:rPr>
          <w:lang w:val="pl-PL"/>
        </w:rPr>
        <w:t>Chcę o to zapytać promotora</w:t>
      </w:r>
    </w:p>
  </w:comment>
  <w:comment w:id="382" w:author="Dominik Paszkowski" w:date="2018-08-17T21:26:00Z" w:initials="DP">
    <w:p w14:paraId="52AD225B" w14:textId="77777777" w:rsidR="00732BF4" w:rsidRPr="00DC0330" w:rsidRDefault="00732BF4">
      <w:pPr>
        <w:pStyle w:val="CommentText"/>
        <w:rPr>
          <w:lang w:val="pl-PL"/>
        </w:rPr>
      </w:pPr>
      <w:r>
        <w:rPr>
          <w:rStyle w:val="CommentReference"/>
        </w:rPr>
        <w:annotationRef/>
      </w:r>
      <w:r w:rsidRPr="00DC0330">
        <w:rPr>
          <w:lang w:val="pl-PL"/>
        </w:rPr>
        <w:t>W ogóle nie wiem po co jest tu ten cytat</w:t>
      </w:r>
    </w:p>
  </w:comment>
  <w:comment w:id="383" w:author="Sciga, Jakub" w:date="2018-08-18T12:14:00Z" w:initials="SJ">
    <w:p w14:paraId="570BE1E9" w14:textId="77777777" w:rsidR="00732BF4" w:rsidRPr="00D44174" w:rsidRDefault="00732BF4">
      <w:pPr>
        <w:pStyle w:val="CommentText"/>
        <w:rPr>
          <w:lang w:val="pl-PL"/>
        </w:rPr>
      </w:pPr>
      <w:r>
        <w:rPr>
          <w:rStyle w:val="CommentReference"/>
        </w:rPr>
        <w:annotationRef/>
      </w:r>
      <w:r w:rsidRPr="00D44174">
        <w:rPr>
          <w:lang w:val="pl-PL"/>
        </w:rPr>
        <w:t>Chciałem ładnie zacząć rozdział</w:t>
      </w:r>
    </w:p>
  </w:comment>
  <w:comment w:id="391" w:author="Dominik Paszkowski" w:date="2018-08-17T21:39:00Z" w:initials="DP">
    <w:p w14:paraId="7DE69436" w14:textId="77777777" w:rsidR="00732BF4" w:rsidRPr="00DC0330" w:rsidRDefault="00732BF4">
      <w:pPr>
        <w:pStyle w:val="CommentText"/>
        <w:rPr>
          <w:lang w:val="pl-PL"/>
        </w:rPr>
      </w:pPr>
      <w:r>
        <w:rPr>
          <w:rStyle w:val="CommentReference"/>
        </w:rPr>
        <w:annotationRef/>
      </w:r>
      <w:r w:rsidRPr="00DC0330">
        <w:rPr>
          <w:lang w:val="pl-PL"/>
        </w:rPr>
        <w:t>inaczej bo nie ma sensu</w:t>
      </w:r>
    </w:p>
  </w:comment>
  <w:comment w:id="392" w:author="Sciga, Jakub" w:date="2018-08-18T12:11:00Z" w:initials="SJ">
    <w:p w14:paraId="11D0E364" w14:textId="77777777" w:rsidR="00732BF4" w:rsidRPr="00D44174" w:rsidRDefault="00732BF4">
      <w:pPr>
        <w:pStyle w:val="CommentText"/>
        <w:rPr>
          <w:lang w:val="pl-PL"/>
        </w:rPr>
      </w:pPr>
      <w:r>
        <w:rPr>
          <w:rStyle w:val="CommentReference"/>
        </w:rPr>
        <w:annotationRef/>
      </w:r>
      <w:proofErr w:type="spellStart"/>
      <w:r w:rsidRPr="00D44174">
        <w:rPr>
          <w:lang w:val="pl-PL"/>
        </w:rPr>
        <w:t>done</w:t>
      </w:r>
      <w:proofErr w:type="spellEnd"/>
    </w:p>
  </w:comment>
  <w:comment w:id="393" w:author="Dominik Paszkowski" w:date="2018-08-17T21:41:00Z" w:initials="DP">
    <w:p w14:paraId="15B02BE7" w14:textId="77777777" w:rsidR="00732BF4" w:rsidRPr="00DC0330" w:rsidRDefault="00732BF4">
      <w:pPr>
        <w:pStyle w:val="CommentText"/>
        <w:rPr>
          <w:lang w:val="pl-PL"/>
        </w:rPr>
      </w:pPr>
      <w:r>
        <w:rPr>
          <w:rStyle w:val="CommentReference"/>
        </w:rPr>
        <w:annotationRef/>
      </w:r>
      <w:r w:rsidRPr="00DC0330">
        <w:rPr>
          <w:lang w:val="pl-PL"/>
        </w:rPr>
        <w:t xml:space="preserve">ja nie wiem czy to prawda ale </w:t>
      </w:r>
      <w:proofErr w:type="spellStart"/>
      <w:r w:rsidRPr="00DC0330">
        <w:rPr>
          <w:lang w:val="pl-PL"/>
        </w:rPr>
        <w:t>wczesniej</w:t>
      </w:r>
      <w:proofErr w:type="spellEnd"/>
      <w:r w:rsidRPr="00DC0330">
        <w:rPr>
          <w:lang w:val="pl-PL"/>
        </w:rPr>
        <w:t xml:space="preserve"> </w:t>
      </w:r>
      <w:proofErr w:type="spellStart"/>
      <w:r w:rsidRPr="00DC0330">
        <w:rPr>
          <w:lang w:val="pl-PL"/>
        </w:rPr>
        <w:t>brzmialo</w:t>
      </w:r>
      <w:proofErr w:type="spellEnd"/>
      <w:r w:rsidRPr="00DC0330">
        <w:rPr>
          <w:lang w:val="pl-PL"/>
        </w:rPr>
        <w:t xml:space="preserve"> dziwnie</w:t>
      </w:r>
    </w:p>
  </w:comment>
  <w:comment w:id="394" w:author="Sciga, Jakub" w:date="2018-08-18T12:09:00Z" w:initials="SJ">
    <w:p w14:paraId="2290F5B7" w14:textId="77777777" w:rsidR="00732BF4" w:rsidRPr="00D44174" w:rsidRDefault="00732BF4">
      <w:pPr>
        <w:pStyle w:val="CommentText"/>
        <w:rPr>
          <w:lang w:val="pl-PL"/>
        </w:rPr>
      </w:pPr>
      <w:r>
        <w:rPr>
          <w:rStyle w:val="CommentReference"/>
        </w:rPr>
        <w:annotationRef/>
      </w:r>
      <w:r w:rsidRPr="00D44174">
        <w:rPr>
          <w:lang w:val="pl-PL"/>
        </w:rPr>
        <w:t xml:space="preserve">tak było w </w:t>
      </w:r>
      <w:proofErr w:type="spellStart"/>
      <w:r w:rsidRPr="00D44174">
        <w:rPr>
          <w:lang w:val="pl-PL"/>
        </w:rPr>
        <w:t>ksiązce</w:t>
      </w:r>
      <w:proofErr w:type="spellEnd"/>
    </w:p>
    <w:p w14:paraId="2E2F3B2F" w14:textId="77777777" w:rsidR="00732BF4" w:rsidRPr="00D44174" w:rsidRDefault="00732BF4">
      <w:pPr>
        <w:pStyle w:val="CommentText"/>
        <w:rPr>
          <w:lang w:val="pl-PL"/>
        </w:rPr>
      </w:pPr>
    </w:p>
  </w:comment>
  <w:comment w:id="431" w:author="Dominik Paszkowski" w:date="2018-08-17T21:55:00Z" w:initials="DP">
    <w:p w14:paraId="64FE3B69" w14:textId="77777777" w:rsidR="00732BF4" w:rsidRPr="00DC0330" w:rsidRDefault="00732BF4">
      <w:pPr>
        <w:pStyle w:val="CommentText"/>
        <w:rPr>
          <w:lang w:val="pl-PL"/>
        </w:rPr>
      </w:pPr>
      <w:r>
        <w:rPr>
          <w:rStyle w:val="CommentReference"/>
        </w:rPr>
        <w:annotationRef/>
      </w:r>
      <w:r w:rsidRPr="00DC0330">
        <w:rPr>
          <w:lang w:val="pl-PL"/>
        </w:rPr>
        <w:t xml:space="preserve">no czad ale jedno takie krótkie zdanie to </w:t>
      </w:r>
      <w:proofErr w:type="spellStart"/>
      <w:r w:rsidRPr="00DC0330">
        <w:rPr>
          <w:lang w:val="pl-PL"/>
        </w:rPr>
        <w:t>słąbo</w:t>
      </w:r>
      <w:proofErr w:type="spellEnd"/>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1A5E1A" w15:done="0"/>
  <w15:commentEx w15:paraId="1798D1CE" w15:paraIdParent="1D1A5E1A" w15:done="0"/>
  <w15:commentEx w15:paraId="5CB594D1" w15:paraIdParent="1D1A5E1A" w15:done="0"/>
  <w15:commentEx w15:paraId="3D1AEC9E" w15:done="0"/>
  <w15:commentEx w15:paraId="4CF4494E" w15:paraIdParent="3D1AEC9E" w15:done="0"/>
  <w15:commentEx w15:paraId="52AD225B" w15:done="0"/>
  <w15:commentEx w15:paraId="570BE1E9" w15:paraIdParent="52AD225B" w15:done="0"/>
  <w15:commentEx w15:paraId="7DE69436" w15:done="0"/>
  <w15:commentEx w15:paraId="11D0E364" w15:paraIdParent="7DE69436" w15:done="0"/>
  <w15:commentEx w15:paraId="15B02BE7" w15:done="0"/>
  <w15:commentEx w15:paraId="2E2F3B2F" w15:paraIdParent="15B02BE7" w15:done="0"/>
  <w15:commentEx w15:paraId="64FE3B69"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079F56" w14:textId="77777777" w:rsidR="00524318" w:rsidRDefault="00524318" w:rsidP="000D3CE9">
      <w:pPr>
        <w:spacing w:after="0" w:line="240" w:lineRule="auto"/>
      </w:pPr>
      <w:r>
        <w:separator/>
      </w:r>
    </w:p>
  </w:endnote>
  <w:endnote w:type="continuationSeparator" w:id="0">
    <w:p w14:paraId="5E5EC1CA" w14:textId="77777777" w:rsidR="00524318" w:rsidRDefault="00524318" w:rsidP="000D3C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NewRoman">
    <w:altName w:val="Yu Gothic UI"/>
    <w:panose1 w:val="00000000000000000000"/>
    <w:charset w:val="80"/>
    <w:family w:val="auto"/>
    <w:notTrueType/>
    <w:pitch w:val="default"/>
    <w:sig w:usb0="00000005" w:usb1="08070000" w:usb2="00000010" w:usb3="00000000" w:csb0="00020002"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F8C241" w14:textId="6DC3B5A4" w:rsidR="00732BF4" w:rsidRDefault="00732BF4">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5D6AD136" wp14:editId="429BCAE6">
              <wp:simplePos x="0" y="0"/>
              <wp:positionH relativeFrom="margin">
                <wp:align>right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5611495" cy="320040"/>
              <wp:effectExtent l="0" t="0" r="0" b="0"/>
              <wp:wrapSquare wrapText="bothSides"/>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1495"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18918090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2127B85" w14:textId="77777777" w:rsidR="00732BF4" w:rsidRDefault="00732BF4">
                                <w:pPr>
                                  <w:jc w:val="right"/>
                                  <w:rPr>
                                    <w:color w:val="7F7F7F" w:themeColor="text1" w:themeTint="80"/>
                                  </w:rPr>
                                </w:pPr>
                                <w:r>
                                  <w:rPr>
                                    <w:color w:val="7F7F7F" w:themeColor="text1" w:themeTint="80"/>
                                  </w:rPr>
                                  <w:t xml:space="preserve">     </w:t>
                                </w:r>
                              </w:p>
                            </w:sdtContent>
                          </w:sdt>
                          <w:p w14:paraId="0A197BCE" w14:textId="77777777" w:rsidR="00732BF4" w:rsidRDefault="00732BF4">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D6AD136" id="Group 37" o:spid="_x0000_s1026" style="position:absolute;margin-left:390.65pt;margin-top:0;width:441.85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18918090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2127B85" w14:textId="77777777" w:rsidR="00732BF4" w:rsidRDefault="00732BF4">
                          <w:pPr>
                            <w:jc w:val="right"/>
                            <w:rPr>
                              <w:color w:val="7F7F7F" w:themeColor="text1" w:themeTint="80"/>
                            </w:rPr>
                          </w:pPr>
                          <w:r>
                            <w:rPr>
                              <w:color w:val="7F7F7F" w:themeColor="text1" w:themeTint="80"/>
                            </w:rPr>
                            <w:t xml:space="preserve">     </w:t>
                          </w:r>
                        </w:p>
                      </w:sdtContent>
                    </w:sdt>
                    <w:p w14:paraId="0A197BCE" w14:textId="77777777" w:rsidR="00732BF4" w:rsidRDefault="00732BF4">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65E8E127" wp14:editId="538E0993">
              <wp:simplePos x="0" y="0"/>
              <wp:positionH relativeFrom="rightMargin">
                <wp:align>left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457200" cy="320040"/>
              <wp:effectExtent l="0" t="0" r="0" b="0"/>
              <wp:wrapSquare wrapText="bothSides"/>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B14880" w14:textId="7A2DE00F" w:rsidR="00732BF4" w:rsidRDefault="00732BF4" w:rsidP="00B7796D">
                          <w:pPr>
                            <w:spacing w:before="20" w:after="0"/>
                            <w:jc w:val="right"/>
                            <w:rPr>
                              <w:color w:val="FFFFFF" w:themeColor="background1"/>
                              <w:sz w:val="28"/>
                              <w:szCs w:val="28"/>
                            </w:rPr>
                          </w:pPr>
                          <w:r>
                            <w:rPr>
                              <w:noProof/>
                              <w:color w:val="FFFFFF" w:themeColor="background1"/>
                              <w:sz w:val="28"/>
                              <w:szCs w:val="28"/>
                            </w:rPr>
                            <w:fldChar w:fldCharType="begin"/>
                          </w:r>
                          <w:r>
                            <w:rPr>
                              <w:noProof/>
                              <w:color w:val="FFFFFF" w:themeColor="background1"/>
                              <w:sz w:val="28"/>
                              <w:szCs w:val="28"/>
                            </w:rPr>
                            <w:instrText xml:space="preserve"> PAGE   \* MERGEFORMAT </w:instrText>
                          </w:r>
                          <w:r>
                            <w:rPr>
                              <w:noProof/>
                              <w:color w:val="FFFFFF" w:themeColor="background1"/>
                              <w:sz w:val="28"/>
                              <w:szCs w:val="28"/>
                            </w:rPr>
                            <w:fldChar w:fldCharType="separate"/>
                          </w:r>
                          <w:r w:rsidR="00DC5C6F">
                            <w:rPr>
                              <w:noProof/>
                              <w:color w:val="FFFFFF" w:themeColor="background1"/>
                              <w:sz w:val="28"/>
                              <w:szCs w:val="28"/>
                            </w:rPr>
                            <w:t>37</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8E127" id="Rectangle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" fillcolor="black [3213]" stroked="f" strokeweight="3pt">
              <v:path arrowok="t"/>
              <v:textbox>
                <w:txbxContent>
                  <w:p w14:paraId="74B14880" w14:textId="7A2DE00F" w:rsidR="00732BF4" w:rsidRDefault="00732BF4" w:rsidP="00B7796D">
                    <w:pPr>
                      <w:spacing w:before="20" w:after="0"/>
                      <w:jc w:val="right"/>
                      <w:rPr>
                        <w:color w:val="FFFFFF" w:themeColor="background1"/>
                        <w:sz w:val="28"/>
                        <w:szCs w:val="28"/>
                      </w:rPr>
                    </w:pPr>
                    <w:r>
                      <w:rPr>
                        <w:noProof/>
                        <w:color w:val="FFFFFF" w:themeColor="background1"/>
                        <w:sz w:val="28"/>
                        <w:szCs w:val="28"/>
                      </w:rPr>
                      <w:fldChar w:fldCharType="begin"/>
                    </w:r>
                    <w:r>
                      <w:rPr>
                        <w:noProof/>
                        <w:color w:val="FFFFFF" w:themeColor="background1"/>
                        <w:sz w:val="28"/>
                        <w:szCs w:val="28"/>
                      </w:rPr>
                      <w:instrText xml:space="preserve"> PAGE   \* MERGEFORMAT </w:instrText>
                    </w:r>
                    <w:r>
                      <w:rPr>
                        <w:noProof/>
                        <w:color w:val="FFFFFF" w:themeColor="background1"/>
                        <w:sz w:val="28"/>
                        <w:szCs w:val="28"/>
                      </w:rPr>
                      <w:fldChar w:fldCharType="separate"/>
                    </w:r>
                    <w:r w:rsidR="00DC5C6F">
                      <w:rPr>
                        <w:noProof/>
                        <w:color w:val="FFFFFF" w:themeColor="background1"/>
                        <w:sz w:val="28"/>
                        <w:szCs w:val="28"/>
                      </w:rPr>
                      <w:t>37</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77F661" w14:textId="77777777" w:rsidR="00524318" w:rsidRDefault="00524318" w:rsidP="000D3CE9">
      <w:pPr>
        <w:spacing w:after="0" w:line="240" w:lineRule="auto"/>
      </w:pPr>
      <w:r>
        <w:separator/>
      </w:r>
    </w:p>
  </w:footnote>
  <w:footnote w:type="continuationSeparator" w:id="0">
    <w:p w14:paraId="2CA5C368" w14:textId="77777777" w:rsidR="00524318" w:rsidRDefault="00524318" w:rsidP="000D3C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204"/>
      <w:gridCol w:w="4623"/>
    </w:tblGrid>
    <w:tr w:rsidR="00732BF4" w:rsidRPr="00201FC8" w14:paraId="5F9ED4D7" w14:textId="77777777" w:rsidTr="00A2630C">
      <w:tc>
        <w:tcPr>
          <w:tcW w:w="4204" w:type="dxa"/>
          <w:shd w:val="clear" w:color="auto" w:fill="000000" w:themeFill="text1"/>
        </w:tcPr>
        <w:p w14:paraId="2F25C3A3" w14:textId="77777777" w:rsidR="00732BF4" w:rsidRPr="00201FC8" w:rsidRDefault="00732BF4" w:rsidP="00A37F8B">
          <w:pPr>
            <w:jc w:val="right"/>
            <w:rPr>
              <w:lang w:val="pl-PL"/>
            </w:rPr>
          </w:pPr>
        </w:p>
      </w:tc>
      <w:tc>
        <w:tcPr>
          <w:tcW w:w="4623" w:type="dxa"/>
          <w:shd w:val="clear" w:color="auto" w:fill="000000" w:themeFill="text1"/>
          <w:vAlign w:val="bottom"/>
        </w:tcPr>
        <w:p w14:paraId="56CF0926" w14:textId="06AC25FF" w:rsidR="00732BF4" w:rsidRPr="00A37F8B" w:rsidRDefault="00732BF4" w:rsidP="00A37F8B">
          <w:pPr>
            <w:spacing w:before="20"/>
            <w:jc w:val="right"/>
            <w:rPr>
              <w:sz w:val="28"/>
              <w:szCs w:val="28"/>
              <w:lang w:val="pl-PL"/>
            </w:rPr>
          </w:pPr>
          <w:r w:rsidRPr="00A37F8B">
            <w:rPr>
              <w:noProof/>
              <w:sz w:val="28"/>
              <w:szCs w:val="28"/>
              <w:lang w:val="pl-PL"/>
            </w:rPr>
            <w:fldChar w:fldCharType="begin"/>
          </w:r>
          <w:r w:rsidRPr="00A37F8B">
            <w:rPr>
              <w:noProof/>
              <w:sz w:val="28"/>
              <w:szCs w:val="28"/>
              <w:lang w:val="pl-PL"/>
            </w:rPr>
            <w:instrText xml:space="preserve"> STYLEREF  "Heading 1"  \* MERGEFORMAT </w:instrText>
          </w:r>
          <w:r w:rsidRPr="00A37F8B">
            <w:rPr>
              <w:noProof/>
              <w:sz w:val="28"/>
              <w:szCs w:val="28"/>
              <w:lang w:val="pl-PL"/>
            </w:rPr>
            <w:fldChar w:fldCharType="separate"/>
          </w:r>
          <w:r w:rsidR="00DC5C6F">
            <w:rPr>
              <w:noProof/>
              <w:sz w:val="28"/>
              <w:szCs w:val="28"/>
              <w:lang w:val="pl-PL"/>
            </w:rPr>
            <w:t>System regulacji</w:t>
          </w:r>
          <w:r w:rsidRPr="00A37F8B">
            <w:rPr>
              <w:sz w:val="28"/>
              <w:szCs w:val="28"/>
              <w:lang w:val="pl-PL"/>
            </w:rPr>
            <w:fldChar w:fldCharType="end"/>
          </w:r>
        </w:p>
      </w:tc>
    </w:tr>
  </w:tbl>
  <w:p w14:paraId="6B58145E" w14:textId="77777777" w:rsidR="00732BF4" w:rsidRPr="00201FC8" w:rsidRDefault="00732BF4" w:rsidP="00A37F8B">
    <w:pPr>
      <w:rPr>
        <w:lang w:val="pl-PL"/>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2061E"/>
    <w:multiLevelType w:val="hybridMultilevel"/>
    <w:tmpl w:val="0504E4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D361C5"/>
    <w:multiLevelType w:val="hybridMultilevel"/>
    <w:tmpl w:val="35F0A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6F1B54"/>
    <w:multiLevelType w:val="hybridMultilevel"/>
    <w:tmpl w:val="48D0D5FE"/>
    <w:lvl w:ilvl="0" w:tplc="054473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004A9"/>
    <w:multiLevelType w:val="hybridMultilevel"/>
    <w:tmpl w:val="79EE45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0C730D"/>
    <w:multiLevelType w:val="hybridMultilevel"/>
    <w:tmpl w:val="B5A03F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5277C"/>
    <w:multiLevelType w:val="hybridMultilevel"/>
    <w:tmpl w:val="7346D5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904DB9"/>
    <w:multiLevelType w:val="hybridMultilevel"/>
    <w:tmpl w:val="830CF4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D737CA"/>
    <w:multiLevelType w:val="hybridMultilevel"/>
    <w:tmpl w:val="C49E85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994823"/>
    <w:multiLevelType w:val="hybridMultilevel"/>
    <w:tmpl w:val="6A06C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A84F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D3A4421"/>
    <w:multiLevelType w:val="hybridMultilevel"/>
    <w:tmpl w:val="3306DD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B342E8"/>
    <w:multiLevelType w:val="hybridMultilevel"/>
    <w:tmpl w:val="FB707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430828"/>
    <w:multiLevelType w:val="hybridMultilevel"/>
    <w:tmpl w:val="42623B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AD47C3"/>
    <w:multiLevelType w:val="hybridMultilevel"/>
    <w:tmpl w:val="73307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8634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C9C74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1EA7CAC"/>
    <w:multiLevelType w:val="hybridMultilevel"/>
    <w:tmpl w:val="D69829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BF2186"/>
    <w:multiLevelType w:val="hybridMultilevel"/>
    <w:tmpl w:val="A29CA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2B6C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D4172C9"/>
    <w:multiLevelType w:val="hybridMultilevel"/>
    <w:tmpl w:val="F7BA39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421101"/>
    <w:multiLevelType w:val="multilevel"/>
    <w:tmpl w:val="6DA48DF2"/>
    <w:lvl w:ilvl="0">
      <w:start w:val="1"/>
      <w:numFmt w:val="decimal"/>
      <w:pStyle w:val="Heading1"/>
      <w:lvlText w:val="%1."/>
      <w:lvlJc w:val="left"/>
      <w:pPr>
        <w:ind w:left="360" w:hanging="360"/>
      </w:pPr>
      <w:rPr>
        <w:rFonts w:ascii="Times New Roman" w:hAnsi="Times New Roman" w:hint="default"/>
        <w:sz w:val="3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52F71A31"/>
    <w:multiLevelType w:val="singleLevel"/>
    <w:tmpl w:val="B484CBD4"/>
    <w:lvl w:ilvl="0">
      <w:start w:val="1"/>
      <w:numFmt w:val="decimal"/>
      <w:lvlText w:val="%1."/>
      <w:legacy w:legacy="1" w:legacySpace="0" w:legacyIndent="283"/>
      <w:lvlJc w:val="left"/>
      <w:pPr>
        <w:ind w:left="283" w:hanging="283"/>
      </w:pPr>
      <w:rPr>
        <w:rFonts w:ascii="Times New Roman" w:hAnsi="Times New Roman" w:cs="Times New Roman"/>
      </w:rPr>
    </w:lvl>
  </w:abstractNum>
  <w:abstractNum w:abstractNumId="22" w15:restartNumberingAfterBreak="0">
    <w:nsid w:val="543F2E66"/>
    <w:multiLevelType w:val="hybridMultilevel"/>
    <w:tmpl w:val="C6DEDE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5220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7116D3B"/>
    <w:multiLevelType w:val="hybridMultilevel"/>
    <w:tmpl w:val="DE4237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8B673F"/>
    <w:multiLevelType w:val="hybridMultilevel"/>
    <w:tmpl w:val="2550F5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493A55"/>
    <w:multiLevelType w:val="hybridMultilevel"/>
    <w:tmpl w:val="E2EAEB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DC2D39"/>
    <w:multiLevelType w:val="hybridMultilevel"/>
    <w:tmpl w:val="784EC8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F95C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2453243"/>
    <w:multiLevelType w:val="hybridMultilevel"/>
    <w:tmpl w:val="C068FF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AD2E3C"/>
    <w:multiLevelType w:val="hybridMultilevel"/>
    <w:tmpl w:val="11A2B1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E142A3"/>
    <w:multiLevelType w:val="hybridMultilevel"/>
    <w:tmpl w:val="FC0C0F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A3459F"/>
    <w:multiLevelType w:val="hybridMultilevel"/>
    <w:tmpl w:val="F962CE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AC3640"/>
    <w:multiLevelType w:val="hybridMultilevel"/>
    <w:tmpl w:val="301C0E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797DCE"/>
    <w:multiLevelType w:val="hybridMultilevel"/>
    <w:tmpl w:val="E8A480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4C7887"/>
    <w:multiLevelType w:val="hybridMultilevel"/>
    <w:tmpl w:val="25884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
  </w:num>
  <w:num w:numId="3">
    <w:abstractNumId w:val="21"/>
  </w:num>
  <w:num w:numId="4">
    <w:abstractNumId w:val="21"/>
    <w:lvlOverride w:ilvl="0">
      <w:lvl w:ilvl="0">
        <w:start w:val="1"/>
        <w:numFmt w:val="decimal"/>
        <w:lvlText w:val="%1."/>
        <w:legacy w:legacy="1" w:legacySpace="0" w:legacyIndent="283"/>
        <w:lvlJc w:val="left"/>
        <w:pPr>
          <w:ind w:left="283" w:hanging="283"/>
        </w:pPr>
        <w:rPr>
          <w:rFonts w:ascii="Times New Roman" w:hAnsi="Times New Roman" w:cs="Times New Roman"/>
        </w:rPr>
      </w:lvl>
    </w:lvlOverride>
  </w:num>
  <w:num w:numId="5">
    <w:abstractNumId w:val="28"/>
  </w:num>
  <w:num w:numId="6">
    <w:abstractNumId w:val="10"/>
  </w:num>
  <w:num w:numId="7">
    <w:abstractNumId w:val="30"/>
  </w:num>
  <w:num w:numId="8">
    <w:abstractNumId w:val="14"/>
  </w:num>
  <w:num w:numId="9">
    <w:abstractNumId w:val="15"/>
  </w:num>
  <w:num w:numId="10">
    <w:abstractNumId w:val="16"/>
  </w:num>
  <w:num w:numId="11">
    <w:abstractNumId w:val="18"/>
  </w:num>
  <w:num w:numId="12">
    <w:abstractNumId w:val="25"/>
  </w:num>
  <w:num w:numId="13">
    <w:abstractNumId w:val="0"/>
  </w:num>
  <w:num w:numId="14">
    <w:abstractNumId w:val="9"/>
  </w:num>
  <w:num w:numId="15">
    <w:abstractNumId w:val="8"/>
  </w:num>
  <w:num w:numId="16">
    <w:abstractNumId w:val="23"/>
  </w:num>
  <w:num w:numId="17">
    <w:abstractNumId w:val="11"/>
  </w:num>
  <w:num w:numId="18">
    <w:abstractNumId w:val="17"/>
  </w:num>
  <w:num w:numId="19">
    <w:abstractNumId w:val="19"/>
  </w:num>
  <w:num w:numId="20">
    <w:abstractNumId w:val="3"/>
  </w:num>
  <w:num w:numId="21">
    <w:abstractNumId w:val="22"/>
  </w:num>
  <w:num w:numId="22">
    <w:abstractNumId w:val="26"/>
  </w:num>
  <w:num w:numId="23">
    <w:abstractNumId w:val="4"/>
  </w:num>
  <w:num w:numId="24">
    <w:abstractNumId w:val="13"/>
  </w:num>
  <w:num w:numId="25">
    <w:abstractNumId w:val="35"/>
  </w:num>
  <w:num w:numId="26">
    <w:abstractNumId w:val="27"/>
  </w:num>
  <w:num w:numId="27">
    <w:abstractNumId w:val="31"/>
  </w:num>
  <w:num w:numId="28">
    <w:abstractNumId w:val="1"/>
  </w:num>
  <w:num w:numId="29">
    <w:abstractNumId w:val="34"/>
  </w:num>
  <w:num w:numId="30">
    <w:abstractNumId w:val="6"/>
  </w:num>
  <w:num w:numId="31">
    <w:abstractNumId w:val="29"/>
  </w:num>
  <w:num w:numId="32">
    <w:abstractNumId w:val="32"/>
  </w:num>
  <w:num w:numId="33">
    <w:abstractNumId w:val="5"/>
  </w:num>
  <w:num w:numId="34">
    <w:abstractNumId w:val="7"/>
  </w:num>
  <w:num w:numId="35">
    <w:abstractNumId w:val="24"/>
  </w:num>
  <w:num w:numId="36">
    <w:abstractNumId w:val="33"/>
  </w:num>
  <w:num w:numId="37">
    <w:abstractNumId w:val="12"/>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ciga, Jakub">
    <w15:presenceInfo w15:providerId="AD" w15:userId="S-1-5-21-2754242312-2624097566-4060039165-5286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62"/>
    <w:rsid w:val="00014069"/>
    <w:rsid w:val="0002472C"/>
    <w:rsid w:val="00044CA8"/>
    <w:rsid w:val="0006363E"/>
    <w:rsid w:val="00095854"/>
    <w:rsid w:val="000C5F82"/>
    <w:rsid w:val="000D3CE9"/>
    <w:rsid w:val="000E694C"/>
    <w:rsid w:val="000F2D75"/>
    <w:rsid w:val="000F485C"/>
    <w:rsid w:val="000F4BB5"/>
    <w:rsid w:val="001057B9"/>
    <w:rsid w:val="001105F7"/>
    <w:rsid w:val="001430BE"/>
    <w:rsid w:val="00165F0C"/>
    <w:rsid w:val="001675B2"/>
    <w:rsid w:val="00167937"/>
    <w:rsid w:val="001A44E6"/>
    <w:rsid w:val="001C676A"/>
    <w:rsid w:val="001E1CD3"/>
    <w:rsid w:val="001E2064"/>
    <w:rsid w:val="001E46B6"/>
    <w:rsid w:val="001E50F7"/>
    <w:rsid w:val="001F7C24"/>
    <w:rsid w:val="002010D7"/>
    <w:rsid w:val="00201FC8"/>
    <w:rsid w:val="00202306"/>
    <w:rsid w:val="00204174"/>
    <w:rsid w:val="002440CA"/>
    <w:rsid w:val="00260BAA"/>
    <w:rsid w:val="00271E53"/>
    <w:rsid w:val="0027291D"/>
    <w:rsid w:val="002820F0"/>
    <w:rsid w:val="00290F2F"/>
    <w:rsid w:val="002A49CE"/>
    <w:rsid w:val="002A69F0"/>
    <w:rsid w:val="002A7541"/>
    <w:rsid w:val="002B70B0"/>
    <w:rsid w:val="002C4491"/>
    <w:rsid w:val="002C5504"/>
    <w:rsid w:val="002F7CCD"/>
    <w:rsid w:val="00306286"/>
    <w:rsid w:val="00306E94"/>
    <w:rsid w:val="00306EF8"/>
    <w:rsid w:val="0031548E"/>
    <w:rsid w:val="003674C0"/>
    <w:rsid w:val="00375261"/>
    <w:rsid w:val="00383949"/>
    <w:rsid w:val="00394C03"/>
    <w:rsid w:val="00397D3A"/>
    <w:rsid w:val="003A271A"/>
    <w:rsid w:val="003A7D1C"/>
    <w:rsid w:val="003C3AA5"/>
    <w:rsid w:val="003C7E3A"/>
    <w:rsid w:val="003D6273"/>
    <w:rsid w:val="004057F5"/>
    <w:rsid w:val="00413631"/>
    <w:rsid w:val="0044214B"/>
    <w:rsid w:val="00462298"/>
    <w:rsid w:val="0049168C"/>
    <w:rsid w:val="004C5A70"/>
    <w:rsid w:val="004E2CF8"/>
    <w:rsid w:val="00516172"/>
    <w:rsid w:val="0051755D"/>
    <w:rsid w:val="00524318"/>
    <w:rsid w:val="00524F80"/>
    <w:rsid w:val="00546D1F"/>
    <w:rsid w:val="00554500"/>
    <w:rsid w:val="0058254F"/>
    <w:rsid w:val="00585B3D"/>
    <w:rsid w:val="005A26DD"/>
    <w:rsid w:val="005A6A89"/>
    <w:rsid w:val="005A6D3E"/>
    <w:rsid w:val="005A7B36"/>
    <w:rsid w:val="005B7B4C"/>
    <w:rsid w:val="005C14BE"/>
    <w:rsid w:val="005C3BB3"/>
    <w:rsid w:val="005D01E6"/>
    <w:rsid w:val="005D0AC2"/>
    <w:rsid w:val="00615E7C"/>
    <w:rsid w:val="00624E56"/>
    <w:rsid w:val="00646E7D"/>
    <w:rsid w:val="00651FF2"/>
    <w:rsid w:val="0065735D"/>
    <w:rsid w:val="00660BB1"/>
    <w:rsid w:val="00671F2D"/>
    <w:rsid w:val="00684426"/>
    <w:rsid w:val="006B3889"/>
    <w:rsid w:val="006C7AB0"/>
    <w:rsid w:val="006D6321"/>
    <w:rsid w:val="006E3AE0"/>
    <w:rsid w:val="00715A54"/>
    <w:rsid w:val="007248A9"/>
    <w:rsid w:val="00732BF4"/>
    <w:rsid w:val="00735D72"/>
    <w:rsid w:val="00776E4E"/>
    <w:rsid w:val="00780777"/>
    <w:rsid w:val="00791ACB"/>
    <w:rsid w:val="00793EA2"/>
    <w:rsid w:val="007940B3"/>
    <w:rsid w:val="007A0893"/>
    <w:rsid w:val="007B6356"/>
    <w:rsid w:val="007D141D"/>
    <w:rsid w:val="007D15F6"/>
    <w:rsid w:val="007F4E73"/>
    <w:rsid w:val="00846980"/>
    <w:rsid w:val="00855302"/>
    <w:rsid w:val="0086010D"/>
    <w:rsid w:val="00863F8F"/>
    <w:rsid w:val="0086608B"/>
    <w:rsid w:val="00872900"/>
    <w:rsid w:val="00874FA8"/>
    <w:rsid w:val="0088007D"/>
    <w:rsid w:val="00893A21"/>
    <w:rsid w:val="008D1232"/>
    <w:rsid w:val="008E0283"/>
    <w:rsid w:val="00920EA3"/>
    <w:rsid w:val="009346C6"/>
    <w:rsid w:val="009402E0"/>
    <w:rsid w:val="00945AF6"/>
    <w:rsid w:val="00947686"/>
    <w:rsid w:val="00963F05"/>
    <w:rsid w:val="00974052"/>
    <w:rsid w:val="009A07FE"/>
    <w:rsid w:val="009A15D9"/>
    <w:rsid w:val="009C135B"/>
    <w:rsid w:val="009D3E63"/>
    <w:rsid w:val="009E2E3F"/>
    <w:rsid w:val="009E6C46"/>
    <w:rsid w:val="009F5902"/>
    <w:rsid w:val="00A20E51"/>
    <w:rsid w:val="00A24F07"/>
    <w:rsid w:val="00A2630C"/>
    <w:rsid w:val="00A27B3A"/>
    <w:rsid w:val="00A34E29"/>
    <w:rsid w:val="00A37F8B"/>
    <w:rsid w:val="00A436E8"/>
    <w:rsid w:val="00A45CAE"/>
    <w:rsid w:val="00A45E3A"/>
    <w:rsid w:val="00A507C7"/>
    <w:rsid w:val="00A66272"/>
    <w:rsid w:val="00A66FDB"/>
    <w:rsid w:val="00A949E2"/>
    <w:rsid w:val="00A95D1A"/>
    <w:rsid w:val="00AC0940"/>
    <w:rsid w:val="00AC2324"/>
    <w:rsid w:val="00AC3F76"/>
    <w:rsid w:val="00AD30D0"/>
    <w:rsid w:val="00AF2852"/>
    <w:rsid w:val="00AF436A"/>
    <w:rsid w:val="00B10544"/>
    <w:rsid w:val="00B13872"/>
    <w:rsid w:val="00B256F8"/>
    <w:rsid w:val="00B50508"/>
    <w:rsid w:val="00B77147"/>
    <w:rsid w:val="00B7796D"/>
    <w:rsid w:val="00B80635"/>
    <w:rsid w:val="00B87541"/>
    <w:rsid w:val="00B91DA5"/>
    <w:rsid w:val="00BB4FFA"/>
    <w:rsid w:val="00BD50DC"/>
    <w:rsid w:val="00BF213D"/>
    <w:rsid w:val="00BF7AFD"/>
    <w:rsid w:val="00C16782"/>
    <w:rsid w:val="00C17221"/>
    <w:rsid w:val="00C24421"/>
    <w:rsid w:val="00C42A92"/>
    <w:rsid w:val="00C42AEC"/>
    <w:rsid w:val="00C76E5B"/>
    <w:rsid w:val="00C91B6C"/>
    <w:rsid w:val="00C95D79"/>
    <w:rsid w:val="00CB1ED8"/>
    <w:rsid w:val="00CC5821"/>
    <w:rsid w:val="00CD4D22"/>
    <w:rsid w:val="00CE5FF1"/>
    <w:rsid w:val="00CF7C56"/>
    <w:rsid w:val="00D07192"/>
    <w:rsid w:val="00D172B8"/>
    <w:rsid w:val="00D31ABC"/>
    <w:rsid w:val="00D33CC8"/>
    <w:rsid w:val="00D44174"/>
    <w:rsid w:val="00D47779"/>
    <w:rsid w:val="00D604B7"/>
    <w:rsid w:val="00D626D6"/>
    <w:rsid w:val="00D64744"/>
    <w:rsid w:val="00D76D2C"/>
    <w:rsid w:val="00DA4F88"/>
    <w:rsid w:val="00DA7161"/>
    <w:rsid w:val="00DB6223"/>
    <w:rsid w:val="00DC0330"/>
    <w:rsid w:val="00DC54B9"/>
    <w:rsid w:val="00DC5C6F"/>
    <w:rsid w:val="00DD2A63"/>
    <w:rsid w:val="00DE1F51"/>
    <w:rsid w:val="00DF26C8"/>
    <w:rsid w:val="00DF54FE"/>
    <w:rsid w:val="00E04E12"/>
    <w:rsid w:val="00E13861"/>
    <w:rsid w:val="00E146BB"/>
    <w:rsid w:val="00E2314F"/>
    <w:rsid w:val="00E23BE7"/>
    <w:rsid w:val="00E25417"/>
    <w:rsid w:val="00E467BB"/>
    <w:rsid w:val="00E5426A"/>
    <w:rsid w:val="00E56BED"/>
    <w:rsid w:val="00E70137"/>
    <w:rsid w:val="00E851E2"/>
    <w:rsid w:val="00E85EC5"/>
    <w:rsid w:val="00E86562"/>
    <w:rsid w:val="00EB344A"/>
    <w:rsid w:val="00EE6CEA"/>
    <w:rsid w:val="00EF0F3D"/>
    <w:rsid w:val="00EF7ED1"/>
    <w:rsid w:val="00F04282"/>
    <w:rsid w:val="00F059F0"/>
    <w:rsid w:val="00F130E3"/>
    <w:rsid w:val="00F15CCD"/>
    <w:rsid w:val="00F21A35"/>
    <w:rsid w:val="00F42204"/>
    <w:rsid w:val="00F5691D"/>
    <w:rsid w:val="00F80241"/>
    <w:rsid w:val="00F804BB"/>
    <w:rsid w:val="00F84A60"/>
    <w:rsid w:val="00FA31A7"/>
    <w:rsid w:val="00FA3A11"/>
    <w:rsid w:val="00FD0627"/>
    <w:rsid w:val="00FE00B8"/>
    <w:rsid w:val="00FE02D8"/>
    <w:rsid w:val="00FE4320"/>
    <w:rsid w:val="00FE754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3F0679"/>
  <w15:docId w15:val="{D2BF8CA5-D62E-42D3-8C75-4C86C5950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6321"/>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793EA2"/>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16782"/>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507C7"/>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C1678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678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678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678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678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78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6562"/>
    <w:pPr>
      <w:ind w:left="720"/>
      <w:contextualSpacing/>
    </w:pPr>
  </w:style>
  <w:style w:type="character" w:customStyle="1" w:styleId="Heading1Char">
    <w:name w:val="Heading 1 Char"/>
    <w:basedOn w:val="DefaultParagraphFont"/>
    <w:link w:val="Heading1"/>
    <w:uiPriority w:val="9"/>
    <w:rsid w:val="00C16782"/>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846980"/>
    <w:pPr>
      <w:outlineLvl w:val="9"/>
    </w:pPr>
  </w:style>
  <w:style w:type="paragraph" w:styleId="TOC1">
    <w:name w:val="toc 1"/>
    <w:basedOn w:val="Normal"/>
    <w:next w:val="Normal"/>
    <w:autoRedefine/>
    <w:uiPriority w:val="39"/>
    <w:unhideWhenUsed/>
    <w:rsid w:val="00AC0940"/>
    <w:pPr>
      <w:tabs>
        <w:tab w:val="left" w:pos="440"/>
        <w:tab w:val="right" w:leader="dot" w:pos="8827"/>
      </w:tabs>
      <w:spacing w:after="100"/>
    </w:pPr>
    <w:rPr>
      <w:b/>
      <w:noProof/>
      <w:lang w:val="pl-PL"/>
    </w:rPr>
  </w:style>
  <w:style w:type="character" w:styleId="Hyperlink">
    <w:name w:val="Hyperlink"/>
    <w:basedOn w:val="DefaultParagraphFont"/>
    <w:uiPriority w:val="99"/>
    <w:unhideWhenUsed/>
    <w:rsid w:val="00846980"/>
    <w:rPr>
      <w:color w:val="0563C1" w:themeColor="hyperlink"/>
      <w:u w:val="single"/>
    </w:rPr>
  </w:style>
  <w:style w:type="character" w:customStyle="1" w:styleId="Heading2Char">
    <w:name w:val="Heading 2 Char"/>
    <w:basedOn w:val="DefaultParagraphFont"/>
    <w:link w:val="Heading2"/>
    <w:uiPriority w:val="9"/>
    <w:rsid w:val="00C16782"/>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507C7"/>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C1678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1678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678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678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67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6782"/>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C16782"/>
    <w:pPr>
      <w:spacing w:after="100"/>
      <w:ind w:left="220"/>
    </w:pPr>
  </w:style>
  <w:style w:type="paragraph" w:customStyle="1" w:styleId="Default">
    <w:name w:val="Default"/>
    <w:rsid w:val="00C17221"/>
    <w:pPr>
      <w:autoSpaceDE w:val="0"/>
      <w:autoSpaceDN w:val="0"/>
      <w:adjustRightInd w:val="0"/>
      <w:spacing w:after="0" w:line="240" w:lineRule="auto"/>
    </w:pPr>
    <w:rPr>
      <w:rFonts w:ascii="Times New Roman" w:hAnsi="Times New Roman" w:cs="Times New Roman"/>
      <w:color w:val="000000"/>
      <w:sz w:val="24"/>
      <w:szCs w:val="24"/>
    </w:rPr>
  </w:style>
  <w:style w:type="paragraph" w:styleId="EndnoteText">
    <w:name w:val="endnote text"/>
    <w:basedOn w:val="Normal"/>
    <w:link w:val="EndnoteTextChar"/>
    <w:uiPriority w:val="99"/>
    <w:semiHidden/>
    <w:unhideWhenUsed/>
    <w:rsid w:val="000D3C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D3CE9"/>
    <w:rPr>
      <w:rFonts w:ascii="Times New Roman" w:hAnsi="Times New Roman"/>
      <w:sz w:val="20"/>
      <w:szCs w:val="20"/>
    </w:rPr>
  </w:style>
  <w:style w:type="character" w:styleId="EndnoteReference">
    <w:name w:val="endnote reference"/>
    <w:basedOn w:val="DefaultParagraphFont"/>
    <w:uiPriority w:val="99"/>
    <w:semiHidden/>
    <w:unhideWhenUsed/>
    <w:rsid w:val="000D3CE9"/>
    <w:rPr>
      <w:vertAlign w:val="superscript"/>
    </w:rPr>
  </w:style>
  <w:style w:type="table" w:styleId="TableGrid">
    <w:name w:val="Table Grid"/>
    <w:basedOn w:val="TableNormal"/>
    <w:uiPriority w:val="39"/>
    <w:rsid w:val="00110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1430BE"/>
    <w:pPr>
      <w:spacing w:after="100"/>
      <w:ind w:left="480"/>
    </w:pPr>
  </w:style>
  <w:style w:type="paragraph" w:styleId="Header">
    <w:name w:val="header"/>
    <w:basedOn w:val="Normal"/>
    <w:link w:val="HeaderChar"/>
    <w:uiPriority w:val="99"/>
    <w:unhideWhenUsed/>
    <w:rsid w:val="005A7B36"/>
    <w:pPr>
      <w:tabs>
        <w:tab w:val="center" w:pos="4703"/>
        <w:tab w:val="right" w:pos="9406"/>
      </w:tabs>
      <w:spacing w:after="0" w:line="240" w:lineRule="auto"/>
    </w:pPr>
  </w:style>
  <w:style w:type="character" w:customStyle="1" w:styleId="HeaderChar">
    <w:name w:val="Header Char"/>
    <w:basedOn w:val="DefaultParagraphFont"/>
    <w:link w:val="Header"/>
    <w:uiPriority w:val="99"/>
    <w:rsid w:val="005A7B36"/>
    <w:rPr>
      <w:rFonts w:ascii="Times New Roman" w:hAnsi="Times New Roman"/>
      <w:sz w:val="24"/>
    </w:rPr>
  </w:style>
  <w:style w:type="paragraph" w:styleId="Footer">
    <w:name w:val="footer"/>
    <w:basedOn w:val="Normal"/>
    <w:link w:val="FooterChar"/>
    <w:uiPriority w:val="99"/>
    <w:unhideWhenUsed/>
    <w:rsid w:val="005A7B36"/>
    <w:pPr>
      <w:tabs>
        <w:tab w:val="center" w:pos="4703"/>
        <w:tab w:val="right" w:pos="9406"/>
      </w:tabs>
      <w:spacing w:after="0" w:line="240" w:lineRule="auto"/>
    </w:pPr>
  </w:style>
  <w:style w:type="character" w:customStyle="1" w:styleId="FooterChar">
    <w:name w:val="Footer Char"/>
    <w:basedOn w:val="DefaultParagraphFont"/>
    <w:link w:val="Footer"/>
    <w:uiPriority w:val="99"/>
    <w:rsid w:val="005A7B36"/>
    <w:rPr>
      <w:rFonts w:ascii="Times New Roman" w:hAnsi="Times New Roman"/>
      <w:sz w:val="24"/>
    </w:rPr>
  </w:style>
  <w:style w:type="character" w:styleId="PlaceholderText">
    <w:name w:val="Placeholder Text"/>
    <w:basedOn w:val="DefaultParagraphFont"/>
    <w:uiPriority w:val="99"/>
    <w:semiHidden/>
    <w:rsid w:val="009A07FE"/>
    <w:rPr>
      <w:color w:val="808080"/>
    </w:rPr>
  </w:style>
  <w:style w:type="paragraph" w:styleId="Title">
    <w:name w:val="Title"/>
    <w:basedOn w:val="Normal"/>
    <w:next w:val="Normal"/>
    <w:link w:val="TitleChar"/>
    <w:uiPriority w:val="10"/>
    <w:qFormat/>
    <w:rsid w:val="00201F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1FC8"/>
    <w:rPr>
      <w:rFonts w:asciiTheme="majorHAnsi" w:eastAsiaTheme="majorEastAsia" w:hAnsiTheme="majorHAnsi" w:cstheme="majorBidi"/>
      <w:spacing w:val="-10"/>
      <w:kern w:val="28"/>
      <w:sz w:val="56"/>
      <w:szCs w:val="56"/>
    </w:rPr>
  </w:style>
  <w:style w:type="table" w:customStyle="1" w:styleId="GridTable4-Accent51">
    <w:name w:val="Grid Table 4 - Accent 51"/>
    <w:basedOn w:val="TableNormal"/>
    <w:uiPriority w:val="49"/>
    <w:rsid w:val="00EF7ED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51">
    <w:name w:val="Grid Table 5 Dark - Accent 51"/>
    <w:basedOn w:val="TableNormal"/>
    <w:uiPriority w:val="50"/>
    <w:rsid w:val="00EF7E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BalloonText">
    <w:name w:val="Balloon Text"/>
    <w:basedOn w:val="Normal"/>
    <w:link w:val="BalloonTextChar"/>
    <w:uiPriority w:val="99"/>
    <w:semiHidden/>
    <w:unhideWhenUsed/>
    <w:rsid w:val="008601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010D"/>
    <w:rPr>
      <w:rFonts w:ascii="Tahoma" w:hAnsi="Tahoma" w:cs="Tahoma"/>
      <w:sz w:val="16"/>
      <w:szCs w:val="16"/>
    </w:rPr>
  </w:style>
  <w:style w:type="paragraph" w:styleId="Revision">
    <w:name w:val="Revision"/>
    <w:hidden/>
    <w:uiPriority w:val="99"/>
    <w:semiHidden/>
    <w:rsid w:val="0086010D"/>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86010D"/>
    <w:rPr>
      <w:sz w:val="16"/>
      <w:szCs w:val="16"/>
    </w:rPr>
  </w:style>
  <w:style w:type="paragraph" w:styleId="CommentText">
    <w:name w:val="annotation text"/>
    <w:basedOn w:val="Normal"/>
    <w:link w:val="CommentTextChar"/>
    <w:uiPriority w:val="99"/>
    <w:semiHidden/>
    <w:unhideWhenUsed/>
    <w:rsid w:val="0086010D"/>
    <w:pPr>
      <w:spacing w:line="240" w:lineRule="auto"/>
    </w:pPr>
    <w:rPr>
      <w:sz w:val="20"/>
      <w:szCs w:val="20"/>
    </w:rPr>
  </w:style>
  <w:style w:type="character" w:customStyle="1" w:styleId="CommentTextChar">
    <w:name w:val="Comment Text Char"/>
    <w:basedOn w:val="DefaultParagraphFont"/>
    <w:link w:val="CommentText"/>
    <w:uiPriority w:val="99"/>
    <w:semiHidden/>
    <w:rsid w:val="0086010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6010D"/>
    <w:rPr>
      <w:b/>
      <w:bCs/>
    </w:rPr>
  </w:style>
  <w:style w:type="character" w:customStyle="1" w:styleId="CommentSubjectChar">
    <w:name w:val="Comment Subject Char"/>
    <w:basedOn w:val="CommentTextChar"/>
    <w:link w:val="CommentSubject"/>
    <w:uiPriority w:val="99"/>
    <w:semiHidden/>
    <w:rsid w:val="0086010D"/>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9512772">
      <w:bodyDiv w:val="1"/>
      <w:marLeft w:val="0"/>
      <w:marRight w:val="0"/>
      <w:marTop w:val="0"/>
      <w:marBottom w:val="0"/>
      <w:divBdr>
        <w:top w:val="none" w:sz="0" w:space="0" w:color="auto"/>
        <w:left w:val="none" w:sz="0" w:space="0" w:color="auto"/>
        <w:bottom w:val="none" w:sz="0" w:space="0" w:color="auto"/>
        <w:right w:val="none" w:sz="0" w:space="0" w:color="auto"/>
      </w:divBdr>
      <w:divsChild>
        <w:div w:id="62527436">
          <w:marLeft w:val="0"/>
          <w:marRight w:val="0"/>
          <w:marTop w:val="0"/>
          <w:marBottom w:val="0"/>
          <w:divBdr>
            <w:top w:val="none" w:sz="0" w:space="0" w:color="auto"/>
            <w:left w:val="none" w:sz="0" w:space="0" w:color="auto"/>
            <w:bottom w:val="none" w:sz="0" w:space="0" w:color="auto"/>
            <w:right w:val="none" w:sz="0" w:space="0" w:color="auto"/>
          </w:divBdr>
        </w:div>
        <w:div w:id="111486078">
          <w:marLeft w:val="0"/>
          <w:marRight w:val="0"/>
          <w:marTop w:val="0"/>
          <w:marBottom w:val="0"/>
          <w:divBdr>
            <w:top w:val="none" w:sz="0" w:space="0" w:color="auto"/>
            <w:left w:val="none" w:sz="0" w:space="0" w:color="auto"/>
            <w:bottom w:val="none" w:sz="0" w:space="0" w:color="auto"/>
            <w:right w:val="none" w:sz="0" w:space="0" w:color="auto"/>
          </w:divBdr>
        </w:div>
        <w:div w:id="119692070">
          <w:marLeft w:val="0"/>
          <w:marRight w:val="0"/>
          <w:marTop w:val="0"/>
          <w:marBottom w:val="0"/>
          <w:divBdr>
            <w:top w:val="none" w:sz="0" w:space="0" w:color="auto"/>
            <w:left w:val="none" w:sz="0" w:space="0" w:color="auto"/>
            <w:bottom w:val="none" w:sz="0" w:space="0" w:color="auto"/>
            <w:right w:val="none" w:sz="0" w:space="0" w:color="auto"/>
          </w:divBdr>
        </w:div>
        <w:div w:id="148061377">
          <w:marLeft w:val="0"/>
          <w:marRight w:val="0"/>
          <w:marTop w:val="0"/>
          <w:marBottom w:val="0"/>
          <w:divBdr>
            <w:top w:val="none" w:sz="0" w:space="0" w:color="auto"/>
            <w:left w:val="none" w:sz="0" w:space="0" w:color="auto"/>
            <w:bottom w:val="none" w:sz="0" w:space="0" w:color="auto"/>
            <w:right w:val="none" w:sz="0" w:space="0" w:color="auto"/>
          </w:divBdr>
        </w:div>
        <w:div w:id="270554133">
          <w:marLeft w:val="0"/>
          <w:marRight w:val="0"/>
          <w:marTop w:val="0"/>
          <w:marBottom w:val="0"/>
          <w:divBdr>
            <w:top w:val="none" w:sz="0" w:space="0" w:color="auto"/>
            <w:left w:val="none" w:sz="0" w:space="0" w:color="auto"/>
            <w:bottom w:val="none" w:sz="0" w:space="0" w:color="auto"/>
            <w:right w:val="none" w:sz="0" w:space="0" w:color="auto"/>
          </w:divBdr>
        </w:div>
        <w:div w:id="376784922">
          <w:marLeft w:val="0"/>
          <w:marRight w:val="0"/>
          <w:marTop w:val="0"/>
          <w:marBottom w:val="0"/>
          <w:divBdr>
            <w:top w:val="none" w:sz="0" w:space="0" w:color="auto"/>
            <w:left w:val="none" w:sz="0" w:space="0" w:color="auto"/>
            <w:bottom w:val="none" w:sz="0" w:space="0" w:color="auto"/>
            <w:right w:val="none" w:sz="0" w:space="0" w:color="auto"/>
          </w:divBdr>
        </w:div>
        <w:div w:id="390419531">
          <w:marLeft w:val="0"/>
          <w:marRight w:val="0"/>
          <w:marTop w:val="0"/>
          <w:marBottom w:val="0"/>
          <w:divBdr>
            <w:top w:val="none" w:sz="0" w:space="0" w:color="auto"/>
            <w:left w:val="none" w:sz="0" w:space="0" w:color="auto"/>
            <w:bottom w:val="none" w:sz="0" w:space="0" w:color="auto"/>
            <w:right w:val="none" w:sz="0" w:space="0" w:color="auto"/>
          </w:divBdr>
        </w:div>
        <w:div w:id="439423072">
          <w:marLeft w:val="0"/>
          <w:marRight w:val="0"/>
          <w:marTop w:val="0"/>
          <w:marBottom w:val="0"/>
          <w:divBdr>
            <w:top w:val="none" w:sz="0" w:space="0" w:color="auto"/>
            <w:left w:val="none" w:sz="0" w:space="0" w:color="auto"/>
            <w:bottom w:val="none" w:sz="0" w:space="0" w:color="auto"/>
            <w:right w:val="none" w:sz="0" w:space="0" w:color="auto"/>
          </w:divBdr>
        </w:div>
        <w:div w:id="455102848">
          <w:marLeft w:val="0"/>
          <w:marRight w:val="0"/>
          <w:marTop w:val="0"/>
          <w:marBottom w:val="0"/>
          <w:divBdr>
            <w:top w:val="none" w:sz="0" w:space="0" w:color="auto"/>
            <w:left w:val="none" w:sz="0" w:space="0" w:color="auto"/>
            <w:bottom w:val="none" w:sz="0" w:space="0" w:color="auto"/>
            <w:right w:val="none" w:sz="0" w:space="0" w:color="auto"/>
          </w:divBdr>
        </w:div>
        <w:div w:id="510224966">
          <w:marLeft w:val="0"/>
          <w:marRight w:val="0"/>
          <w:marTop w:val="0"/>
          <w:marBottom w:val="0"/>
          <w:divBdr>
            <w:top w:val="none" w:sz="0" w:space="0" w:color="auto"/>
            <w:left w:val="none" w:sz="0" w:space="0" w:color="auto"/>
            <w:bottom w:val="none" w:sz="0" w:space="0" w:color="auto"/>
            <w:right w:val="none" w:sz="0" w:space="0" w:color="auto"/>
          </w:divBdr>
        </w:div>
        <w:div w:id="531960225">
          <w:marLeft w:val="0"/>
          <w:marRight w:val="0"/>
          <w:marTop w:val="0"/>
          <w:marBottom w:val="0"/>
          <w:divBdr>
            <w:top w:val="none" w:sz="0" w:space="0" w:color="auto"/>
            <w:left w:val="none" w:sz="0" w:space="0" w:color="auto"/>
            <w:bottom w:val="none" w:sz="0" w:space="0" w:color="auto"/>
            <w:right w:val="none" w:sz="0" w:space="0" w:color="auto"/>
          </w:divBdr>
        </w:div>
        <w:div w:id="655115218">
          <w:marLeft w:val="0"/>
          <w:marRight w:val="0"/>
          <w:marTop w:val="0"/>
          <w:marBottom w:val="0"/>
          <w:divBdr>
            <w:top w:val="none" w:sz="0" w:space="0" w:color="auto"/>
            <w:left w:val="none" w:sz="0" w:space="0" w:color="auto"/>
            <w:bottom w:val="none" w:sz="0" w:space="0" w:color="auto"/>
            <w:right w:val="none" w:sz="0" w:space="0" w:color="auto"/>
          </w:divBdr>
        </w:div>
        <w:div w:id="688725103">
          <w:marLeft w:val="0"/>
          <w:marRight w:val="0"/>
          <w:marTop w:val="0"/>
          <w:marBottom w:val="0"/>
          <w:divBdr>
            <w:top w:val="none" w:sz="0" w:space="0" w:color="auto"/>
            <w:left w:val="none" w:sz="0" w:space="0" w:color="auto"/>
            <w:bottom w:val="none" w:sz="0" w:space="0" w:color="auto"/>
            <w:right w:val="none" w:sz="0" w:space="0" w:color="auto"/>
          </w:divBdr>
        </w:div>
        <w:div w:id="788547171">
          <w:marLeft w:val="0"/>
          <w:marRight w:val="0"/>
          <w:marTop w:val="0"/>
          <w:marBottom w:val="0"/>
          <w:divBdr>
            <w:top w:val="none" w:sz="0" w:space="0" w:color="auto"/>
            <w:left w:val="none" w:sz="0" w:space="0" w:color="auto"/>
            <w:bottom w:val="none" w:sz="0" w:space="0" w:color="auto"/>
            <w:right w:val="none" w:sz="0" w:space="0" w:color="auto"/>
          </w:divBdr>
        </w:div>
        <w:div w:id="806506436">
          <w:marLeft w:val="0"/>
          <w:marRight w:val="0"/>
          <w:marTop w:val="0"/>
          <w:marBottom w:val="0"/>
          <w:divBdr>
            <w:top w:val="none" w:sz="0" w:space="0" w:color="auto"/>
            <w:left w:val="none" w:sz="0" w:space="0" w:color="auto"/>
            <w:bottom w:val="none" w:sz="0" w:space="0" w:color="auto"/>
            <w:right w:val="none" w:sz="0" w:space="0" w:color="auto"/>
          </w:divBdr>
        </w:div>
        <w:div w:id="817575338">
          <w:marLeft w:val="0"/>
          <w:marRight w:val="0"/>
          <w:marTop w:val="0"/>
          <w:marBottom w:val="0"/>
          <w:divBdr>
            <w:top w:val="none" w:sz="0" w:space="0" w:color="auto"/>
            <w:left w:val="none" w:sz="0" w:space="0" w:color="auto"/>
            <w:bottom w:val="none" w:sz="0" w:space="0" w:color="auto"/>
            <w:right w:val="none" w:sz="0" w:space="0" w:color="auto"/>
          </w:divBdr>
        </w:div>
        <w:div w:id="836305099">
          <w:marLeft w:val="0"/>
          <w:marRight w:val="0"/>
          <w:marTop w:val="0"/>
          <w:marBottom w:val="0"/>
          <w:divBdr>
            <w:top w:val="none" w:sz="0" w:space="0" w:color="auto"/>
            <w:left w:val="none" w:sz="0" w:space="0" w:color="auto"/>
            <w:bottom w:val="none" w:sz="0" w:space="0" w:color="auto"/>
            <w:right w:val="none" w:sz="0" w:space="0" w:color="auto"/>
          </w:divBdr>
        </w:div>
        <w:div w:id="963652671">
          <w:marLeft w:val="0"/>
          <w:marRight w:val="0"/>
          <w:marTop w:val="0"/>
          <w:marBottom w:val="0"/>
          <w:divBdr>
            <w:top w:val="none" w:sz="0" w:space="0" w:color="auto"/>
            <w:left w:val="none" w:sz="0" w:space="0" w:color="auto"/>
            <w:bottom w:val="none" w:sz="0" w:space="0" w:color="auto"/>
            <w:right w:val="none" w:sz="0" w:space="0" w:color="auto"/>
          </w:divBdr>
        </w:div>
        <w:div w:id="1019694730">
          <w:marLeft w:val="0"/>
          <w:marRight w:val="0"/>
          <w:marTop w:val="0"/>
          <w:marBottom w:val="0"/>
          <w:divBdr>
            <w:top w:val="none" w:sz="0" w:space="0" w:color="auto"/>
            <w:left w:val="none" w:sz="0" w:space="0" w:color="auto"/>
            <w:bottom w:val="none" w:sz="0" w:space="0" w:color="auto"/>
            <w:right w:val="none" w:sz="0" w:space="0" w:color="auto"/>
          </w:divBdr>
        </w:div>
        <w:div w:id="1047488892">
          <w:marLeft w:val="0"/>
          <w:marRight w:val="0"/>
          <w:marTop w:val="0"/>
          <w:marBottom w:val="0"/>
          <w:divBdr>
            <w:top w:val="none" w:sz="0" w:space="0" w:color="auto"/>
            <w:left w:val="none" w:sz="0" w:space="0" w:color="auto"/>
            <w:bottom w:val="none" w:sz="0" w:space="0" w:color="auto"/>
            <w:right w:val="none" w:sz="0" w:space="0" w:color="auto"/>
          </w:divBdr>
        </w:div>
        <w:div w:id="1211263764">
          <w:marLeft w:val="0"/>
          <w:marRight w:val="0"/>
          <w:marTop w:val="0"/>
          <w:marBottom w:val="0"/>
          <w:divBdr>
            <w:top w:val="none" w:sz="0" w:space="0" w:color="auto"/>
            <w:left w:val="none" w:sz="0" w:space="0" w:color="auto"/>
            <w:bottom w:val="none" w:sz="0" w:space="0" w:color="auto"/>
            <w:right w:val="none" w:sz="0" w:space="0" w:color="auto"/>
          </w:divBdr>
        </w:div>
        <w:div w:id="1226575177">
          <w:marLeft w:val="0"/>
          <w:marRight w:val="0"/>
          <w:marTop w:val="0"/>
          <w:marBottom w:val="0"/>
          <w:divBdr>
            <w:top w:val="none" w:sz="0" w:space="0" w:color="auto"/>
            <w:left w:val="none" w:sz="0" w:space="0" w:color="auto"/>
            <w:bottom w:val="none" w:sz="0" w:space="0" w:color="auto"/>
            <w:right w:val="none" w:sz="0" w:space="0" w:color="auto"/>
          </w:divBdr>
        </w:div>
        <w:div w:id="1250848572">
          <w:marLeft w:val="0"/>
          <w:marRight w:val="0"/>
          <w:marTop w:val="0"/>
          <w:marBottom w:val="0"/>
          <w:divBdr>
            <w:top w:val="none" w:sz="0" w:space="0" w:color="auto"/>
            <w:left w:val="none" w:sz="0" w:space="0" w:color="auto"/>
            <w:bottom w:val="none" w:sz="0" w:space="0" w:color="auto"/>
            <w:right w:val="none" w:sz="0" w:space="0" w:color="auto"/>
          </w:divBdr>
        </w:div>
        <w:div w:id="1288195616">
          <w:marLeft w:val="0"/>
          <w:marRight w:val="0"/>
          <w:marTop w:val="0"/>
          <w:marBottom w:val="0"/>
          <w:divBdr>
            <w:top w:val="none" w:sz="0" w:space="0" w:color="auto"/>
            <w:left w:val="none" w:sz="0" w:space="0" w:color="auto"/>
            <w:bottom w:val="none" w:sz="0" w:space="0" w:color="auto"/>
            <w:right w:val="none" w:sz="0" w:space="0" w:color="auto"/>
          </w:divBdr>
        </w:div>
        <w:div w:id="1310086362">
          <w:marLeft w:val="0"/>
          <w:marRight w:val="0"/>
          <w:marTop w:val="0"/>
          <w:marBottom w:val="0"/>
          <w:divBdr>
            <w:top w:val="none" w:sz="0" w:space="0" w:color="auto"/>
            <w:left w:val="none" w:sz="0" w:space="0" w:color="auto"/>
            <w:bottom w:val="none" w:sz="0" w:space="0" w:color="auto"/>
            <w:right w:val="none" w:sz="0" w:space="0" w:color="auto"/>
          </w:divBdr>
        </w:div>
        <w:div w:id="1316716221">
          <w:marLeft w:val="0"/>
          <w:marRight w:val="0"/>
          <w:marTop w:val="0"/>
          <w:marBottom w:val="0"/>
          <w:divBdr>
            <w:top w:val="none" w:sz="0" w:space="0" w:color="auto"/>
            <w:left w:val="none" w:sz="0" w:space="0" w:color="auto"/>
            <w:bottom w:val="none" w:sz="0" w:space="0" w:color="auto"/>
            <w:right w:val="none" w:sz="0" w:space="0" w:color="auto"/>
          </w:divBdr>
        </w:div>
        <w:div w:id="1333726347">
          <w:marLeft w:val="0"/>
          <w:marRight w:val="0"/>
          <w:marTop w:val="0"/>
          <w:marBottom w:val="0"/>
          <w:divBdr>
            <w:top w:val="none" w:sz="0" w:space="0" w:color="auto"/>
            <w:left w:val="none" w:sz="0" w:space="0" w:color="auto"/>
            <w:bottom w:val="none" w:sz="0" w:space="0" w:color="auto"/>
            <w:right w:val="none" w:sz="0" w:space="0" w:color="auto"/>
          </w:divBdr>
        </w:div>
        <w:div w:id="1344013409">
          <w:marLeft w:val="0"/>
          <w:marRight w:val="0"/>
          <w:marTop w:val="0"/>
          <w:marBottom w:val="0"/>
          <w:divBdr>
            <w:top w:val="none" w:sz="0" w:space="0" w:color="auto"/>
            <w:left w:val="none" w:sz="0" w:space="0" w:color="auto"/>
            <w:bottom w:val="none" w:sz="0" w:space="0" w:color="auto"/>
            <w:right w:val="none" w:sz="0" w:space="0" w:color="auto"/>
          </w:divBdr>
        </w:div>
        <w:div w:id="1352225481">
          <w:marLeft w:val="0"/>
          <w:marRight w:val="0"/>
          <w:marTop w:val="0"/>
          <w:marBottom w:val="0"/>
          <w:divBdr>
            <w:top w:val="none" w:sz="0" w:space="0" w:color="auto"/>
            <w:left w:val="none" w:sz="0" w:space="0" w:color="auto"/>
            <w:bottom w:val="none" w:sz="0" w:space="0" w:color="auto"/>
            <w:right w:val="none" w:sz="0" w:space="0" w:color="auto"/>
          </w:divBdr>
        </w:div>
        <w:div w:id="1426222446">
          <w:marLeft w:val="0"/>
          <w:marRight w:val="0"/>
          <w:marTop w:val="0"/>
          <w:marBottom w:val="0"/>
          <w:divBdr>
            <w:top w:val="none" w:sz="0" w:space="0" w:color="auto"/>
            <w:left w:val="none" w:sz="0" w:space="0" w:color="auto"/>
            <w:bottom w:val="none" w:sz="0" w:space="0" w:color="auto"/>
            <w:right w:val="none" w:sz="0" w:space="0" w:color="auto"/>
          </w:divBdr>
        </w:div>
        <w:div w:id="1436093358">
          <w:marLeft w:val="0"/>
          <w:marRight w:val="0"/>
          <w:marTop w:val="0"/>
          <w:marBottom w:val="0"/>
          <w:divBdr>
            <w:top w:val="none" w:sz="0" w:space="0" w:color="auto"/>
            <w:left w:val="none" w:sz="0" w:space="0" w:color="auto"/>
            <w:bottom w:val="none" w:sz="0" w:space="0" w:color="auto"/>
            <w:right w:val="none" w:sz="0" w:space="0" w:color="auto"/>
          </w:divBdr>
        </w:div>
        <w:div w:id="1498643838">
          <w:marLeft w:val="0"/>
          <w:marRight w:val="0"/>
          <w:marTop w:val="0"/>
          <w:marBottom w:val="0"/>
          <w:divBdr>
            <w:top w:val="none" w:sz="0" w:space="0" w:color="auto"/>
            <w:left w:val="none" w:sz="0" w:space="0" w:color="auto"/>
            <w:bottom w:val="none" w:sz="0" w:space="0" w:color="auto"/>
            <w:right w:val="none" w:sz="0" w:space="0" w:color="auto"/>
          </w:divBdr>
        </w:div>
        <w:div w:id="1563062114">
          <w:marLeft w:val="0"/>
          <w:marRight w:val="0"/>
          <w:marTop w:val="0"/>
          <w:marBottom w:val="0"/>
          <w:divBdr>
            <w:top w:val="none" w:sz="0" w:space="0" w:color="auto"/>
            <w:left w:val="none" w:sz="0" w:space="0" w:color="auto"/>
            <w:bottom w:val="none" w:sz="0" w:space="0" w:color="auto"/>
            <w:right w:val="none" w:sz="0" w:space="0" w:color="auto"/>
          </w:divBdr>
        </w:div>
        <w:div w:id="1634292400">
          <w:marLeft w:val="0"/>
          <w:marRight w:val="0"/>
          <w:marTop w:val="0"/>
          <w:marBottom w:val="0"/>
          <w:divBdr>
            <w:top w:val="none" w:sz="0" w:space="0" w:color="auto"/>
            <w:left w:val="none" w:sz="0" w:space="0" w:color="auto"/>
            <w:bottom w:val="none" w:sz="0" w:space="0" w:color="auto"/>
            <w:right w:val="none" w:sz="0" w:space="0" w:color="auto"/>
          </w:divBdr>
        </w:div>
        <w:div w:id="1693069772">
          <w:marLeft w:val="0"/>
          <w:marRight w:val="0"/>
          <w:marTop w:val="0"/>
          <w:marBottom w:val="0"/>
          <w:divBdr>
            <w:top w:val="none" w:sz="0" w:space="0" w:color="auto"/>
            <w:left w:val="none" w:sz="0" w:space="0" w:color="auto"/>
            <w:bottom w:val="none" w:sz="0" w:space="0" w:color="auto"/>
            <w:right w:val="none" w:sz="0" w:space="0" w:color="auto"/>
          </w:divBdr>
        </w:div>
        <w:div w:id="1708482444">
          <w:marLeft w:val="0"/>
          <w:marRight w:val="0"/>
          <w:marTop w:val="0"/>
          <w:marBottom w:val="0"/>
          <w:divBdr>
            <w:top w:val="none" w:sz="0" w:space="0" w:color="auto"/>
            <w:left w:val="none" w:sz="0" w:space="0" w:color="auto"/>
            <w:bottom w:val="none" w:sz="0" w:space="0" w:color="auto"/>
            <w:right w:val="none" w:sz="0" w:space="0" w:color="auto"/>
          </w:divBdr>
        </w:div>
        <w:div w:id="1721978850">
          <w:marLeft w:val="0"/>
          <w:marRight w:val="0"/>
          <w:marTop w:val="0"/>
          <w:marBottom w:val="0"/>
          <w:divBdr>
            <w:top w:val="none" w:sz="0" w:space="0" w:color="auto"/>
            <w:left w:val="none" w:sz="0" w:space="0" w:color="auto"/>
            <w:bottom w:val="none" w:sz="0" w:space="0" w:color="auto"/>
            <w:right w:val="none" w:sz="0" w:space="0" w:color="auto"/>
          </w:divBdr>
        </w:div>
        <w:div w:id="1726686100">
          <w:marLeft w:val="0"/>
          <w:marRight w:val="0"/>
          <w:marTop w:val="0"/>
          <w:marBottom w:val="0"/>
          <w:divBdr>
            <w:top w:val="none" w:sz="0" w:space="0" w:color="auto"/>
            <w:left w:val="none" w:sz="0" w:space="0" w:color="auto"/>
            <w:bottom w:val="none" w:sz="0" w:space="0" w:color="auto"/>
            <w:right w:val="none" w:sz="0" w:space="0" w:color="auto"/>
          </w:divBdr>
        </w:div>
        <w:div w:id="1765687475">
          <w:marLeft w:val="0"/>
          <w:marRight w:val="0"/>
          <w:marTop w:val="0"/>
          <w:marBottom w:val="0"/>
          <w:divBdr>
            <w:top w:val="none" w:sz="0" w:space="0" w:color="auto"/>
            <w:left w:val="none" w:sz="0" w:space="0" w:color="auto"/>
            <w:bottom w:val="none" w:sz="0" w:space="0" w:color="auto"/>
            <w:right w:val="none" w:sz="0" w:space="0" w:color="auto"/>
          </w:divBdr>
        </w:div>
        <w:div w:id="1883636333">
          <w:marLeft w:val="0"/>
          <w:marRight w:val="0"/>
          <w:marTop w:val="0"/>
          <w:marBottom w:val="0"/>
          <w:divBdr>
            <w:top w:val="none" w:sz="0" w:space="0" w:color="auto"/>
            <w:left w:val="none" w:sz="0" w:space="0" w:color="auto"/>
            <w:bottom w:val="none" w:sz="0" w:space="0" w:color="auto"/>
            <w:right w:val="none" w:sz="0" w:space="0" w:color="auto"/>
          </w:divBdr>
        </w:div>
        <w:div w:id="1946495625">
          <w:marLeft w:val="0"/>
          <w:marRight w:val="0"/>
          <w:marTop w:val="0"/>
          <w:marBottom w:val="0"/>
          <w:divBdr>
            <w:top w:val="none" w:sz="0" w:space="0" w:color="auto"/>
            <w:left w:val="none" w:sz="0" w:space="0" w:color="auto"/>
            <w:bottom w:val="none" w:sz="0" w:space="0" w:color="auto"/>
            <w:right w:val="none" w:sz="0" w:space="0" w:color="auto"/>
          </w:divBdr>
        </w:div>
        <w:div w:id="1996301119">
          <w:marLeft w:val="0"/>
          <w:marRight w:val="0"/>
          <w:marTop w:val="0"/>
          <w:marBottom w:val="0"/>
          <w:divBdr>
            <w:top w:val="none" w:sz="0" w:space="0" w:color="auto"/>
            <w:left w:val="none" w:sz="0" w:space="0" w:color="auto"/>
            <w:bottom w:val="none" w:sz="0" w:space="0" w:color="auto"/>
            <w:right w:val="none" w:sz="0" w:space="0" w:color="auto"/>
          </w:divBdr>
        </w:div>
        <w:div w:id="2003654736">
          <w:marLeft w:val="0"/>
          <w:marRight w:val="0"/>
          <w:marTop w:val="0"/>
          <w:marBottom w:val="0"/>
          <w:divBdr>
            <w:top w:val="none" w:sz="0" w:space="0" w:color="auto"/>
            <w:left w:val="none" w:sz="0" w:space="0" w:color="auto"/>
            <w:bottom w:val="none" w:sz="0" w:space="0" w:color="auto"/>
            <w:right w:val="none" w:sz="0" w:space="0" w:color="auto"/>
          </w:divBdr>
        </w:div>
        <w:div w:id="2026514587">
          <w:marLeft w:val="0"/>
          <w:marRight w:val="0"/>
          <w:marTop w:val="0"/>
          <w:marBottom w:val="0"/>
          <w:divBdr>
            <w:top w:val="none" w:sz="0" w:space="0" w:color="auto"/>
            <w:left w:val="none" w:sz="0" w:space="0" w:color="auto"/>
            <w:bottom w:val="none" w:sz="0" w:space="0" w:color="auto"/>
            <w:right w:val="none" w:sz="0" w:space="0" w:color="auto"/>
          </w:divBdr>
        </w:div>
        <w:div w:id="2099280656">
          <w:marLeft w:val="0"/>
          <w:marRight w:val="0"/>
          <w:marTop w:val="0"/>
          <w:marBottom w:val="0"/>
          <w:divBdr>
            <w:top w:val="none" w:sz="0" w:space="0" w:color="auto"/>
            <w:left w:val="none" w:sz="0" w:space="0" w:color="auto"/>
            <w:bottom w:val="none" w:sz="0" w:space="0" w:color="auto"/>
            <w:right w:val="none" w:sz="0" w:space="0" w:color="auto"/>
          </w:divBdr>
        </w:div>
        <w:div w:id="2128741853">
          <w:marLeft w:val="0"/>
          <w:marRight w:val="0"/>
          <w:marTop w:val="0"/>
          <w:marBottom w:val="0"/>
          <w:divBdr>
            <w:top w:val="none" w:sz="0" w:space="0" w:color="auto"/>
            <w:left w:val="none" w:sz="0" w:space="0" w:color="auto"/>
            <w:bottom w:val="none" w:sz="0" w:space="0" w:color="auto"/>
            <w:right w:val="none" w:sz="0" w:space="0" w:color="auto"/>
          </w:divBdr>
        </w:div>
      </w:divsChild>
    </w:div>
    <w:div w:id="2041781837">
      <w:bodyDiv w:val="1"/>
      <w:marLeft w:val="0"/>
      <w:marRight w:val="0"/>
      <w:marTop w:val="0"/>
      <w:marBottom w:val="0"/>
      <w:divBdr>
        <w:top w:val="none" w:sz="0" w:space="0" w:color="auto"/>
        <w:left w:val="none" w:sz="0" w:space="0" w:color="auto"/>
        <w:bottom w:val="none" w:sz="0" w:space="0" w:color="auto"/>
        <w:right w:val="none" w:sz="0" w:space="0" w:color="auto"/>
      </w:divBdr>
      <w:divsChild>
        <w:div w:id="432436834">
          <w:marLeft w:val="0"/>
          <w:marRight w:val="0"/>
          <w:marTop w:val="0"/>
          <w:marBottom w:val="0"/>
          <w:divBdr>
            <w:top w:val="none" w:sz="0" w:space="0" w:color="auto"/>
            <w:left w:val="none" w:sz="0" w:space="0" w:color="auto"/>
            <w:bottom w:val="none" w:sz="0" w:space="0" w:color="auto"/>
            <w:right w:val="none" w:sz="0" w:space="0" w:color="auto"/>
          </w:divBdr>
        </w:div>
        <w:div w:id="477919106">
          <w:marLeft w:val="0"/>
          <w:marRight w:val="0"/>
          <w:marTop w:val="0"/>
          <w:marBottom w:val="0"/>
          <w:divBdr>
            <w:top w:val="none" w:sz="0" w:space="0" w:color="auto"/>
            <w:left w:val="none" w:sz="0" w:space="0" w:color="auto"/>
            <w:bottom w:val="none" w:sz="0" w:space="0" w:color="auto"/>
            <w:right w:val="none" w:sz="0" w:space="0" w:color="auto"/>
          </w:divBdr>
        </w:div>
        <w:div w:id="485242182">
          <w:marLeft w:val="0"/>
          <w:marRight w:val="0"/>
          <w:marTop w:val="0"/>
          <w:marBottom w:val="0"/>
          <w:divBdr>
            <w:top w:val="none" w:sz="0" w:space="0" w:color="auto"/>
            <w:left w:val="none" w:sz="0" w:space="0" w:color="auto"/>
            <w:bottom w:val="none" w:sz="0" w:space="0" w:color="auto"/>
            <w:right w:val="none" w:sz="0" w:space="0" w:color="auto"/>
          </w:divBdr>
        </w:div>
        <w:div w:id="656153573">
          <w:marLeft w:val="0"/>
          <w:marRight w:val="0"/>
          <w:marTop w:val="0"/>
          <w:marBottom w:val="0"/>
          <w:divBdr>
            <w:top w:val="none" w:sz="0" w:space="0" w:color="auto"/>
            <w:left w:val="none" w:sz="0" w:space="0" w:color="auto"/>
            <w:bottom w:val="none" w:sz="0" w:space="0" w:color="auto"/>
            <w:right w:val="none" w:sz="0" w:space="0" w:color="auto"/>
          </w:divBdr>
        </w:div>
        <w:div w:id="769424461">
          <w:marLeft w:val="0"/>
          <w:marRight w:val="0"/>
          <w:marTop w:val="0"/>
          <w:marBottom w:val="0"/>
          <w:divBdr>
            <w:top w:val="none" w:sz="0" w:space="0" w:color="auto"/>
            <w:left w:val="none" w:sz="0" w:space="0" w:color="auto"/>
            <w:bottom w:val="none" w:sz="0" w:space="0" w:color="auto"/>
            <w:right w:val="none" w:sz="0" w:space="0" w:color="auto"/>
          </w:divBdr>
        </w:div>
        <w:div w:id="1089349944">
          <w:marLeft w:val="0"/>
          <w:marRight w:val="0"/>
          <w:marTop w:val="0"/>
          <w:marBottom w:val="0"/>
          <w:divBdr>
            <w:top w:val="none" w:sz="0" w:space="0" w:color="auto"/>
            <w:left w:val="none" w:sz="0" w:space="0" w:color="auto"/>
            <w:bottom w:val="none" w:sz="0" w:space="0" w:color="auto"/>
            <w:right w:val="none" w:sz="0" w:space="0" w:color="auto"/>
          </w:divBdr>
        </w:div>
        <w:div w:id="1313563505">
          <w:marLeft w:val="0"/>
          <w:marRight w:val="0"/>
          <w:marTop w:val="0"/>
          <w:marBottom w:val="0"/>
          <w:divBdr>
            <w:top w:val="none" w:sz="0" w:space="0" w:color="auto"/>
            <w:left w:val="none" w:sz="0" w:space="0" w:color="auto"/>
            <w:bottom w:val="none" w:sz="0" w:space="0" w:color="auto"/>
            <w:right w:val="none" w:sz="0" w:space="0" w:color="auto"/>
          </w:divBdr>
        </w:div>
        <w:div w:id="1402946522">
          <w:marLeft w:val="0"/>
          <w:marRight w:val="0"/>
          <w:marTop w:val="0"/>
          <w:marBottom w:val="0"/>
          <w:divBdr>
            <w:top w:val="none" w:sz="0" w:space="0" w:color="auto"/>
            <w:left w:val="none" w:sz="0" w:space="0" w:color="auto"/>
            <w:bottom w:val="none" w:sz="0" w:space="0" w:color="auto"/>
            <w:right w:val="none" w:sz="0" w:space="0" w:color="auto"/>
          </w:divBdr>
        </w:div>
        <w:div w:id="1464275133">
          <w:marLeft w:val="0"/>
          <w:marRight w:val="0"/>
          <w:marTop w:val="0"/>
          <w:marBottom w:val="0"/>
          <w:divBdr>
            <w:top w:val="none" w:sz="0" w:space="0" w:color="auto"/>
            <w:left w:val="none" w:sz="0" w:space="0" w:color="auto"/>
            <w:bottom w:val="none" w:sz="0" w:space="0" w:color="auto"/>
            <w:right w:val="none" w:sz="0" w:space="0" w:color="auto"/>
          </w:divBdr>
        </w:div>
        <w:div w:id="1542130344">
          <w:marLeft w:val="0"/>
          <w:marRight w:val="0"/>
          <w:marTop w:val="0"/>
          <w:marBottom w:val="0"/>
          <w:divBdr>
            <w:top w:val="none" w:sz="0" w:space="0" w:color="auto"/>
            <w:left w:val="none" w:sz="0" w:space="0" w:color="auto"/>
            <w:bottom w:val="none" w:sz="0" w:space="0" w:color="auto"/>
            <w:right w:val="none" w:sz="0" w:space="0" w:color="auto"/>
          </w:divBdr>
        </w:div>
        <w:div w:id="1546719256">
          <w:marLeft w:val="0"/>
          <w:marRight w:val="0"/>
          <w:marTop w:val="0"/>
          <w:marBottom w:val="0"/>
          <w:divBdr>
            <w:top w:val="none" w:sz="0" w:space="0" w:color="auto"/>
            <w:left w:val="none" w:sz="0" w:space="0" w:color="auto"/>
            <w:bottom w:val="none" w:sz="0" w:space="0" w:color="auto"/>
            <w:right w:val="none" w:sz="0" w:space="0" w:color="auto"/>
          </w:divBdr>
        </w:div>
        <w:div w:id="17935483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oleObject" Target="embeddings/oleObject3.bin"/><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oleObject" Target="embeddings/oleObject1.bin"/><Relationship Id="rId29" Type="http://schemas.openxmlformats.org/officeDocument/2006/relationships/image" Target="media/image14.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oleObject" Target="embeddings/oleObject6.bin"/><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oleObject" Target="embeddings/oleObject4.bin"/><Relationship Id="rId36" Type="http://schemas.openxmlformats.org/officeDocument/2006/relationships/image" Target="media/image19.emf"/><Relationship Id="rId49" Type="http://schemas.openxmlformats.org/officeDocument/2006/relationships/image" Target="media/image32.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media/image27.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oleObject" Target="embeddings/oleObject2.bin"/><Relationship Id="rId27" Type="http://schemas.openxmlformats.org/officeDocument/2006/relationships/image" Target="media/image13.png"/><Relationship Id="rId30" Type="http://schemas.openxmlformats.org/officeDocument/2006/relationships/oleObject" Target="embeddings/oleObject5.bin"/><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92E19-BA6D-4C82-9B57-D526D1B1EC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10510</Words>
  <Characters>59908</Characters>
  <Application>Microsoft Office Word</Application>
  <DocSecurity>0</DocSecurity>
  <Lines>499</Lines>
  <Paragraphs>140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70278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Sciga, Jakub</dc:creator>
  <cp:keywords/>
  <dc:description/>
  <cp:lastModifiedBy>Sciga, Jakub</cp:lastModifiedBy>
  <cp:revision>25</cp:revision>
  <cp:lastPrinted>2018-08-18T10:42:00Z</cp:lastPrinted>
  <dcterms:created xsi:type="dcterms:W3CDTF">2018-08-18T10:41:00Z</dcterms:created>
  <dcterms:modified xsi:type="dcterms:W3CDTF">2018-09-02T19:58:00Z</dcterms:modified>
</cp:coreProperties>
</file>
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624E56"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624E56"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77777777"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48D894C5"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14:paraId="37D02B6C"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w:t>
      </w:r>
      <w:proofErr w:type="spellStart"/>
      <w:r w:rsidR="00615E7C">
        <w:rPr>
          <w:rFonts w:eastAsia="Times New Roman" w:cs="Times New Roman"/>
          <w:color w:val="000000"/>
          <w:szCs w:val="24"/>
          <w:lang w:val="pl-PL" w:eastAsia="pl-PL"/>
        </w:rPr>
        <w:t>MEtrologia</w:t>
      </w:r>
      <w:proofErr w:type="spellEnd"/>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4BB42031"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14:paraId="5843DD5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3E8EBE13" w14:textId="77777777"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14:paraId="698EAF26" w14:textId="77777777"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091D3010"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14:paraId="3FC9998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14:paraId="3414717E"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26B0B93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[The summary content, must fit within the page limit Times New Roman 12 </w:t>
      </w:r>
      <w:proofErr w:type="spellStart"/>
      <w:r w:rsidRPr="00306E94">
        <w:rPr>
          <w:rFonts w:eastAsia="Times New Roman" w:cs="Times New Roman"/>
          <w:color w:val="000000"/>
          <w:szCs w:val="24"/>
          <w:lang w:eastAsia="pl-PL"/>
        </w:rPr>
        <w:t>pkt</w:t>
      </w:r>
      <w:proofErr w:type="spellEnd"/>
      <w:r w:rsidRPr="00306E94">
        <w:rPr>
          <w:rFonts w:eastAsia="Times New Roman" w:cs="Times New Roman"/>
          <w:color w:val="000000"/>
          <w:szCs w:val="24"/>
          <w:lang w:eastAsia="pl-PL"/>
        </w:rPr>
        <w:t>]</w:t>
      </w:r>
    </w:p>
    <w:p w14:paraId="64BD1D3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461671FD"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61FDACA"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F195617"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A08A0F9"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78144A98"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D7E96C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C6AA64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790FA3"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5959BC0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8E396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053CB907" w14:textId="77777777"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bookmarkStart w:id="0" w:name="_Toc522384101" w:displacedByCustomXml="next"/>
    <w:sdt>
      <w:sdtPr>
        <w:rPr>
          <w:rFonts w:asciiTheme="minorHAnsi" w:eastAsiaTheme="minorHAnsi" w:hAnsiTheme="minorHAnsi"/>
          <w:sz w:val="22"/>
          <w:szCs w:val="22"/>
        </w:rPr>
        <w:id w:val="-318972980"/>
        <w:docPartObj>
          <w:docPartGallery w:val="Table of Contents"/>
          <w:docPartUnique/>
        </w:docPartObj>
      </w:sdtPr>
      <w:sdtEndPr>
        <w:rPr>
          <w:rFonts w:ascii="Times New Roman" w:hAnsi="Times New Roman" w:cstheme="minorBidi"/>
          <w:b w:val="0"/>
          <w:bCs/>
          <w:noProof/>
          <w:sz w:val="24"/>
        </w:rPr>
      </w:sdtEndPr>
      <w:sdtContent>
        <w:p w14:paraId="0592F326" w14:textId="77777777" w:rsidR="00846980" w:rsidRDefault="00846980" w:rsidP="00624E56">
          <w:pPr>
            <w:pStyle w:val="Heading1"/>
          </w:pPr>
          <w:proofErr w:type="spellStart"/>
          <w:r w:rsidRPr="00846980">
            <w:t>Spis</w:t>
          </w:r>
          <w:proofErr w:type="spellEnd"/>
          <w:r w:rsidRPr="00846980">
            <w:t xml:space="preserve"> </w:t>
          </w:r>
          <w:proofErr w:type="spellStart"/>
          <w:r w:rsidRPr="00846980">
            <w:t>treści</w:t>
          </w:r>
          <w:bookmarkEnd w:id="0"/>
          <w:proofErr w:type="spellEnd"/>
        </w:p>
        <w:p w14:paraId="7186B5B8" w14:textId="77777777" w:rsidR="00846980" w:rsidRPr="00846980" w:rsidRDefault="00846980" w:rsidP="00CD4D22"/>
        <w:p w14:paraId="15322654" w14:textId="32336497" w:rsidR="00C24421" w:rsidRDefault="002A7541">
          <w:pPr>
            <w:pStyle w:val="TOC1"/>
            <w:rPr>
              <w:ins w:id="1" w:author="Sciga, Jakub" w:date="2018-08-18T19:32:00Z"/>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ins w:id="2" w:author="Sciga, Jakub" w:date="2018-08-18T19:32:00Z">
            <w:r w:rsidR="00C24421" w:rsidRPr="00F66C6E">
              <w:rPr>
                <w:rStyle w:val="Hyperlink"/>
              </w:rPr>
              <w:fldChar w:fldCharType="begin"/>
            </w:r>
            <w:r w:rsidR="00C24421" w:rsidRPr="00F66C6E">
              <w:rPr>
                <w:rStyle w:val="Hyperlink"/>
              </w:rPr>
              <w:instrText xml:space="preserve"> </w:instrText>
            </w:r>
            <w:r w:rsidR="00C24421">
              <w:instrText>HYPERLINK \l "_Toc522384101"</w:instrText>
            </w:r>
            <w:r w:rsidR="00C24421" w:rsidRPr="00F66C6E">
              <w:rPr>
                <w:rStyle w:val="Hyperlink"/>
              </w:rPr>
              <w:instrText xml:space="preserve"> </w:instrText>
            </w:r>
            <w:r w:rsidR="00C24421" w:rsidRPr="00F66C6E">
              <w:rPr>
                <w:rStyle w:val="Hyperlink"/>
              </w:rPr>
            </w:r>
            <w:r w:rsidR="00C24421" w:rsidRPr="00F66C6E">
              <w:rPr>
                <w:rStyle w:val="Hyperlink"/>
              </w:rPr>
              <w:fldChar w:fldCharType="separate"/>
            </w:r>
            <w:r w:rsidR="00C24421" w:rsidRPr="00F66C6E">
              <w:rPr>
                <w:rStyle w:val="Hyperlink"/>
              </w:rPr>
              <w:t>1.</w:t>
            </w:r>
            <w:r w:rsidR="00C24421">
              <w:rPr>
                <w:rFonts w:asciiTheme="minorHAnsi" w:eastAsiaTheme="minorEastAsia" w:hAnsiTheme="minorHAnsi"/>
                <w:b w:val="0"/>
                <w:sz w:val="22"/>
                <w:lang w:val="en-US"/>
              </w:rPr>
              <w:tab/>
            </w:r>
            <w:r w:rsidR="00C24421" w:rsidRPr="00F66C6E">
              <w:rPr>
                <w:rStyle w:val="Hyperlink"/>
              </w:rPr>
              <w:t>Spis treści</w:t>
            </w:r>
            <w:r w:rsidR="00C24421">
              <w:rPr>
                <w:webHidden/>
              </w:rPr>
              <w:tab/>
            </w:r>
            <w:r w:rsidR="00C24421">
              <w:rPr>
                <w:webHidden/>
              </w:rPr>
              <w:fldChar w:fldCharType="begin"/>
            </w:r>
            <w:r w:rsidR="00C24421">
              <w:rPr>
                <w:webHidden/>
              </w:rPr>
              <w:instrText xml:space="preserve"> PAGEREF _Toc522384101 \h </w:instrText>
            </w:r>
            <w:r w:rsidR="00C24421">
              <w:rPr>
                <w:webHidden/>
              </w:rPr>
            </w:r>
          </w:ins>
          <w:r w:rsidR="00C24421">
            <w:rPr>
              <w:webHidden/>
            </w:rPr>
            <w:fldChar w:fldCharType="separate"/>
          </w:r>
          <w:ins w:id="3" w:author="Sciga, Jakub" w:date="2018-08-18T19:32:00Z">
            <w:r w:rsidR="00C24421">
              <w:rPr>
                <w:webHidden/>
              </w:rPr>
              <w:t>8</w:t>
            </w:r>
            <w:r w:rsidR="00C24421">
              <w:rPr>
                <w:webHidden/>
              </w:rPr>
              <w:fldChar w:fldCharType="end"/>
            </w:r>
            <w:r w:rsidR="00C24421" w:rsidRPr="00F66C6E">
              <w:rPr>
                <w:rStyle w:val="Hyperlink"/>
              </w:rPr>
              <w:fldChar w:fldCharType="end"/>
            </w:r>
          </w:ins>
        </w:p>
        <w:p w14:paraId="3FF521BB" w14:textId="1FEC29CF" w:rsidR="00C24421" w:rsidRDefault="00C24421">
          <w:pPr>
            <w:pStyle w:val="TOC1"/>
            <w:rPr>
              <w:ins w:id="4" w:author="Sciga, Jakub" w:date="2018-08-18T19:32:00Z"/>
              <w:rFonts w:asciiTheme="minorHAnsi" w:eastAsiaTheme="minorEastAsia" w:hAnsiTheme="minorHAnsi"/>
              <w:b w:val="0"/>
              <w:sz w:val="22"/>
              <w:lang w:val="en-US"/>
            </w:rPr>
          </w:pPr>
          <w:ins w:id="5" w:author="Sciga, Jakub" w:date="2018-08-18T19:32:00Z">
            <w:r w:rsidRPr="00F66C6E">
              <w:rPr>
                <w:rStyle w:val="Hyperlink"/>
              </w:rPr>
              <w:fldChar w:fldCharType="begin"/>
            </w:r>
            <w:r w:rsidRPr="00F66C6E">
              <w:rPr>
                <w:rStyle w:val="Hyperlink"/>
              </w:rPr>
              <w:instrText xml:space="preserve"> </w:instrText>
            </w:r>
            <w:r>
              <w:instrText>HYPERLINK \l "_Toc522384102"</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2.</w:t>
            </w:r>
            <w:r>
              <w:rPr>
                <w:rFonts w:asciiTheme="minorHAnsi" w:eastAsiaTheme="minorEastAsia" w:hAnsiTheme="minorHAnsi"/>
                <w:b w:val="0"/>
                <w:sz w:val="22"/>
                <w:lang w:val="en-US"/>
              </w:rPr>
              <w:tab/>
            </w:r>
            <w:r w:rsidRPr="00F66C6E">
              <w:rPr>
                <w:rStyle w:val="Hyperlink"/>
              </w:rPr>
              <w:t>Wstęp</w:t>
            </w:r>
            <w:r>
              <w:rPr>
                <w:webHidden/>
              </w:rPr>
              <w:tab/>
            </w:r>
            <w:r>
              <w:rPr>
                <w:webHidden/>
              </w:rPr>
              <w:fldChar w:fldCharType="begin"/>
            </w:r>
            <w:r>
              <w:rPr>
                <w:webHidden/>
              </w:rPr>
              <w:instrText xml:space="preserve"> PAGEREF _Toc522384102 \h </w:instrText>
            </w:r>
            <w:r>
              <w:rPr>
                <w:webHidden/>
              </w:rPr>
            </w:r>
          </w:ins>
          <w:r>
            <w:rPr>
              <w:webHidden/>
            </w:rPr>
            <w:fldChar w:fldCharType="separate"/>
          </w:r>
          <w:ins w:id="6" w:author="Sciga, Jakub" w:date="2018-08-18T19:32:00Z">
            <w:r>
              <w:rPr>
                <w:webHidden/>
              </w:rPr>
              <w:t>11</w:t>
            </w:r>
            <w:r>
              <w:rPr>
                <w:webHidden/>
              </w:rPr>
              <w:fldChar w:fldCharType="end"/>
            </w:r>
            <w:r w:rsidRPr="00F66C6E">
              <w:rPr>
                <w:rStyle w:val="Hyperlink"/>
              </w:rPr>
              <w:fldChar w:fldCharType="end"/>
            </w:r>
          </w:ins>
        </w:p>
        <w:p w14:paraId="3A1BEC22" w14:textId="3957DB4F" w:rsidR="00C24421" w:rsidRDefault="00C24421">
          <w:pPr>
            <w:pStyle w:val="TOC2"/>
            <w:tabs>
              <w:tab w:val="left" w:pos="880"/>
              <w:tab w:val="right" w:leader="dot" w:pos="8827"/>
            </w:tabs>
            <w:rPr>
              <w:ins w:id="7" w:author="Sciga, Jakub" w:date="2018-08-18T19:32:00Z"/>
              <w:rFonts w:asciiTheme="minorHAnsi" w:eastAsiaTheme="minorEastAsia" w:hAnsiTheme="minorHAnsi"/>
              <w:noProof/>
              <w:sz w:val="22"/>
            </w:rPr>
          </w:pPr>
          <w:ins w:id="8"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"_Toc522384103"</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2.1</w:t>
            </w:r>
            <w:r>
              <w:rPr>
                <w:rFonts w:asciiTheme="minorHAnsi" w:eastAsiaTheme="minorEastAsia" w:hAnsiTheme="minorHAnsi"/>
                <w:noProof/>
                <w:sz w:val="22"/>
              </w:rPr>
              <w:tab/>
            </w:r>
            <w:r w:rsidRPr="00F66C6E">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_Toc522384103 \h </w:instrText>
            </w:r>
            <w:r>
              <w:rPr>
                <w:noProof/>
                <w:webHidden/>
              </w:rPr>
            </w:r>
          </w:ins>
          <w:r>
            <w:rPr>
              <w:noProof/>
              <w:webHidden/>
            </w:rPr>
            <w:fldChar w:fldCharType="separate"/>
          </w:r>
          <w:ins w:id="9" w:author="Sciga, Jakub" w:date="2018-08-18T19:32:00Z">
            <w:r>
              <w:rPr>
                <w:noProof/>
                <w:webHidden/>
              </w:rPr>
              <w:t>11</w:t>
            </w:r>
            <w:r>
              <w:rPr>
                <w:noProof/>
                <w:webHidden/>
              </w:rPr>
              <w:fldChar w:fldCharType="end"/>
            </w:r>
            <w:r w:rsidRPr="00F66C6E">
              <w:rPr>
                <w:rStyle w:val="Hyperlink"/>
                <w:noProof/>
              </w:rPr>
              <w:fldChar w:fldCharType="end"/>
            </w:r>
          </w:ins>
        </w:p>
        <w:p w14:paraId="5C3EAF17" w14:textId="5C6D123D" w:rsidR="00C24421" w:rsidRDefault="00C24421">
          <w:pPr>
            <w:pStyle w:val="TOC1"/>
            <w:rPr>
              <w:ins w:id="10" w:author="Sciga, Jakub" w:date="2018-08-18T19:32:00Z"/>
              <w:rFonts w:asciiTheme="minorHAnsi" w:eastAsiaTheme="minorEastAsia" w:hAnsiTheme="minorHAnsi"/>
              <w:b w:val="0"/>
              <w:sz w:val="22"/>
              <w:lang w:val="en-US"/>
            </w:rPr>
          </w:pPr>
          <w:ins w:id="11" w:author="Sciga, Jakub" w:date="2018-08-18T19:32:00Z">
            <w:r w:rsidRPr="00F66C6E">
              <w:rPr>
                <w:rStyle w:val="Hyperlink"/>
              </w:rPr>
              <w:fldChar w:fldCharType="begin"/>
            </w:r>
            <w:r w:rsidRPr="00F66C6E">
              <w:rPr>
                <w:rStyle w:val="Hyperlink"/>
              </w:rPr>
              <w:instrText xml:space="preserve"> </w:instrText>
            </w:r>
            <w:r>
              <w:instrText>HYPERLINK \l "_Toc522384104"</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3.</w:t>
            </w:r>
            <w:r>
              <w:rPr>
                <w:rFonts w:asciiTheme="minorHAnsi" w:eastAsiaTheme="minorEastAsia" w:hAnsiTheme="minorHAnsi"/>
                <w:b w:val="0"/>
                <w:sz w:val="22"/>
                <w:lang w:val="en-US"/>
              </w:rPr>
              <w:tab/>
            </w:r>
            <w:r w:rsidRPr="00F66C6E">
              <w:rPr>
                <w:rStyle w:val="Hyperlink"/>
              </w:rPr>
              <w:t>Procesy spalania</w:t>
            </w:r>
            <w:r>
              <w:rPr>
                <w:webHidden/>
              </w:rPr>
              <w:tab/>
            </w:r>
            <w:r>
              <w:rPr>
                <w:webHidden/>
              </w:rPr>
              <w:fldChar w:fldCharType="begin"/>
            </w:r>
            <w:r>
              <w:rPr>
                <w:webHidden/>
              </w:rPr>
              <w:instrText xml:space="preserve"> PAGEREF _Toc522384104 \h </w:instrText>
            </w:r>
            <w:r>
              <w:rPr>
                <w:webHidden/>
              </w:rPr>
            </w:r>
          </w:ins>
          <w:r>
            <w:rPr>
              <w:webHidden/>
            </w:rPr>
            <w:fldChar w:fldCharType="separate"/>
          </w:r>
          <w:ins w:id="12" w:author="Sciga, Jakub" w:date="2018-08-18T19:32:00Z">
            <w:r>
              <w:rPr>
                <w:webHidden/>
              </w:rPr>
              <w:t>13</w:t>
            </w:r>
            <w:r>
              <w:rPr>
                <w:webHidden/>
              </w:rPr>
              <w:fldChar w:fldCharType="end"/>
            </w:r>
            <w:r w:rsidRPr="00F66C6E">
              <w:rPr>
                <w:rStyle w:val="Hyperlink"/>
              </w:rPr>
              <w:fldChar w:fldCharType="end"/>
            </w:r>
          </w:ins>
        </w:p>
        <w:p w14:paraId="6BCFDDEB" w14:textId="1A59B4AB" w:rsidR="00C24421" w:rsidRDefault="00C24421">
          <w:pPr>
            <w:pStyle w:val="TOC2"/>
            <w:tabs>
              <w:tab w:val="left" w:pos="880"/>
              <w:tab w:val="right" w:leader="dot" w:pos="8827"/>
            </w:tabs>
            <w:rPr>
              <w:ins w:id="13" w:author="Sciga, Jakub" w:date="2018-08-18T19:32:00Z"/>
              <w:rFonts w:asciiTheme="minorHAnsi" w:eastAsiaTheme="minorEastAsia" w:hAnsiTheme="minorHAnsi"/>
              <w:noProof/>
              <w:sz w:val="22"/>
            </w:rPr>
          </w:pPr>
          <w:ins w:id="14"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"_Toc522384105"</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3.1</w:t>
            </w:r>
            <w:r>
              <w:rPr>
                <w:rFonts w:asciiTheme="minorHAnsi" w:eastAsiaTheme="minorEastAsia" w:hAnsiTheme="minorHAnsi"/>
                <w:noProof/>
                <w:sz w:val="22"/>
              </w:rPr>
              <w:tab/>
            </w:r>
            <w:r w:rsidRPr="00F66C6E">
              <w:rPr>
                <w:rStyle w:val="Hyperlink"/>
                <w:noProof/>
                <w:lang w:val="pl-PL"/>
              </w:rPr>
              <w:t>Chemia spalania</w:t>
            </w:r>
            <w:r>
              <w:rPr>
                <w:noProof/>
                <w:webHidden/>
              </w:rPr>
              <w:tab/>
            </w:r>
            <w:r>
              <w:rPr>
                <w:noProof/>
                <w:webHidden/>
              </w:rPr>
              <w:fldChar w:fldCharType="begin"/>
            </w:r>
            <w:r>
              <w:rPr>
                <w:noProof/>
                <w:webHidden/>
              </w:rPr>
              <w:instrText xml:space="preserve"> PAGEREF _Toc522384105 \h </w:instrText>
            </w:r>
            <w:r>
              <w:rPr>
                <w:noProof/>
                <w:webHidden/>
              </w:rPr>
            </w:r>
          </w:ins>
          <w:r>
            <w:rPr>
              <w:noProof/>
              <w:webHidden/>
            </w:rPr>
            <w:fldChar w:fldCharType="separate"/>
          </w:r>
          <w:ins w:id="15" w:author="Sciga, Jakub" w:date="2018-08-18T19:32:00Z">
            <w:r>
              <w:rPr>
                <w:noProof/>
                <w:webHidden/>
              </w:rPr>
              <w:t>13</w:t>
            </w:r>
            <w:r>
              <w:rPr>
                <w:noProof/>
                <w:webHidden/>
              </w:rPr>
              <w:fldChar w:fldCharType="end"/>
            </w:r>
            <w:r w:rsidRPr="00F66C6E">
              <w:rPr>
                <w:rStyle w:val="Hyperlink"/>
                <w:noProof/>
              </w:rPr>
              <w:fldChar w:fldCharType="end"/>
            </w:r>
          </w:ins>
        </w:p>
        <w:p w14:paraId="20817509" w14:textId="2561FC5F" w:rsidR="00C24421" w:rsidRDefault="00C24421">
          <w:pPr>
            <w:pStyle w:val="TOC3"/>
            <w:tabs>
              <w:tab w:val="left" w:pos="1320"/>
              <w:tab w:val="right" w:leader="dot" w:pos="8827"/>
            </w:tabs>
            <w:rPr>
              <w:ins w:id="16" w:author="Sciga, Jakub" w:date="2018-08-18T19:32:00Z"/>
              <w:rFonts w:asciiTheme="minorHAnsi" w:eastAsiaTheme="minorEastAsia" w:hAnsiTheme="minorHAnsi"/>
              <w:noProof/>
              <w:sz w:val="22"/>
            </w:rPr>
          </w:pPr>
          <w:ins w:id="17"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"_Toc522384106"</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3.1.1</w:t>
            </w:r>
            <w:r>
              <w:rPr>
                <w:rFonts w:asciiTheme="minorHAnsi" w:eastAsiaTheme="minorEastAsia" w:hAnsiTheme="minorHAnsi"/>
                <w:noProof/>
                <w:sz w:val="22"/>
              </w:rPr>
              <w:tab/>
            </w:r>
            <w:r w:rsidRPr="00F66C6E">
              <w:rPr>
                <w:rStyle w:val="Hyperlink"/>
                <w:noProof/>
                <w:lang w:val="pl-PL"/>
              </w:rPr>
              <w:t>Równania i przemiany chemiczne</w:t>
            </w:r>
            <w:r>
              <w:rPr>
                <w:noProof/>
                <w:webHidden/>
              </w:rPr>
              <w:tab/>
            </w:r>
            <w:r>
              <w:rPr>
                <w:noProof/>
                <w:webHidden/>
              </w:rPr>
              <w:fldChar w:fldCharType="begin"/>
            </w:r>
            <w:r>
              <w:rPr>
                <w:noProof/>
                <w:webHidden/>
              </w:rPr>
              <w:instrText xml:space="preserve"> PAGEREF _Toc522384106 \h </w:instrText>
            </w:r>
            <w:r>
              <w:rPr>
                <w:noProof/>
                <w:webHidden/>
              </w:rPr>
            </w:r>
          </w:ins>
          <w:r>
            <w:rPr>
              <w:noProof/>
              <w:webHidden/>
            </w:rPr>
            <w:fldChar w:fldCharType="separate"/>
          </w:r>
          <w:ins w:id="18" w:author="Sciga, Jakub" w:date="2018-08-18T19:32:00Z">
            <w:r>
              <w:rPr>
                <w:noProof/>
                <w:webHidden/>
              </w:rPr>
              <w:t>13</w:t>
            </w:r>
            <w:r>
              <w:rPr>
                <w:noProof/>
                <w:webHidden/>
              </w:rPr>
              <w:fldChar w:fldCharType="end"/>
            </w:r>
            <w:r w:rsidRPr="00F66C6E">
              <w:rPr>
                <w:rStyle w:val="Hyperlink"/>
                <w:noProof/>
              </w:rPr>
              <w:fldChar w:fldCharType="end"/>
            </w:r>
          </w:ins>
        </w:p>
        <w:p w14:paraId="2173AD11" w14:textId="1589918E" w:rsidR="00C24421" w:rsidRDefault="00C24421">
          <w:pPr>
            <w:pStyle w:val="TOC3"/>
            <w:tabs>
              <w:tab w:val="left" w:pos="1320"/>
              <w:tab w:val="right" w:leader="dot" w:pos="8827"/>
            </w:tabs>
            <w:rPr>
              <w:ins w:id="19" w:author="Sciga, Jakub" w:date="2018-08-18T19:32:00Z"/>
              <w:rFonts w:asciiTheme="minorHAnsi" w:eastAsiaTheme="minorEastAsia" w:hAnsiTheme="minorHAnsi"/>
              <w:noProof/>
              <w:sz w:val="22"/>
            </w:rPr>
          </w:pPr>
          <w:ins w:id="20"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"_Toc522384107"</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3.1.2</w:t>
            </w:r>
            <w:r>
              <w:rPr>
                <w:rFonts w:asciiTheme="minorHAnsi" w:eastAsiaTheme="minorEastAsia" w:hAnsiTheme="minorHAnsi"/>
                <w:noProof/>
                <w:sz w:val="22"/>
              </w:rPr>
              <w:tab/>
            </w:r>
            <w:r w:rsidRPr="00F66C6E">
              <w:rPr>
                <w:rStyle w:val="Hyperlink"/>
                <w:noProof/>
                <w:lang w:val="pl-PL"/>
              </w:rPr>
              <w:t>Spalanie węglowodorów</w:t>
            </w:r>
            <w:r>
              <w:rPr>
                <w:noProof/>
                <w:webHidden/>
              </w:rPr>
              <w:tab/>
            </w:r>
            <w:r>
              <w:rPr>
                <w:noProof/>
                <w:webHidden/>
              </w:rPr>
              <w:fldChar w:fldCharType="begin"/>
            </w:r>
            <w:r>
              <w:rPr>
                <w:noProof/>
                <w:webHidden/>
              </w:rPr>
              <w:instrText xml:space="preserve"> PAGEREF _Toc522384107 \h </w:instrText>
            </w:r>
            <w:r>
              <w:rPr>
                <w:noProof/>
                <w:webHidden/>
              </w:rPr>
            </w:r>
          </w:ins>
          <w:r>
            <w:rPr>
              <w:noProof/>
              <w:webHidden/>
            </w:rPr>
            <w:fldChar w:fldCharType="separate"/>
          </w:r>
          <w:ins w:id="21" w:author="Sciga, Jakub" w:date="2018-08-18T19:32:00Z">
            <w:r>
              <w:rPr>
                <w:noProof/>
                <w:webHidden/>
              </w:rPr>
              <w:t>14</w:t>
            </w:r>
            <w:r>
              <w:rPr>
                <w:noProof/>
                <w:webHidden/>
              </w:rPr>
              <w:fldChar w:fldCharType="end"/>
            </w:r>
            <w:r w:rsidRPr="00F66C6E">
              <w:rPr>
                <w:rStyle w:val="Hyperlink"/>
                <w:noProof/>
              </w:rPr>
              <w:fldChar w:fldCharType="end"/>
            </w:r>
          </w:ins>
        </w:p>
        <w:p w14:paraId="6DC333FF" w14:textId="55FDA73A" w:rsidR="00C24421" w:rsidRDefault="00C24421">
          <w:pPr>
            <w:pStyle w:val="TOC2"/>
            <w:tabs>
              <w:tab w:val="left" w:pos="880"/>
              <w:tab w:val="right" w:leader="dot" w:pos="8827"/>
            </w:tabs>
            <w:rPr>
              <w:ins w:id="22" w:author="Sciga, Jakub" w:date="2018-08-18T19:32:00Z"/>
              <w:rFonts w:asciiTheme="minorHAnsi" w:eastAsiaTheme="minorEastAsia" w:hAnsiTheme="minorHAnsi"/>
              <w:noProof/>
              <w:sz w:val="22"/>
            </w:rPr>
          </w:pPr>
          <w:ins w:id="23"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"_Toc522384108"</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3.2</w:t>
            </w:r>
            <w:r>
              <w:rPr>
                <w:rFonts w:asciiTheme="minorHAnsi" w:eastAsiaTheme="minorEastAsia" w:hAnsiTheme="minorHAnsi"/>
                <w:noProof/>
                <w:sz w:val="22"/>
              </w:rPr>
              <w:tab/>
            </w:r>
            <w:r w:rsidRPr="00F66C6E">
              <w:rPr>
                <w:rStyle w:val="Hyperlink"/>
                <w:noProof/>
                <w:lang w:val="pl-PL"/>
              </w:rPr>
              <w:t>Spalanie paliw</w:t>
            </w:r>
            <w:r>
              <w:rPr>
                <w:noProof/>
                <w:webHidden/>
              </w:rPr>
              <w:tab/>
            </w:r>
            <w:r>
              <w:rPr>
                <w:noProof/>
                <w:webHidden/>
              </w:rPr>
              <w:fldChar w:fldCharType="begin"/>
            </w:r>
            <w:r>
              <w:rPr>
                <w:noProof/>
                <w:webHidden/>
              </w:rPr>
              <w:instrText xml:space="preserve"> PAGEREF _Toc522384108 \h </w:instrText>
            </w:r>
            <w:r>
              <w:rPr>
                <w:noProof/>
                <w:webHidden/>
              </w:rPr>
            </w:r>
          </w:ins>
          <w:r>
            <w:rPr>
              <w:noProof/>
              <w:webHidden/>
            </w:rPr>
            <w:fldChar w:fldCharType="separate"/>
          </w:r>
          <w:ins w:id="24" w:author="Sciga, Jakub" w:date="2018-08-18T19:32:00Z">
            <w:r>
              <w:rPr>
                <w:noProof/>
                <w:webHidden/>
              </w:rPr>
              <w:t>16</w:t>
            </w:r>
            <w:r>
              <w:rPr>
                <w:noProof/>
                <w:webHidden/>
              </w:rPr>
              <w:fldChar w:fldCharType="end"/>
            </w:r>
            <w:r w:rsidRPr="00F66C6E">
              <w:rPr>
                <w:rStyle w:val="Hyperlink"/>
                <w:noProof/>
              </w:rPr>
              <w:fldChar w:fldCharType="end"/>
            </w:r>
          </w:ins>
        </w:p>
        <w:p w14:paraId="74AEC122" w14:textId="487AB026" w:rsidR="00C24421" w:rsidRDefault="00C24421">
          <w:pPr>
            <w:pStyle w:val="TOC3"/>
            <w:tabs>
              <w:tab w:val="left" w:pos="1320"/>
              <w:tab w:val="right" w:leader="dot" w:pos="8827"/>
            </w:tabs>
            <w:rPr>
              <w:ins w:id="25" w:author="Sciga, Jakub" w:date="2018-08-18T19:32:00Z"/>
              <w:rFonts w:asciiTheme="minorHAnsi" w:eastAsiaTheme="minorEastAsia" w:hAnsiTheme="minorHAnsi"/>
              <w:noProof/>
              <w:sz w:val="22"/>
            </w:rPr>
          </w:pPr>
          <w:ins w:id="26"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"_Toc522384109"</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3.2.1</w:t>
            </w:r>
            <w:r>
              <w:rPr>
                <w:rFonts w:asciiTheme="minorHAnsi" w:eastAsiaTheme="minorEastAsia" w:hAnsiTheme="minorHAnsi"/>
                <w:noProof/>
                <w:sz w:val="22"/>
              </w:rPr>
              <w:tab/>
            </w:r>
            <w:r w:rsidRPr="00F66C6E">
              <w:rPr>
                <w:rStyle w:val="Hyperlink"/>
                <w:noProof/>
                <w:lang w:val="pl-PL"/>
              </w:rPr>
              <w:t>Spalanie paliw gazowych</w:t>
            </w:r>
            <w:r>
              <w:rPr>
                <w:noProof/>
                <w:webHidden/>
              </w:rPr>
              <w:tab/>
            </w:r>
            <w:r>
              <w:rPr>
                <w:noProof/>
                <w:webHidden/>
              </w:rPr>
              <w:fldChar w:fldCharType="begin"/>
            </w:r>
            <w:r>
              <w:rPr>
                <w:noProof/>
                <w:webHidden/>
              </w:rPr>
              <w:instrText xml:space="preserve"> PAGEREF _Toc522384109 \h </w:instrText>
            </w:r>
            <w:r>
              <w:rPr>
                <w:noProof/>
                <w:webHidden/>
              </w:rPr>
            </w:r>
          </w:ins>
          <w:r>
            <w:rPr>
              <w:noProof/>
              <w:webHidden/>
            </w:rPr>
            <w:fldChar w:fldCharType="separate"/>
          </w:r>
          <w:ins w:id="27" w:author="Sciga, Jakub" w:date="2018-08-18T19:32:00Z">
            <w:r>
              <w:rPr>
                <w:noProof/>
                <w:webHidden/>
              </w:rPr>
              <w:t>16</w:t>
            </w:r>
            <w:r>
              <w:rPr>
                <w:noProof/>
                <w:webHidden/>
              </w:rPr>
              <w:fldChar w:fldCharType="end"/>
            </w:r>
            <w:r w:rsidRPr="00F66C6E">
              <w:rPr>
                <w:rStyle w:val="Hyperlink"/>
                <w:noProof/>
              </w:rPr>
              <w:fldChar w:fldCharType="end"/>
            </w:r>
          </w:ins>
        </w:p>
        <w:p w14:paraId="6F342D29" w14:textId="179C05E4" w:rsidR="00C24421" w:rsidRDefault="00C24421">
          <w:pPr>
            <w:pStyle w:val="TOC3"/>
            <w:tabs>
              <w:tab w:val="left" w:pos="1320"/>
              <w:tab w:val="right" w:leader="dot" w:pos="8827"/>
            </w:tabs>
            <w:rPr>
              <w:ins w:id="28" w:author="Sciga, Jakub" w:date="2018-08-18T19:32:00Z"/>
              <w:rFonts w:asciiTheme="minorHAnsi" w:eastAsiaTheme="minorEastAsia" w:hAnsiTheme="minorHAnsi"/>
              <w:noProof/>
              <w:sz w:val="22"/>
            </w:rPr>
          </w:pPr>
          <w:ins w:id="29"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"_Toc522384110"</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3.2.2</w:t>
            </w:r>
            <w:r>
              <w:rPr>
                <w:rFonts w:asciiTheme="minorHAnsi" w:eastAsiaTheme="minorEastAsia" w:hAnsiTheme="minorHAnsi"/>
                <w:noProof/>
                <w:sz w:val="22"/>
              </w:rPr>
              <w:tab/>
            </w:r>
            <w:r w:rsidRPr="00F66C6E">
              <w:rPr>
                <w:rStyle w:val="Hyperlink"/>
                <w:noProof/>
                <w:lang w:val="pl-PL"/>
              </w:rPr>
              <w:t>Spalanie paliw ciekłych</w:t>
            </w:r>
            <w:r>
              <w:rPr>
                <w:noProof/>
                <w:webHidden/>
              </w:rPr>
              <w:tab/>
            </w:r>
            <w:r>
              <w:rPr>
                <w:noProof/>
                <w:webHidden/>
              </w:rPr>
              <w:fldChar w:fldCharType="begin"/>
            </w:r>
            <w:r>
              <w:rPr>
                <w:noProof/>
                <w:webHidden/>
              </w:rPr>
              <w:instrText xml:space="preserve"> PAGEREF _Toc522384110 \h </w:instrText>
            </w:r>
            <w:r>
              <w:rPr>
                <w:noProof/>
                <w:webHidden/>
              </w:rPr>
            </w:r>
          </w:ins>
          <w:r>
            <w:rPr>
              <w:noProof/>
              <w:webHidden/>
            </w:rPr>
            <w:fldChar w:fldCharType="separate"/>
          </w:r>
          <w:ins w:id="30" w:author="Sciga, Jakub" w:date="2018-08-18T19:32:00Z">
            <w:r>
              <w:rPr>
                <w:noProof/>
                <w:webHidden/>
              </w:rPr>
              <w:t>17</w:t>
            </w:r>
            <w:r>
              <w:rPr>
                <w:noProof/>
                <w:webHidden/>
              </w:rPr>
              <w:fldChar w:fldCharType="end"/>
            </w:r>
            <w:r w:rsidRPr="00F66C6E">
              <w:rPr>
                <w:rStyle w:val="Hyperlink"/>
                <w:noProof/>
              </w:rPr>
              <w:fldChar w:fldCharType="end"/>
            </w:r>
          </w:ins>
        </w:p>
        <w:p w14:paraId="3FB568D1" w14:textId="4776A2C2" w:rsidR="00C24421" w:rsidRDefault="00C24421">
          <w:pPr>
            <w:pStyle w:val="TOC3"/>
            <w:tabs>
              <w:tab w:val="left" w:pos="1320"/>
              <w:tab w:val="right" w:leader="dot" w:pos="8827"/>
            </w:tabs>
            <w:rPr>
              <w:ins w:id="31" w:author="Sciga, Jakub" w:date="2018-08-18T19:32:00Z"/>
              <w:rFonts w:asciiTheme="minorHAnsi" w:eastAsiaTheme="minorEastAsia" w:hAnsiTheme="minorHAnsi"/>
              <w:noProof/>
              <w:sz w:val="22"/>
            </w:rPr>
          </w:pPr>
          <w:ins w:id="32"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"_Toc522384111"</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3.2.3</w:t>
            </w:r>
            <w:r>
              <w:rPr>
                <w:rFonts w:asciiTheme="minorHAnsi" w:eastAsiaTheme="minorEastAsia" w:hAnsiTheme="minorHAnsi"/>
                <w:noProof/>
                <w:sz w:val="22"/>
              </w:rPr>
              <w:tab/>
            </w:r>
            <w:r w:rsidRPr="00F66C6E">
              <w:rPr>
                <w:rStyle w:val="Hyperlink"/>
                <w:noProof/>
                <w:lang w:val="pl-PL"/>
              </w:rPr>
              <w:t>Spalanie paliw stałych</w:t>
            </w:r>
            <w:r>
              <w:rPr>
                <w:noProof/>
                <w:webHidden/>
              </w:rPr>
              <w:tab/>
            </w:r>
            <w:r>
              <w:rPr>
                <w:noProof/>
                <w:webHidden/>
              </w:rPr>
              <w:fldChar w:fldCharType="begin"/>
            </w:r>
            <w:r>
              <w:rPr>
                <w:noProof/>
                <w:webHidden/>
              </w:rPr>
              <w:instrText xml:space="preserve"> PAGEREF _Toc522384111 \h </w:instrText>
            </w:r>
            <w:r>
              <w:rPr>
                <w:noProof/>
                <w:webHidden/>
              </w:rPr>
            </w:r>
          </w:ins>
          <w:r>
            <w:rPr>
              <w:noProof/>
              <w:webHidden/>
            </w:rPr>
            <w:fldChar w:fldCharType="separate"/>
          </w:r>
          <w:ins w:id="33" w:author="Sciga, Jakub" w:date="2018-08-18T19:32:00Z">
            <w:r>
              <w:rPr>
                <w:noProof/>
                <w:webHidden/>
              </w:rPr>
              <w:t>19</w:t>
            </w:r>
            <w:r>
              <w:rPr>
                <w:noProof/>
                <w:webHidden/>
              </w:rPr>
              <w:fldChar w:fldCharType="end"/>
            </w:r>
            <w:r w:rsidRPr="00F66C6E">
              <w:rPr>
                <w:rStyle w:val="Hyperlink"/>
                <w:noProof/>
              </w:rPr>
              <w:fldChar w:fldCharType="end"/>
            </w:r>
          </w:ins>
        </w:p>
        <w:p w14:paraId="2D82FB8F" w14:textId="7AC23744" w:rsidR="00C24421" w:rsidRDefault="00C24421">
          <w:pPr>
            <w:pStyle w:val="TOC2"/>
            <w:tabs>
              <w:tab w:val="left" w:pos="880"/>
              <w:tab w:val="right" w:leader="dot" w:pos="8827"/>
            </w:tabs>
            <w:rPr>
              <w:ins w:id="34" w:author="Sciga, Jakub" w:date="2018-08-18T19:32:00Z"/>
              <w:rFonts w:asciiTheme="minorHAnsi" w:eastAsiaTheme="minorEastAsia" w:hAnsiTheme="minorHAnsi"/>
              <w:noProof/>
              <w:sz w:val="22"/>
            </w:rPr>
          </w:pPr>
          <w:ins w:id="35"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"_Toc522384112"</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3.3</w:t>
            </w:r>
            <w:r>
              <w:rPr>
                <w:rFonts w:asciiTheme="minorHAnsi" w:eastAsiaTheme="minorEastAsia" w:hAnsiTheme="minorHAnsi"/>
                <w:noProof/>
                <w:sz w:val="22"/>
              </w:rPr>
              <w:tab/>
            </w:r>
            <w:r w:rsidRPr="00F66C6E">
              <w:rPr>
                <w:rStyle w:val="Hyperlink"/>
                <w:noProof/>
                <w:lang w:val="pl-PL"/>
              </w:rPr>
              <w:t>Spalanie węgla</w:t>
            </w:r>
            <w:r>
              <w:rPr>
                <w:noProof/>
                <w:webHidden/>
              </w:rPr>
              <w:tab/>
            </w:r>
            <w:r>
              <w:rPr>
                <w:noProof/>
                <w:webHidden/>
              </w:rPr>
              <w:fldChar w:fldCharType="begin"/>
            </w:r>
            <w:r>
              <w:rPr>
                <w:noProof/>
                <w:webHidden/>
              </w:rPr>
              <w:instrText xml:space="preserve"> PAGEREF _Toc522384112 \h </w:instrText>
            </w:r>
            <w:r>
              <w:rPr>
                <w:noProof/>
                <w:webHidden/>
              </w:rPr>
            </w:r>
          </w:ins>
          <w:r>
            <w:rPr>
              <w:noProof/>
              <w:webHidden/>
            </w:rPr>
            <w:fldChar w:fldCharType="separate"/>
          </w:r>
          <w:ins w:id="36" w:author="Sciga, Jakub" w:date="2018-08-18T19:32:00Z">
            <w:r>
              <w:rPr>
                <w:noProof/>
                <w:webHidden/>
              </w:rPr>
              <w:t>19</w:t>
            </w:r>
            <w:r>
              <w:rPr>
                <w:noProof/>
                <w:webHidden/>
              </w:rPr>
              <w:fldChar w:fldCharType="end"/>
            </w:r>
            <w:r w:rsidRPr="00F66C6E">
              <w:rPr>
                <w:rStyle w:val="Hyperlink"/>
                <w:noProof/>
              </w:rPr>
              <w:fldChar w:fldCharType="end"/>
            </w:r>
          </w:ins>
        </w:p>
        <w:p w14:paraId="14F96A6E" w14:textId="755B3D4E" w:rsidR="00C24421" w:rsidRDefault="00C24421">
          <w:pPr>
            <w:pStyle w:val="TOC3"/>
            <w:tabs>
              <w:tab w:val="left" w:pos="1320"/>
              <w:tab w:val="right" w:leader="dot" w:pos="8827"/>
            </w:tabs>
            <w:rPr>
              <w:ins w:id="37" w:author="Sciga, Jakub" w:date="2018-08-18T19:32:00Z"/>
              <w:rFonts w:asciiTheme="minorHAnsi" w:eastAsiaTheme="minorEastAsia" w:hAnsiTheme="minorHAnsi"/>
              <w:noProof/>
              <w:sz w:val="22"/>
            </w:rPr>
          </w:pPr>
          <w:ins w:id="38"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"_Toc522384113"</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3.3.1</w:t>
            </w:r>
            <w:r>
              <w:rPr>
                <w:rFonts w:asciiTheme="minorHAnsi" w:eastAsiaTheme="minorEastAsia" w:hAnsiTheme="minorHAnsi"/>
                <w:noProof/>
                <w:sz w:val="22"/>
              </w:rPr>
              <w:tab/>
            </w:r>
            <w:r w:rsidRPr="00F66C6E">
              <w:rPr>
                <w:rStyle w:val="Hyperlink"/>
                <w:noProof/>
                <w:lang w:val="pl-PL"/>
              </w:rPr>
              <w:t>Etapy spalania węgla</w:t>
            </w:r>
            <w:r>
              <w:rPr>
                <w:noProof/>
                <w:webHidden/>
              </w:rPr>
              <w:tab/>
            </w:r>
            <w:r>
              <w:rPr>
                <w:noProof/>
                <w:webHidden/>
              </w:rPr>
              <w:fldChar w:fldCharType="begin"/>
            </w:r>
            <w:r>
              <w:rPr>
                <w:noProof/>
                <w:webHidden/>
              </w:rPr>
              <w:instrText xml:space="preserve"> PAGEREF _Toc522384113 \h </w:instrText>
            </w:r>
            <w:r>
              <w:rPr>
                <w:noProof/>
                <w:webHidden/>
              </w:rPr>
            </w:r>
          </w:ins>
          <w:r>
            <w:rPr>
              <w:noProof/>
              <w:webHidden/>
            </w:rPr>
            <w:fldChar w:fldCharType="separate"/>
          </w:r>
          <w:ins w:id="39" w:author="Sciga, Jakub" w:date="2018-08-18T19:32:00Z">
            <w:r>
              <w:rPr>
                <w:noProof/>
                <w:webHidden/>
              </w:rPr>
              <w:t>20</w:t>
            </w:r>
            <w:r>
              <w:rPr>
                <w:noProof/>
                <w:webHidden/>
              </w:rPr>
              <w:fldChar w:fldCharType="end"/>
            </w:r>
            <w:r w:rsidRPr="00F66C6E">
              <w:rPr>
                <w:rStyle w:val="Hyperlink"/>
                <w:noProof/>
              </w:rPr>
              <w:fldChar w:fldCharType="end"/>
            </w:r>
          </w:ins>
        </w:p>
        <w:p w14:paraId="3F74AA65" w14:textId="71096FBD" w:rsidR="00C24421" w:rsidRDefault="00C24421">
          <w:pPr>
            <w:pStyle w:val="TOC3"/>
            <w:tabs>
              <w:tab w:val="left" w:pos="1320"/>
              <w:tab w:val="right" w:leader="dot" w:pos="8827"/>
            </w:tabs>
            <w:rPr>
              <w:ins w:id="40" w:author="Sciga, Jakub" w:date="2018-08-18T19:32:00Z"/>
              <w:rFonts w:asciiTheme="minorHAnsi" w:eastAsiaTheme="minorEastAsia" w:hAnsiTheme="minorHAnsi"/>
              <w:noProof/>
              <w:sz w:val="22"/>
            </w:rPr>
          </w:pPr>
          <w:ins w:id="41"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"_Toc522384114"</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3.3.2</w:t>
            </w:r>
            <w:r>
              <w:rPr>
                <w:rFonts w:asciiTheme="minorHAnsi" w:eastAsiaTheme="minorEastAsia" w:hAnsiTheme="minorHAnsi"/>
                <w:noProof/>
                <w:sz w:val="22"/>
              </w:rPr>
              <w:tab/>
            </w:r>
            <w:r w:rsidRPr="00F66C6E">
              <w:rPr>
                <w:rStyle w:val="Hyperlink"/>
                <w:noProof/>
                <w:lang w:val="pl-PL"/>
              </w:rPr>
              <w:t>Piroliza węgla</w:t>
            </w:r>
            <w:r>
              <w:rPr>
                <w:noProof/>
                <w:webHidden/>
              </w:rPr>
              <w:tab/>
            </w:r>
            <w:r>
              <w:rPr>
                <w:noProof/>
                <w:webHidden/>
              </w:rPr>
              <w:fldChar w:fldCharType="begin"/>
            </w:r>
            <w:r>
              <w:rPr>
                <w:noProof/>
                <w:webHidden/>
              </w:rPr>
              <w:instrText xml:space="preserve"> PAGEREF _Toc522384114 \h </w:instrText>
            </w:r>
            <w:r>
              <w:rPr>
                <w:noProof/>
                <w:webHidden/>
              </w:rPr>
            </w:r>
          </w:ins>
          <w:r>
            <w:rPr>
              <w:noProof/>
              <w:webHidden/>
            </w:rPr>
            <w:fldChar w:fldCharType="separate"/>
          </w:r>
          <w:ins w:id="42" w:author="Sciga, Jakub" w:date="2018-08-18T19:32:00Z">
            <w:r>
              <w:rPr>
                <w:noProof/>
                <w:webHidden/>
              </w:rPr>
              <w:t>21</w:t>
            </w:r>
            <w:r>
              <w:rPr>
                <w:noProof/>
                <w:webHidden/>
              </w:rPr>
              <w:fldChar w:fldCharType="end"/>
            </w:r>
            <w:r w:rsidRPr="00F66C6E">
              <w:rPr>
                <w:rStyle w:val="Hyperlink"/>
                <w:noProof/>
              </w:rPr>
              <w:fldChar w:fldCharType="end"/>
            </w:r>
          </w:ins>
        </w:p>
        <w:p w14:paraId="79B9B383" w14:textId="32B5F9D3" w:rsidR="00C24421" w:rsidRDefault="00C24421">
          <w:pPr>
            <w:pStyle w:val="TOC2"/>
            <w:tabs>
              <w:tab w:val="left" w:pos="880"/>
              <w:tab w:val="right" w:leader="dot" w:pos="8827"/>
            </w:tabs>
            <w:rPr>
              <w:ins w:id="43" w:author="Sciga, Jakub" w:date="2018-08-18T19:32:00Z"/>
              <w:rFonts w:asciiTheme="minorHAnsi" w:eastAsiaTheme="minorEastAsia" w:hAnsiTheme="minorHAnsi"/>
              <w:noProof/>
              <w:sz w:val="22"/>
            </w:rPr>
          </w:pPr>
          <w:ins w:id="44"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"_Toc522384115"</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3.4</w:t>
            </w:r>
            <w:r>
              <w:rPr>
                <w:rFonts w:asciiTheme="minorHAnsi" w:eastAsiaTheme="minorEastAsia" w:hAnsiTheme="minorHAnsi"/>
                <w:noProof/>
                <w:sz w:val="22"/>
              </w:rPr>
              <w:tab/>
            </w:r>
            <w:r w:rsidRPr="00F66C6E">
              <w:rPr>
                <w:rStyle w:val="Hyperlink"/>
                <w:noProof/>
                <w:lang w:val="pl-PL"/>
              </w:rPr>
              <w:t>Spalanie biomasy</w:t>
            </w:r>
            <w:r>
              <w:rPr>
                <w:noProof/>
                <w:webHidden/>
              </w:rPr>
              <w:tab/>
            </w:r>
            <w:r>
              <w:rPr>
                <w:noProof/>
                <w:webHidden/>
              </w:rPr>
              <w:fldChar w:fldCharType="begin"/>
            </w:r>
            <w:r>
              <w:rPr>
                <w:noProof/>
                <w:webHidden/>
              </w:rPr>
              <w:instrText xml:space="preserve"> PAGEREF _Toc522384115 \h </w:instrText>
            </w:r>
            <w:r>
              <w:rPr>
                <w:noProof/>
                <w:webHidden/>
              </w:rPr>
            </w:r>
          </w:ins>
          <w:r>
            <w:rPr>
              <w:noProof/>
              <w:webHidden/>
            </w:rPr>
            <w:fldChar w:fldCharType="separate"/>
          </w:r>
          <w:ins w:id="45" w:author="Sciga, Jakub" w:date="2018-08-18T19:32:00Z">
            <w:r>
              <w:rPr>
                <w:noProof/>
                <w:webHidden/>
              </w:rPr>
              <w:t>23</w:t>
            </w:r>
            <w:r>
              <w:rPr>
                <w:noProof/>
                <w:webHidden/>
              </w:rPr>
              <w:fldChar w:fldCharType="end"/>
            </w:r>
            <w:r w:rsidRPr="00F66C6E">
              <w:rPr>
                <w:rStyle w:val="Hyperlink"/>
                <w:noProof/>
              </w:rPr>
              <w:fldChar w:fldCharType="end"/>
            </w:r>
          </w:ins>
        </w:p>
        <w:p w14:paraId="6428AC16" w14:textId="712A299C" w:rsidR="00C24421" w:rsidRDefault="00C24421">
          <w:pPr>
            <w:pStyle w:val="TOC3"/>
            <w:tabs>
              <w:tab w:val="left" w:pos="1320"/>
              <w:tab w:val="right" w:leader="dot" w:pos="8827"/>
            </w:tabs>
            <w:rPr>
              <w:ins w:id="46" w:author="Sciga, Jakub" w:date="2018-08-18T19:32:00Z"/>
              <w:rFonts w:asciiTheme="minorHAnsi" w:eastAsiaTheme="minorEastAsia" w:hAnsiTheme="minorHAnsi"/>
              <w:noProof/>
              <w:sz w:val="22"/>
            </w:rPr>
          </w:pPr>
          <w:ins w:id="47"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"_Toc522384116"</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3.4.1</w:t>
            </w:r>
            <w:r>
              <w:rPr>
                <w:rFonts w:asciiTheme="minorHAnsi" w:eastAsiaTheme="minorEastAsia" w:hAnsiTheme="minorHAnsi"/>
                <w:noProof/>
                <w:sz w:val="22"/>
              </w:rPr>
              <w:tab/>
            </w:r>
            <w:r w:rsidRPr="00F66C6E">
              <w:rPr>
                <w:rStyle w:val="Hyperlink"/>
                <w:noProof/>
                <w:lang w:val="pl-PL"/>
              </w:rPr>
              <w:t>Spalanie drewna</w:t>
            </w:r>
            <w:r>
              <w:rPr>
                <w:noProof/>
                <w:webHidden/>
              </w:rPr>
              <w:tab/>
            </w:r>
            <w:r>
              <w:rPr>
                <w:noProof/>
                <w:webHidden/>
              </w:rPr>
              <w:fldChar w:fldCharType="begin"/>
            </w:r>
            <w:r>
              <w:rPr>
                <w:noProof/>
                <w:webHidden/>
              </w:rPr>
              <w:instrText xml:space="preserve"> PAGEREF _Toc522384116 \h </w:instrText>
            </w:r>
            <w:r>
              <w:rPr>
                <w:noProof/>
                <w:webHidden/>
              </w:rPr>
            </w:r>
          </w:ins>
          <w:r>
            <w:rPr>
              <w:noProof/>
              <w:webHidden/>
            </w:rPr>
            <w:fldChar w:fldCharType="separate"/>
          </w:r>
          <w:ins w:id="48" w:author="Sciga, Jakub" w:date="2018-08-18T19:32:00Z">
            <w:r>
              <w:rPr>
                <w:noProof/>
                <w:webHidden/>
              </w:rPr>
              <w:t>23</w:t>
            </w:r>
            <w:r>
              <w:rPr>
                <w:noProof/>
                <w:webHidden/>
              </w:rPr>
              <w:fldChar w:fldCharType="end"/>
            </w:r>
            <w:r w:rsidRPr="00F66C6E">
              <w:rPr>
                <w:rStyle w:val="Hyperlink"/>
                <w:noProof/>
              </w:rPr>
              <w:fldChar w:fldCharType="end"/>
            </w:r>
          </w:ins>
        </w:p>
        <w:p w14:paraId="075EBFCE" w14:textId="2DA028BB" w:rsidR="00C24421" w:rsidRDefault="00C24421">
          <w:pPr>
            <w:pStyle w:val="TOC3"/>
            <w:tabs>
              <w:tab w:val="left" w:pos="1320"/>
              <w:tab w:val="right" w:leader="dot" w:pos="8827"/>
            </w:tabs>
            <w:rPr>
              <w:ins w:id="49" w:author="Sciga, Jakub" w:date="2018-08-18T19:32:00Z"/>
              <w:rFonts w:asciiTheme="minorHAnsi" w:eastAsiaTheme="minorEastAsia" w:hAnsiTheme="minorHAnsi"/>
              <w:noProof/>
              <w:sz w:val="22"/>
            </w:rPr>
          </w:pPr>
          <w:ins w:id="50"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"_Toc522384117"</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3.4.2</w:t>
            </w:r>
            <w:r>
              <w:rPr>
                <w:rFonts w:asciiTheme="minorHAnsi" w:eastAsiaTheme="minorEastAsia" w:hAnsiTheme="minorHAnsi"/>
                <w:noProof/>
                <w:sz w:val="22"/>
              </w:rPr>
              <w:tab/>
            </w:r>
            <w:r w:rsidRPr="00F66C6E">
              <w:rPr>
                <w:rStyle w:val="Hyperlink"/>
                <w:noProof/>
                <w:lang w:val="pl-PL"/>
              </w:rPr>
              <w:t>Wykorzystanie drewna w przemyśle</w:t>
            </w:r>
            <w:r>
              <w:rPr>
                <w:noProof/>
                <w:webHidden/>
              </w:rPr>
              <w:tab/>
            </w:r>
            <w:r>
              <w:rPr>
                <w:noProof/>
                <w:webHidden/>
              </w:rPr>
              <w:fldChar w:fldCharType="begin"/>
            </w:r>
            <w:r>
              <w:rPr>
                <w:noProof/>
                <w:webHidden/>
              </w:rPr>
              <w:instrText xml:space="preserve"> PAGEREF _Toc522384117 \h </w:instrText>
            </w:r>
            <w:r>
              <w:rPr>
                <w:noProof/>
                <w:webHidden/>
              </w:rPr>
            </w:r>
          </w:ins>
          <w:r>
            <w:rPr>
              <w:noProof/>
              <w:webHidden/>
            </w:rPr>
            <w:fldChar w:fldCharType="separate"/>
          </w:r>
          <w:ins w:id="51" w:author="Sciga, Jakub" w:date="2018-08-18T19:32:00Z">
            <w:r>
              <w:rPr>
                <w:noProof/>
                <w:webHidden/>
              </w:rPr>
              <w:t>25</w:t>
            </w:r>
            <w:r>
              <w:rPr>
                <w:noProof/>
                <w:webHidden/>
              </w:rPr>
              <w:fldChar w:fldCharType="end"/>
            </w:r>
            <w:r w:rsidRPr="00F66C6E">
              <w:rPr>
                <w:rStyle w:val="Hyperlink"/>
                <w:noProof/>
              </w:rPr>
              <w:fldChar w:fldCharType="end"/>
            </w:r>
          </w:ins>
        </w:p>
        <w:p w14:paraId="58F10652" w14:textId="64471695" w:rsidR="00C24421" w:rsidRDefault="00C24421">
          <w:pPr>
            <w:pStyle w:val="TOC2"/>
            <w:tabs>
              <w:tab w:val="left" w:pos="880"/>
              <w:tab w:val="right" w:leader="dot" w:pos="8827"/>
            </w:tabs>
            <w:rPr>
              <w:ins w:id="52" w:author="Sciga, Jakub" w:date="2018-08-18T19:32:00Z"/>
              <w:rFonts w:asciiTheme="minorHAnsi" w:eastAsiaTheme="minorEastAsia" w:hAnsiTheme="minorHAnsi"/>
              <w:noProof/>
              <w:sz w:val="22"/>
            </w:rPr>
          </w:pPr>
          <w:ins w:id="53"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"_Toc522384118"</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3.5</w:t>
            </w:r>
            <w:r>
              <w:rPr>
                <w:rFonts w:asciiTheme="minorHAnsi" w:eastAsiaTheme="minorEastAsia" w:hAnsiTheme="minorHAnsi"/>
                <w:noProof/>
                <w:sz w:val="22"/>
              </w:rPr>
              <w:tab/>
            </w:r>
            <w:r w:rsidRPr="00F66C6E">
              <w:rPr>
                <w:rStyle w:val="Hyperlink"/>
                <w:noProof/>
                <w:lang w:val="pl-PL"/>
              </w:rPr>
              <w:t>Zgazowanie drewna</w:t>
            </w:r>
            <w:r>
              <w:rPr>
                <w:noProof/>
                <w:webHidden/>
              </w:rPr>
              <w:tab/>
            </w:r>
            <w:r>
              <w:rPr>
                <w:noProof/>
                <w:webHidden/>
              </w:rPr>
              <w:fldChar w:fldCharType="begin"/>
            </w:r>
            <w:r>
              <w:rPr>
                <w:noProof/>
                <w:webHidden/>
              </w:rPr>
              <w:instrText xml:space="preserve"> PAGEREF _Toc522384118 \h </w:instrText>
            </w:r>
            <w:r>
              <w:rPr>
                <w:noProof/>
                <w:webHidden/>
              </w:rPr>
            </w:r>
          </w:ins>
          <w:r>
            <w:rPr>
              <w:noProof/>
              <w:webHidden/>
            </w:rPr>
            <w:fldChar w:fldCharType="separate"/>
          </w:r>
          <w:ins w:id="54" w:author="Sciga, Jakub" w:date="2018-08-18T19:32:00Z">
            <w:r>
              <w:rPr>
                <w:noProof/>
                <w:webHidden/>
              </w:rPr>
              <w:t>25</w:t>
            </w:r>
            <w:r>
              <w:rPr>
                <w:noProof/>
                <w:webHidden/>
              </w:rPr>
              <w:fldChar w:fldCharType="end"/>
            </w:r>
            <w:r w:rsidRPr="00F66C6E">
              <w:rPr>
                <w:rStyle w:val="Hyperlink"/>
                <w:noProof/>
              </w:rPr>
              <w:fldChar w:fldCharType="end"/>
            </w:r>
          </w:ins>
        </w:p>
        <w:p w14:paraId="318C5261" w14:textId="27FDC016" w:rsidR="00C24421" w:rsidRDefault="00C24421">
          <w:pPr>
            <w:pStyle w:val="TOC2"/>
            <w:tabs>
              <w:tab w:val="left" w:pos="880"/>
              <w:tab w:val="right" w:leader="dot" w:pos="8827"/>
            </w:tabs>
            <w:rPr>
              <w:ins w:id="55" w:author="Sciga, Jakub" w:date="2018-08-18T19:32:00Z"/>
              <w:rFonts w:asciiTheme="minorHAnsi" w:eastAsiaTheme="minorEastAsia" w:hAnsiTheme="minorHAnsi"/>
              <w:noProof/>
              <w:sz w:val="22"/>
            </w:rPr>
          </w:pPr>
          <w:ins w:id="56"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"_Toc522384119"</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w:t>
            </w:r>
            <w:r>
              <w:rPr>
                <w:rFonts w:asciiTheme="minorHAnsi" w:eastAsiaTheme="minorEastAsia" w:hAnsiTheme="minorHAnsi"/>
                <w:noProof/>
                <w:sz w:val="22"/>
              </w:rPr>
              <w:tab/>
            </w:r>
            <w:r w:rsidRPr="00F66C6E">
              <w:rPr>
                <w:rStyle w:val="Hyperlink"/>
                <w:noProof/>
                <w:lang w:val="pl-PL"/>
              </w:rPr>
              <w:t>Spalanie odpadów</w:t>
            </w:r>
            <w:r>
              <w:rPr>
                <w:noProof/>
                <w:webHidden/>
              </w:rPr>
              <w:tab/>
            </w:r>
            <w:r>
              <w:rPr>
                <w:noProof/>
                <w:webHidden/>
              </w:rPr>
              <w:fldChar w:fldCharType="begin"/>
            </w:r>
            <w:r>
              <w:rPr>
                <w:noProof/>
                <w:webHidden/>
              </w:rPr>
              <w:instrText xml:space="preserve"> PAGEREF _Toc522384119 \h </w:instrText>
            </w:r>
            <w:r>
              <w:rPr>
                <w:noProof/>
                <w:webHidden/>
              </w:rPr>
            </w:r>
          </w:ins>
          <w:r>
            <w:rPr>
              <w:noProof/>
              <w:webHidden/>
            </w:rPr>
            <w:fldChar w:fldCharType="separate"/>
          </w:r>
          <w:ins w:id="57" w:author="Sciga, Jakub" w:date="2018-08-18T19:32:00Z">
            <w:r>
              <w:rPr>
                <w:noProof/>
                <w:webHidden/>
              </w:rPr>
              <w:t>26</w:t>
            </w:r>
            <w:r>
              <w:rPr>
                <w:noProof/>
                <w:webHidden/>
              </w:rPr>
              <w:fldChar w:fldCharType="end"/>
            </w:r>
            <w:r w:rsidRPr="00F66C6E">
              <w:rPr>
                <w:rStyle w:val="Hyperlink"/>
                <w:noProof/>
              </w:rPr>
              <w:fldChar w:fldCharType="end"/>
            </w:r>
          </w:ins>
        </w:p>
        <w:p w14:paraId="6F411DDD" w14:textId="33C6A498" w:rsidR="00C24421" w:rsidRDefault="00C24421">
          <w:pPr>
            <w:pStyle w:val="TOC3"/>
            <w:tabs>
              <w:tab w:val="left" w:pos="1320"/>
              <w:tab w:val="right" w:leader="dot" w:pos="8827"/>
            </w:tabs>
            <w:rPr>
              <w:ins w:id="58" w:author="Sciga, Jakub" w:date="2018-08-18T19:32:00Z"/>
              <w:rFonts w:asciiTheme="minorHAnsi" w:eastAsiaTheme="minorEastAsia" w:hAnsiTheme="minorHAnsi"/>
              <w:noProof/>
              <w:sz w:val="22"/>
            </w:rPr>
          </w:pPr>
          <w:ins w:id="59"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"_Toc522384120"</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3.6.1</w:t>
            </w:r>
            <w:r>
              <w:rPr>
                <w:rFonts w:asciiTheme="minorHAnsi" w:eastAsiaTheme="minorEastAsia" w:hAnsiTheme="minorHAnsi"/>
                <w:noProof/>
                <w:sz w:val="22"/>
              </w:rPr>
              <w:tab/>
            </w:r>
            <w:r w:rsidRPr="00F66C6E">
              <w:rPr>
                <w:rStyle w:val="Hyperlink"/>
                <w:noProof/>
                <w:lang w:val="pl-PL"/>
              </w:rPr>
              <w:t>Odpady komunalne</w:t>
            </w:r>
            <w:r>
              <w:rPr>
                <w:noProof/>
                <w:webHidden/>
              </w:rPr>
              <w:tab/>
            </w:r>
            <w:r>
              <w:rPr>
                <w:noProof/>
                <w:webHidden/>
              </w:rPr>
              <w:fldChar w:fldCharType="begin"/>
            </w:r>
            <w:r>
              <w:rPr>
                <w:noProof/>
                <w:webHidden/>
              </w:rPr>
              <w:instrText xml:space="preserve"> PAGEREF _Toc522384120 \h </w:instrText>
            </w:r>
            <w:r>
              <w:rPr>
                <w:noProof/>
                <w:webHidden/>
              </w:rPr>
            </w:r>
          </w:ins>
          <w:r>
            <w:rPr>
              <w:noProof/>
              <w:webHidden/>
            </w:rPr>
            <w:fldChar w:fldCharType="separate"/>
          </w:r>
          <w:ins w:id="60" w:author="Sciga, Jakub" w:date="2018-08-18T19:32:00Z">
            <w:r>
              <w:rPr>
                <w:noProof/>
                <w:webHidden/>
              </w:rPr>
              <w:t>26</w:t>
            </w:r>
            <w:r>
              <w:rPr>
                <w:noProof/>
                <w:webHidden/>
              </w:rPr>
              <w:fldChar w:fldCharType="end"/>
            </w:r>
            <w:r w:rsidRPr="00F66C6E">
              <w:rPr>
                <w:rStyle w:val="Hyperlink"/>
                <w:noProof/>
              </w:rPr>
              <w:fldChar w:fldCharType="end"/>
            </w:r>
          </w:ins>
        </w:p>
        <w:p w14:paraId="3023A431" w14:textId="2CB205AE" w:rsidR="00C24421" w:rsidRDefault="00C24421">
          <w:pPr>
            <w:pStyle w:val="TOC3"/>
            <w:tabs>
              <w:tab w:val="left" w:pos="1320"/>
              <w:tab w:val="right" w:leader="dot" w:pos="8827"/>
            </w:tabs>
            <w:rPr>
              <w:ins w:id="61" w:author="Sciga, Jakub" w:date="2018-08-18T19:32:00Z"/>
              <w:rFonts w:asciiTheme="minorHAnsi" w:eastAsiaTheme="minorEastAsia" w:hAnsiTheme="minorHAnsi"/>
              <w:noProof/>
              <w:sz w:val="22"/>
            </w:rPr>
          </w:pPr>
          <w:ins w:id="62"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"_Toc522384121"</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3.6.2</w:t>
            </w:r>
            <w:r>
              <w:rPr>
                <w:rFonts w:asciiTheme="minorHAnsi" w:eastAsiaTheme="minorEastAsia" w:hAnsiTheme="minorHAnsi"/>
                <w:noProof/>
                <w:sz w:val="22"/>
              </w:rPr>
              <w:tab/>
            </w:r>
            <w:r w:rsidRPr="00F66C6E">
              <w:rPr>
                <w:rStyle w:val="Hyperlink"/>
                <w:noProof/>
                <w:lang w:val="pl-PL"/>
              </w:rPr>
              <w:t>Odpady medyczne</w:t>
            </w:r>
            <w:r>
              <w:rPr>
                <w:noProof/>
                <w:webHidden/>
              </w:rPr>
              <w:tab/>
            </w:r>
            <w:r>
              <w:rPr>
                <w:noProof/>
                <w:webHidden/>
              </w:rPr>
              <w:fldChar w:fldCharType="begin"/>
            </w:r>
            <w:r>
              <w:rPr>
                <w:noProof/>
                <w:webHidden/>
              </w:rPr>
              <w:instrText xml:space="preserve"> PAGEREF _Toc522384121 \h </w:instrText>
            </w:r>
            <w:r>
              <w:rPr>
                <w:noProof/>
                <w:webHidden/>
              </w:rPr>
            </w:r>
          </w:ins>
          <w:r>
            <w:rPr>
              <w:noProof/>
              <w:webHidden/>
            </w:rPr>
            <w:fldChar w:fldCharType="separate"/>
          </w:r>
          <w:ins w:id="63" w:author="Sciga, Jakub" w:date="2018-08-18T19:32:00Z">
            <w:r>
              <w:rPr>
                <w:noProof/>
                <w:webHidden/>
              </w:rPr>
              <w:t>26</w:t>
            </w:r>
            <w:r>
              <w:rPr>
                <w:noProof/>
                <w:webHidden/>
              </w:rPr>
              <w:fldChar w:fldCharType="end"/>
            </w:r>
            <w:r w:rsidRPr="00F66C6E">
              <w:rPr>
                <w:rStyle w:val="Hyperlink"/>
                <w:noProof/>
              </w:rPr>
              <w:fldChar w:fldCharType="end"/>
            </w:r>
          </w:ins>
        </w:p>
        <w:p w14:paraId="625EBDD8" w14:textId="719CEFA8" w:rsidR="00C24421" w:rsidRDefault="00C24421">
          <w:pPr>
            <w:pStyle w:val="TOC3"/>
            <w:tabs>
              <w:tab w:val="left" w:pos="1320"/>
              <w:tab w:val="right" w:leader="dot" w:pos="8827"/>
            </w:tabs>
            <w:rPr>
              <w:ins w:id="64" w:author="Sciga, Jakub" w:date="2018-08-18T19:32:00Z"/>
              <w:rFonts w:asciiTheme="minorHAnsi" w:eastAsiaTheme="minorEastAsia" w:hAnsiTheme="minorHAnsi"/>
              <w:noProof/>
              <w:sz w:val="22"/>
            </w:rPr>
          </w:pPr>
          <w:ins w:id="65"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"_Toc522384122"</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3.6.3</w:t>
            </w:r>
            <w:r>
              <w:rPr>
                <w:rFonts w:asciiTheme="minorHAnsi" w:eastAsiaTheme="minorEastAsia" w:hAnsiTheme="minorHAnsi"/>
                <w:noProof/>
                <w:sz w:val="22"/>
              </w:rPr>
              <w:tab/>
            </w:r>
            <w:r w:rsidRPr="00F66C6E">
              <w:rPr>
                <w:rStyle w:val="Hyperlink"/>
                <w:noProof/>
                <w:lang w:val="pl-PL"/>
              </w:rPr>
              <w:t>Odpady niebezpieczne</w:t>
            </w:r>
            <w:r>
              <w:rPr>
                <w:noProof/>
                <w:webHidden/>
              </w:rPr>
              <w:tab/>
            </w:r>
            <w:r>
              <w:rPr>
                <w:noProof/>
                <w:webHidden/>
              </w:rPr>
              <w:fldChar w:fldCharType="begin"/>
            </w:r>
            <w:r>
              <w:rPr>
                <w:noProof/>
                <w:webHidden/>
              </w:rPr>
              <w:instrText xml:space="preserve"> PAGEREF _Toc522384122 \h </w:instrText>
            </w:r>
            <w:r>
              <w:rPr>
                <w:noProof/>
                <w:webHidden/>
              </w:rPr>
            </w:r>
          </w:ins>
          <w:r>
            <w:rPr>
              <w:noProof/>
              <w:webHidden/>
            </w:rPr>
            <w:fldChar w:fldCharType="separate"/>
          </w:r>
          <w:ins w:id="66" w:author="Sciga, Jakub" w:date="2018-08-18T19:32:00Z">
            <w:r>
              <w:rPr>
                <w:noProof/>
                <w:webHidden/>
              </w:rPr>
              <w:t>27</w:t>
            </w:r>
            <w:r>
              <w:rPr>
                <w:noProof/>
                <w:webHidden/>
              </w:rPr>
              <w:fldChar w:fldCharType="end"/>
            </w:r>
            <w:r w:rsidRPr="00F66C6E">
              <w:rPr>
                <w:rStyle w:val="Hyperlink"/>
                <w:noProof/>
              </w:rPr>
              <w:fldChar w:fldCharType="end"/>
            </w:r>
          </w:ins>
        </w:p>
        <w:p w14:paraId="67A603B3" w14:textId="40C226E6" w:rsidR="00C24421" w:rsidRDefault="00C24421">
          <w:pPr>
            <w:pStyle w:val="TOC3"/>
            <w:tabs>
              <w:tab w:val="left" w:pos="1320"/>
              <w:tab w:val="right" w:leader="dot" w:pos="8827"/>
            </w:tabs>
            <w:rPr>
              <w:ins w:id="67" w:author="Sciga, Jakub" w:date="2018-08-18T19:32:00Z"/>
              <w:rFonts w:asciiTheme="minorHAnsi" w:eastAsiaTheme="minorEastAsia" w:hAnsiTheme="minorHAnsi"/>
              <w:noProof/>
              <w:sz w:val="22"/>
            </w:rPr>
          </w:pPr>
          <w:ins w:id="68" w:author="Sciga, Jakub" w:date="2018-08-18T19:32:00Z">
            <w:r w:rsidRPr="00F66C6E">
              <w:rPr>
                <w:rStyle w:val="Hyperlink"/>
                <w:noProof/>
              </w:rPr>
              <w:lastRenderedPageBreak/>
              <w:fldChar w:fldCharType="begin"/>
            </w:r>
            <w:r w:rsidRPr="00F66C6E">
              <w:rPr>
                <w:rStyle w:val="Hyperlink"/>
                <w:noProof/>
              </w:rPr>
              <w:instrText xml:space="preserve"> </w:instrText>
            </w:r>
            <w:r>
              <w:rPr>
                <w:noProof/>
              </w:rPr>
              <w:instrText>HYPERLINK \l "_Toc522384123"</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3.6.4</w:t>
            </w:r>
            <w:r>
              <w:rPr>
                <w:rFonts w:asciiTheme="minorHAnsi" w:eastAsiaTheme="minorEastAsia" w:hAnsiTheme="minorHAnsi"/>
                <w:noProof/>
                <w:sz w:val="22"/>
              </w:rPr>
              <w:tab/>
            </w:r>
            <w:r w:rsidRPr="00F66C6E">
              <w:rPr>
                <w:rStyle w:val="Hyperlink"/>
                <w:noProof/>
                <w:lang w:val="pl-PL"/>
              </w:rPr>
              <w:t>Drewno poużytkowe</w:t>
            </w:r>
            <w:r>
              <w:rPr>
                <w:noProof/>
                <w:webHidden/>
              </w:rPr>
              <w:tab/>
            </w:r>
            <w:r>
              <w:rPr>
                <w:noProof/>
                <w:webHidden/>
              </w:rPr>
              <w:fldChar w:fldCharType="begin"/>
            </w:r>
            <w:r>
              <w:rPr>
                <w:noProof/>
                <w:webHidden/>
              </w:rPr>
              <w:instrText xml:space="preserve"> PAGEREF _Toc522384123 \h </w:instrText>
            </w:r>
            <w:r>
              <w:rPr>
                <w:noProof/>
                <w:webHidden/>
              </w:rPr>
            </w:r>
          </w:ins>
          <w:r>
            <w:rPr>
              <w:noProof/>
              <w:webHidden/>
            </w:rPr>
            <w:fldChar w:fldCharType="separate"/>
          </w:r>
          <w:ins w:id="69" w:author="Sciga, Jakub" w:date="2018-08-18T19:32:00Z">
            <w:r>
              <w:rPr>
                <w:noProof/>
                <w:webHidden/>
              </w:rPr>
              <w:t>27</w:t>
            </w:r>
            <w:r>
              <w:rPr>
                <w:noProof/>
                <w:webHidden/>
              </w:rPr>
              <w:fldChar w:fldCharType="end"/>
            </w:r>
            <w:r w:rsidRPr="00F66C6E">
              <w:rPr>
                <w:rStyle w:val="Hyperlink"/>
                <w:noProof/>
              </w:rPr>
              <w:fldChar w:fldCharType="end"/>
            </w:r>
          </w:ins>
        </w:p>
        <w:p w14:paraId="66E8CA02" w14:textId="5B91BF30" w:rsidR="00C24421" w:rsidRDefault="00C24421">
          <w:pPr>
            <w:pStyle w:val="TOC3"/>
            <w:tabs>
              <w:tab w:val="left" w:pos="1320"/>
              <w:tab w:val="right" w:leader="dot" w:pos="8827"/>
            </w:tabs>
            <w:rPr>
              <w:ins w:id="70" w:author="Sciga, Jakub" w:date="2018-08-18T19:32:00Z"/>
              <w:rFonts w:asciiTheme="minorHAnsi" w:eastAsiaTheme="minorEastAsia" w:hAnsiTheme="minorHAnsi"/>
              <w:noProof/>
              <w:sz w:val="22"/>
            </w:rPr>
          </w:pPr>
          <w:ins w:id="71"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"_Toc522384124"</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3.6.5</w:t>
            </w:r>
            <w:r>
              <w:rPr>
                <w:rFonts w:asciiTheme="minorHAnsi" w:eastAsiaTheme="minorEastAsia" w:hAnsiTheme="minorHAnsi"/>
                <w:noProof/>
                <w:sz w:val="22"/>
              </w:rPr>
              <w:tab/>
            </w:r>
            <w:r w:rsidRPr="00F66C6E">
              <w:rPr>
                <w:rStyle w:val="Hyperlink"/>
                <w:noProof/>
                <w:lang w:val="pl-PL"/>
              </w:rPr>
              <w:t>Osady ściekowe</w:t>
            </w:r>
            <w:r>
              <w:rPr>
                <w:noProof/>
                <w:webHidden/>
              </w:rPr>
              <w:tab/>
            </w:r>
            <w:r>
              <w:rPr>
                <w:noProof/>
                <w:webHidden/>
              </w:rPr>
              <w:fldChar w:fldCharType="begin"/>
            </w:r>
            <w:r>
              <w:rPr>
                <w:noProof/>
                <w:webHidden/>
              </w:rPr>
              <w:instrText xml:space="preserve"> PAGEREF _Toc522384124 \h </w:instrText>
            </w:r>
            <w:r>
              <w:rPr>
                <w:noProof/>
                <w:webHidden/>
              </w:rPr>
            </w:r>
          </w:ins>
          <w:r>
            <w:rPr>
              <w:noProof/>
              <w:webHidden/>
            </w:rPr>
            <w:fldChar w:fldCharType="separate"/>
          </w:r>
          <w:ins w:id="72" w:author="Sciga, Jakub" w:date="2018-08-18T19:32:00Z">
            <w:r>
              <w:rPr>
                <w:noProof/>
                <w:webHidden/>
              </w:rPr>
              <w:t>27</w:t>
            </w:r>
            <w:r>
              <w:rPr>
                <w:noProof/>
                <w:webHidden/>
              </w:rPr>
              <w:fldChar w:fldCharType="end"/>
            </w:r>
            <w:r w:rsidRPr="00F66C6E">
              <w:rPr>
                <w:rStyle w:val="Hyperlink"/>
                <w:noProof/>
              </w:rPr>
              <w:fldChar w:fldCharType="end"/>
            </w:r>
          </w:ins>
        </w:p>
        <w:p w14:paraId="0B9AA2B8" w14:textId="2F7C6C1B" w:rsidR="00C24421" w:rsidRDefault="00C24421">
          <w:pPr>
            <w:pStyle w:val="TOC3"/>
            <w:tabs>
              <w:tab w:val="left" w:pos="1320"/>
              <w:tab w:val="right" w:leader="dot" w:pos="8827"/>
            </w:tabs>
            <w:rPr>
              <w:ins w:id="73" w:author="Sciga, Jakub" w:date="2018-08-18T19:32:00Z"/>
              <w:rFonts w:asciiTheme="minorHAnsi" w:eastAsiaTheme="minorEastAsia" w:hAnsiTheme="minorHAnsi"/>
              <w:noProof/>
              <w:sz w:val="22"/>
            </w:rPr>
          </w:pPr>
          <w:ins w:id="74"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"_Toc522384125"</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3.6.6</w:t>
            </w:r>
            <w:r>
              <w:rPr>
                <w:rFonts w:asciiTheme="minorHAnsi" w:eastAsiaTheme="minorEastAsia" w:hAnsiTheme="minorHAnsi"/>
                <w:noProof/>
                <w:sz w:val="22"/>
              </w:rPr>
              <w:tab/>
            </w:r>
            <w:r w:rsidRPr="00F66C6E">
              <w:rPr>
                <w:rStyle w:val="Hyperlink"/>
                <w:noProof/>
                <w:lang w:val="pl-PL"/>
              </w:rPr>
              <w:t>Metody spalania odpadów</w:t>
            </w:r>
            <w:r>
              <w:rPr>
                <w:noProof/>
                <w:webHidden/>
              </w:rPr>
              <w:tab/>
            </w:r>
            <w:r>
              <w:rPr>
                <w:noProof/>
                <w:webHidden/>
              </w:rPr>
              <w:fldChar w:fldCharType="begin"/>
            </w:r>
            <w:r>
              <w:rPr>
                <w:noProof/>
                <w:webHidden/>
              </w:rPr>
              <w:instrText xml:space="preserve"> PAGEREF _Toc522384125 \h </w:instrText>
            </w:r>
            <w:r>
              <w:rPr>
                <w:noProof/>
                <w:webHidden/>
              </w:rPr>
            </w:r>
          </w:ins>
          <w:r>
            <w:rPr>
              <w:noProof/>
              <w:webHidden/>
            </w:rPr>
            <w:fldChar w:fldCharType="separate"/>
          </w:r>
          <w:ins w:id="75" w:author="Sciga, Jakub" w:date="2018-08-18T19:32:00Z">
            <w:r>
              <w:rPr>
                <w:noProof/>
                <w:webHidden/>
              </w:rPr>
              <w:t>28</w:t>
            </w:r>
            <w:r>
              <w:rPr>
                <w:noProof/>
                <w:webHidden/>
              </w:rPr>
              <w:fldChar w:fldCharType="end"/>
            </w:r>
            <w:r w:rsidRPr="00F66C6E">
              <w:rPr>
                <w:rStyle w:val="Hyperlink"/>
                <w:noProof/>
              </w:rPr>
              <w:fldChar w:fldCharType="end"/>
            </w:r>
          </w:ins>
        </w:p>
        <w:p w14:paraId="46612736" w14:textId="57B00168" w:rsidR="00C24421" w:rsidRDefault="00C24421">
          <w:pPr>
            <w:pStyle w:val="TOC2"/>
            <w:tabs>
              <w:tab w:val="left" w:pos="880"/>
              <w:tab w:val="right" w:leader="dot" w:pos="8827"/>
            </w:tabs>
            <w:rPr>
              <w:ins w:id="76" w:author="Sciga, Jakub" w:date="2018-08-18T19:32:00Z"/>
              <w:rFonts w:asciiTheme="minorHAnsi" w:eastAsiaTheme="minorEastAsia" w:hAnsiTheme="minorHAnsi"/>
              <w:noProof/>
              <w:sz w:val="22"/>
            </w:rPr>
          </w:pPr>
          <w:ins w:id="77"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"_Toc522384126"</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3.7</w:t>
            </w:r>
            <w:r>
              <w:rPr>
                <w:rFonts w:asciiTheme="minorHAnsi" w:eastAsiaTheme="minorEastAsia" w:hAnsiTheme="minorHAnsi"/>
                <w:noProof/>
                <w:sz w:val="22"/>
              </w:rPr>
              <w:tab/>
            </w:r>
            <w:r w:rsidRPr="00F66C6E">
              <w:rPr>
                <w:rStyle w:val="Hyperlink"/>
                <w:noProof/>
                <w:lang w:val="pl-PL"/>
              </w:rPr>
              <w:t>Ekologia w spalaniu</w:t>
            </w:r>
            <w:r>
              <w:rPr>
                <w:noProof/>
                <w:webHidden/>
              </w:rPr>
              <w:tab/>
            </w:r>
            <w:r>
              <w:rPr>
                <w:noProof/>
                <w:webHidden/>
              </w:rPr>
              <w:fldChar w:fldCharType="begin"/>
            </w:r>
            <w:r>
              <w:rPr>
                <w:noProof/>
                <w:webHidden/>
              </w:rPr>
              <w:instrText xml:space="preserve"> PAGEREF _Toc522384126 \h </w:instrText>
            </w:r>
            <w:r>
              <w:rPr>
                <w:noProof/>
                <w:webHidden/>
              </w:rPr>
            </w:r>
          </w:ins>
          <w:r>
            <w:rPr>
              <w:noProof/>
              <w:webHidden/>
            </w:rPr>
            <w:fldChar w:fldCharType="separate"/>
          </w:r>
          <w:ins w:id="78" w:author="Sciga, Jakub" w:date="2018-08-18T19:32:00Z">
            <w:r>
              <w:rPr>
                <w:noProof/>
                <w:webHidden/>
              </w:rPr>
              <w:t>28</w:t>
            </w:r>
            <w:r>
              <w:rPr>
                <w:noProof/>
                <w:webHidden/>
              </w:rPr>
              <w:fldChar w:fldCharType="end"/>
            </w:r>
            <w:r w:rsidRPr="00F66C6E">
              <w:rPr>
                <w:rStyle w:val="Hyperlink"/>
                <w:noProof/>
              </w:rPr>
              <w:fldChar w:fldCharType="end"/>
            </w:r>
          </w:ins>
        </w:p>
        <w:p w14:paraId="182A2F91" w14:textId="545109B7" w:rsidR="00C24421" w:rsidRDefault="00C24421">
          <w:pPr>
            <w:pStyle w:val="TOC1"/>
            <w:rPr>
              <w:ins w:id="79" w:author="Sciga, Jakub" w:date="2018-08-18T19:32:00Z"/>
              <w:rFonts w:asciiTheme="minorHAnsi" w:eastAsiaTheme="minorEastAsia" w:hAnsiTheme="minorHAnsi"/>
              <w:b w:val="0"/>
              <w:sz w:val="22"/>
              <w:lang w:val="en-US"/>
            </w:rPr>
          </w:pPr>
          <w:ins w:id="80" w:author="Sciga, Jakub" w:date="2018-08-18T19:32:00Z">
            <w:r w:rsidRPr="00F66C6E">
              <w:rPr>
                <w:rStyle w:val="Hyperlink"/>
              </w:rPr>
              <w:fldChar w:fldCharType="begin"/>
            </w:r>
            <w:r w:rsidRPr="00F66C6E">
              <w:rPr>
                <w:rStyle w:val="Hyperlink"/>
              </w:rPr>
              <w:instrText xml:space="preserve"> </w:instrText>
            </w:r>
            <w:r>
              <w:instrText>HYPERLINK \l "_Toc522384127"</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4.</w:t>
            </w:r>
            <w:r>
              <w:rPr>
                <w:rFonts w:asciiTheme="minorHAnsi" w:eastAsiaTheme="minorEastAsia" w:hAnsiTheme="minorHAnsi"/>
                <w:b w:val="0"/>
                <w:sz w:val="22"/>
                <w:lang w:val="en-US"/>
              </w:rPr>
              <w:tab/>
            </w:r>
            <w:r w:rsidRPr="00F66C6E">
              <w:rPr>
                <w:rStyle w:val="Hyperlink"/>
              </w:rPr>
              <w:t>System regulacji</w:t>
            </w:r>
            <w:r>
              <w:rPr>
                <w:webHidden/>
              </w:rPr>
              <w:tab/>
            </w:r>
            <w:r>
              <w:rPr>
                <w:webHidden/>
              </w:rPr>
              <w:fldChar w:fldCharType="begin"/>
            </w:r>
            <w:r>
              <w:rPr>
                <w:webHidden/>
              </w:rPr>
              <w:instrText xml:space="preserve"> PAGEREF _Toc522384127 \h </w:instrText>
            </w:r>
            <w:r>
              <w:rPr>
                <w:webHidden/>
              </w:rPr>
            </w:r>
          </w:ins>
          <w:r>
            <w:rPr>
              <w:webHidden/>
            </w:rPr>
            <w:fldChar w:fldCharType="separate"/>
          </w:r>
          <w:ins w:id="81" w:author="Sciga, Jakub" w:date="2018-08-18T19:32:00Z">
            <w:r>
              <w:rPr>
                <w:webHidden/>
              </w:rPr>
              <w:t>29</w:t>
            </w:r>
            <w:r>
              <w:rPr>
                <w:webHidden/>
              </w:rPr>
              <w:fldChar w:fldCharType="end"/>
            </w:r>
            <w:r w:rsidRPr="00F66C6E">
              <w:rPr>
                <w:rStyle w:val="Hyperlink"/>
              </w:rPr>
              <w:fldChar w:fldCharType="end"/>
            </w:r>
          </w:ins>
        </w:p>
        <w:p w14:paraId="256F8533" w14:textId="6872FDEF" w:rsidR="00C24421" w:rsidRDefault="00C24421">
          <w:pPr>
            <w:pStyle w:val="TOC2"/>
            <w:tabs>
              <w:tab w:val="left" w:pos="880"/>
              <w:tab w:val="right" w:leader="dot" w:pos="8827"/>
            </w:tabs>
            <w:rPr>
              <w:ins w:id="82" w:author="Sciga, Jakub" w:date="2018-08-18T19:32:00Z"/>
              <w:rFonts w:asciiTheme="minorHAnsi" w:eastAsiaTheme="minorEastAsia" w:hAnsiTheme="minorHAnsi"/>
              <w:noProof/>
              <w:sz w:val="22"/>
            </w:rPr>
          </w:pPr>
          <w:ins w:id="83"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"_Toc522384128"</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4.1</w:t>
            </w:r>
            <w:r>
              <w:rPr>
                <w:rFonts w:asciiTheme="minorHAnsi" w:eastAsiaTheme="minorEastAsia" w:hAnsiTheme="minorHAnsi"/>
                <w:noProof/>
                <w:sz w:val="22"/>
              </w:rPr>
              <w:tab/>
            </w:r>
            <w:r w:rsidRPr="00F66C6E">
              <w:rPr>
                <w:rStyle w:val="Hyperlink"/>
                <w:noProof/>
                <w:lang w:val="pl-PL"/>
              </w:rPr>
              <w:t>Układ regulacji</w:t>
            </w:r>
            <w:r>
              <w:rPr>
                <w:noProof/>
                <w:webHidden/>
              </w:rPr>
              <w:tab/>
            </w:r>
            <w:r>
              <w:rPr>
                <w:noProof/>
                <w:webHidden/>
              </w:rPr>
              <w:fldChar w:fldCharType="begin"/>
            </w:r>
            <w:r>
              <w:rPr>
                <w:noProof/>
                <w:webHidden/>
              </w:rPr>
              <w:instrText xml:space="preserve"> PAGEREF _Toc522384128 \h </w:instrText>
            </w:r>
            <w:r>
              <w:rPr>
                <w:noProof/>
                <w:webHidden/>
              </w:rPr>
            </w:r>
          </w:ins>
          <w:r>
            <w:rPr>
              <w:noProof/>
              <w:webHidden/>
            </w:rPr>
            <w:fldChar w:fldCharType="separate"/>
          </w:r>
          <w:ins w:id="84" w:author="Sciga, Jakub" w:date="2018-08-18T19:32:00Z">
            <w:r>
              <w:rPr>
                <w:noProof/>
                <w:webHidden/>
              </w:rPr>
              <w:t>29</w:t>
            </w:r>
            <w:r>
              <w:rPr>
                <w:noProof/>
                <w:webHidden/>
              </w:rPr>
              <w:fldChar w:fldCharType="end"/>
            </w:r>
            <w:r w:rsidRPr="00F66C6E">
              <w:rPr>
                <w:rStyle w:val="Hyperlink"/>
                <w:noProof/>
              </w:rPr>
              <w:fldChar w:fldCharType="end"/>
            </w:r>
          </w:ins>
        </w:p>
        <w:p w14:paraId="4255BFDB" w14:textId="41A27454" w:rsidR="00C24421" w:rsidRDefault="00C24421">
          <w:pPr>
            <w:pStyle w:val="TOC2"/>
            <w:tabs>
              <w:tab w:val="left" w:pos="880"/>
              <w:tab w:val="right" w:leader="dot" w:pos="8827"/>
            </w:tabs>
            <w:rPr>
              <w:ins w:id="85" w:author="Sciga, Jakub" w:date="2018-08-18T19:32:00Z"/>
              <w:rFonts w:asciiTheme="minorHAnsi" w:eastAsiaTheme="minorEastAsia" w:hAnsiTheme="minorHAnsi"/>
              <w:noProof/>
              <w:sz w:val="22"/>
            </w:rPr>
          </w:pPr>
          <w:ins w:id="86"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"_Toc522384129"</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4.2</w:t>
            </w:r>
            <w:r>
              <w:rPr>
                <w:rFonts w:asciiTheme="minorHAnsi" w:eastAsiaTheme="minorEastAsia" w:hAnsiTheme="minorHAnsi"/>
                <w:noProof/>
                <w:sz w:val="22"/>
              </w:rPr>
              <w:tab/>
            </w:r>
            <w:r w:rsidRPr="00F66C6E">
              <w:rPr>
                <w:rStyle w:val="Hyperlink"/>
                <w:noProof/>
                <w:lang w:val="pl-PL"/>
              </w:rPr>
              <w:t>Projektowanie układów regulacji</w:t>
            </w:r>
            <w:r>
              <w:rPr>
                <w:noProof/>
                <w:webHidden/>
              </w:rPr>
              <w:tab/>
            </w:r>
            <w:r>
              <w:rPr>
                <w:noProof/>
                <w:webHidden/>
              </w:rPr>
              <w:fldChar w:fldCharType="begin"/>
            </w:r>
            <w:r>
              <w:rPr>
                <w:noProof/>
                <w:webHidden/>
              </w:rPr>
              <w:instrText xml:space="preserve"> PAGEREF _Toc522384129 \h </w:instrText>
            </w:r>
            <w:r>
              <w:rPr>
                <w:noProof/>
                <w:webHidden/>
              </w:rPr>
            </w:r>
          </w:ins>
          <w:r>
            <w:rPr>
              <w:noProof/>
              <w:webHidden/>
            </w:rPr>
            <w:fldChar w:fldCharType="separate"/>
          </w:r>
          <w:ins w:id="87" w:author="Sciga, Jakub" w:date="2018-08-18T19:32:00Z">
            <w:r>
              <w:rPr>
                <w:noProof/>
                <w:webHidden/>
              </w:rPr>
              <w:t>31</w:t>
            </w:r>
            <w:r>
              <w:rPr>
                <w:noProof/>
                <w:webHidden/>
              </w:rPr>
              <w:fldChar w:fldCharType="end"/>
            </w:r>
            <w:r w:rsidRPr="00F66C6E">
              <w:rPr>
                <w:rStyle w:val="Hyperlink"/>
                <w:noProof/>
              </w:rPr>
              <w:fldChar w:fldCharType="end"/>
            </w:r>
          </w:ins>
        </w:p>
        <w:p w14:paraId="6EAE1597" w14:textId="674DD1E5" w:rsidR="00C24421" w:rsidRDefault="00C24421">
          <w:pPr>
            <w:pStyle w:val="TOC2"/>
            <w:tabs>
              <w:tab w:val="left" w:pos="880"/>
              <w:tab w:val="right" w:leader="dot" w:pos="8827"/>
            </w:tabs>
            <w:rPr>
              <w:ins w:id="88" w:author="Sciga, Jakub" w:date="2018-08-18T19:32:00Z"/>
              <w:rFonts w:asciiTheme="minorHAnsi" w:eastAsiaTheme="minorEastAsia" w:hAnsiTheme="minorHAnsi"/>
              <w:noProof/>
              <w:sz w:val="22"/>
            </w:rPr>
          </w:pPr>
          <w:ins w:id="89"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"_Toc522384130"</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4.3</w:t>
            </w:r>
            <w:r>
              <w:rPr>
                <w:rFonts w:asciiTheme="minorHAnsi" w:eastAsiaTheme="minorEastAsia" w:hAnsiTheme="minorHAnsi"/>
                <w:noProof/>
                <w:sz w:val="22"/>
              </w:rPr>
              <w:tab/>
            </w:r>
            <w:r w:rsidRPr="00F66C6E">
              <w:rPr>
                <w:rStyle w:val="Hyperlink"/>
                <w:noProof/>
                <w:lang w:val="pl-PL"/>
              </w:rPr>
              <w:t>Regulatory</w:t>
            </w:r>
            <w:r>
              <w:rPr>
                <w:noProof/>
                <w:webHidden/>
              </w:rPr>
              <w:tab/>
            </w:r>
            <w:r>
              <w:rPr>
                <w:noProof/>
                <w:webHidden/>
              </w:rPr>
              <w:fldChar w:fldCharType="begin"/>
            </w:r>
            <w:r>
              <w:rPr>
                <w:noProof/>
                <w:webHidden/>
              </w:rPr>
              <w:instrText xml:space="preserve"> PAGEREF _Toc522384130 \h </w:instrText>
            </w:r>
            <w:r>
              <w:rPr>
                <w:noProof/>
                <w:webHidden/>
              </w:rPr>
            </w:r>
          </w:ins>
          <w:r>
            <w:rPr>
              <w:noProof/>
              <w:webHidden/>
            </w:rPr>
            <w:fldChar w:fldCharType="separate"/>
          </w:r>
          <w:ins w:id="90" w:author="Sciga, Jakub" w:date="2018-08-18T19:32:00Z">
            <w:r>
              <w:rPr>
                <w:noProof/>
                <w:webHidden/>
              </w:rPr>
              <w:t>32</w:t>
            </w:r>
            <w:r>
              <w:rPr>
                <w:noProof/>
                <w:webHidden/>
              </w:rPr>
              <w:fldChar w:fldCharType="end"/>
            </w:r>
            <w:r w:rsidRPr="00F66C6E">
              <w:rPr>
                <w:rStyle w:val="Hyperlink"/>
                <w:noProof/>
              </w:rPr>
              <w:fldChar w:fldCharType="end"/>
            </w:r>
          </w:ins>
        </w:p>
        <w:p w14:paraId="277F2450" w14:textId="4E74D17D" w:rsidR="00C24421" w:rsidRDefault="00C24421">
          <w:pPr>
            <w:pStyle w:val="TOC3"/>
            <w:tabs>
              <w:tab w:val="left" w:pos="1320"/>
              <w:tab w:val="right" w:leader="dot" w:pos="8827"/>
            </w:tabs>
            <w:rPr>
              <w:ins w:id="91" w:author="Sciga, Jakub" w:date="2018-08-18T19:32:00Z"/>
              <w:rFonts w:asciiTheme="minorHAnsi" w:eastAsiaTheme="minorEastAsia" w:hAnsiTheme="minorHAnsi"/>
              <w:noProof/>
              <w:sz w:val="22"/>
            </w:rPr>
          </w:pPr>
          <w:ins w:id="92"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"_Toc522384131"</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4.3.1</w:t>
            </w:r>
            <w:r>
              <w:rPr>
                <w:rFonts w:asciiTheme="minorHAnsi" w:eastAsiaTheme="minorEastAsia" w:hAnsiTheme="minorHAnsi"/>
                <w:noProof/>
                <w:sz w:val="22"/>
              </w:rPr>
              <w:tab/>
            </w:r>
            <w:r w:rsidRPr="00F66C6E">
              <w:rPr>
                <w:rStyle w:val="Hyperlink"/>
                <w:noProof/>
                <w:lang w:val="pl-PL"/>
              </w:rPr>
              <w:t>Regulator P</w:t>
            </w:r>
            <w:r>
              <w:rPr>
                <w:noProof/>
                <w:webHidden/>
              </w:rPr>
              <w:tab/>
            </w:r>
            <w:r>
              <w:rPr>
                <w:noProof/>
                <w:webHidden/>
              </w:rPr>
              <w:fldChar w:fldCharType="begin"/>
            </w:r>
            <w:r>
              <w:rPr>
                <w:noProof/>
                <w:webHidden/>
              </w:rPr>
              <w:instrText xml:space="preserve"> PAGEREF _Toc522384131 \h </w:instrText>
            </w:r>
            <w:r>
              <w:rPr>
                <w:noProof/>
                <w:webHidden/>
              </w:rPr>
            </w:r>
          </w:ins>
          <w:r>
            <w:rPr>
              <w:noProof/>
              <w:webHidden/>
            </w:rPr>
            <w:fldChar w:fldCharType="separate"/>
          </w:r>
          <w:ins w:id="93" w:author="Sciga, Jakub" w:date="2018-08-18T19:32:00Z">
            <w:r>
              <w:rPr>
                <w:noProof/>
                <w:webHidden/>
              </w:rPr>
              <w:t>34</w:t>
            </w:r>
            <w:r>
              <w:rPr>
                <w:noProof/>
                <w:webHidden/>
              </w:rPr>
              <w:fldChar w:fldCharType="end"/>
            </w:r>
            <w:r w:rsidRPr="00F66C6E">
              <w:rPr>
                <w:rStyle w:val="Hyperlink"/>
                <w:noProof/>
              </w:rPr>
              <w:fldChar w:fldCharType="end"/>
            </w:r>
          </w:ins>
        </w:p>
        <w:p w14:paraId="53A0DE9D" w14:textId="189A0BFD" w:rsidR="00C24421" w:rsidRDefault="00C24421">
          <w:pPr>
            <w:pStyle w:val="TOC3"/>
            <w:tabs>
              <w:tab w:val="left" w:pos="1320"/>
              <w:tab w:val="right" w:leader="dot" w:pos="8827"/>
            </w:tabs>
            <w:rPr>
              <w:ins w:id="94" w:author="Sciga, Jakub" w:date="2018-08-18T19:32:00Z"/>
              <w:rFonts w:asciiTheme="minorHAnsi" w:eastAsiaTheme="minorEastAsia" w:hAnsiTheme="minorHAnsi"/>
              <w:noProof/>
              <w:sz w:val="22"/>
            </w:rPr>
          </w:pPr>
          <w:ins w:id="95"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"_Toc522384132"</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4.3.2</w:t>
            </w:r>
            <w:r>
              <w:rPr>
                <w:rFonts w:asciiTheme="minorHAnsi" w:eastAsiaTheme="minorEastAsia" w:hAnsiTheme="minorHAnsi"/>
                <w:noProof/>
                <w:sz w:val="22"/>
              </w:rPr>
              <w:tab/>
            </w:r>
            <w:r w:rsidRPr="00F66C6E">
              <w:rPr>
                <w:rStyle w:val="Hyperlink"/>
                <w:noProof/>
                <w:lang w:val="pl-PL"/>
              </w:rPr>
              <w:t>Regulator PI</w:t>
            </w:r>
            <w:r>
              <w:rPr>
                <w:noProof/>
                <w:webHidden/>
              </w:rPr>
              <w:tab/>
            </w:r>
            <w:r>
              <w:rPr>
                <w:noProof/>
                <w:webHidden/>
              </w:rPr>
              <w:fldChar w:fldCharType="begin"/>
            </w:r>
            <w:r>
              <w:rPr>
                <w:noProof/>
                <w:webHidden/>
              </w:rPr>
              <w:instrText xml:space="preserve"> PAGEREF _Toc522384132 \h </w:instrText>
            </w:r>
            <w:r>
              <w:rPr>
                <w:noProof/>
                <w:webHidden/>
              </w:rPr>
            </w:r>
          </w:ins>
          <w:r>
            <w:rPr>
              <w:noProof/>
              <w:webHidden/>
            </w:rPr>
            <w:fldChar w:fldCharType="separate"/>
          </w:r>
          <w:ins w:id="96" w:author="Sciga, Jakub" w:date="2018-08-18T19:32:00Z">
            <w:r>
              <w:rPr>
                <w:noProof/>
                <w:webHidden/>
              </w:rPr>
              <w:t>35</w:t>
            </w:r>
            <w:r>
              <w:rPr>
                <w:noProof/>
                <w:webHidden/>
              </w:rPr>
              <w:fldChar w:fldCharType="end"/>
            </w:r>
            <w:r w:rsidRPr="00F66C6E">
              <w:rPr>
                <w:rStyle w:val="Hyperlink"/>
                <w:noProof/>
              </w:rPr>
              <w:fldChar w:fldCharType="end"/>
            </w:r>
          </w:ins>
        </w:p>
        <w:p w14:paraId="5D8906CC" w14:textId="604EDCBC" w:rsidR="00C24421" w:rsidRDefault="00C24421">
          <w:pPr>
            <w:pStyle w:val="TOC3"/>
            <w:tabs>
              <w:tab w:val="left" w:pos="1320"/>
              <w:tab w:val="right" w:leader="dot" w:pos="8827"/>
            </w:tabs>
            <w:rPr>
              <w:ins w:id="97" w:author="Sciga, Jakub" w:date="2018-08-18T19:32:00Z"/>
              <w:rFonts w:asciiTheme="minorHAnsi" w:eastAsiaTheme="minorEastAsia" w:hAnsiTheme="minorHAnsi"/>
              <w:noProof/>
              <w:sz w:val="22"/>
            </w:rPr>
          </w:pPr>
          <w:ins w:id="98"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"_Toc522384133"</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4.3.3</w:t>
            </w:r>
            <w:r>
              <w:rPr>
                <w:rFonts w:asciiTheme="minorHAnsi" w:eastAsiaTheme="minorEastAsia" w:hAnsiTheme="minorHAnsi"/>
                <w:noProof/>
                <w:sz w:val="22"/>
              </w:rPr>
              <w:tab/>
            </w:r>
            <w:r w:rsidRPr="00F66C6E">
              <w:rPr>
                <w:rStyle w:val="Hyperlink"/>
                <w:noProof/>
                <w:lang w:val="pl-PL"/>
              </w:rPr>
              <w:t>Regulator PD</w:t>
            </w:r>
            <w:r>
              <w:rPr>
                <w:noProof/>
                <w:webHidden/>
              </w:rPr>
              <w:tab/>
            </w:r>
            <w:r>
              <w:rPr>
                <w:noProof/>
                <w:webHidden/>
              </w:rPr>
              <w:fldChar w:fldCharType="begin"/>
            </w:r>
            <w:r>
              <w:rPr>
                <w:noProof/>
                <w:webHidden/>
              </w:rPr>
              <w:instrText xml:space="preserve"> PAGEREF _Toc522384133 \h </w:instrText>
            </w:r>
            <w:r>
              <w:rPr>
                <w:noProof/>
                <w:webHidden/>
              </w:rPr>
            </w:r>
          </w:ins>
          <w:r>
            <w:rPr>
              <w:noProof/>
              <w:webHidden/>
            </w:rPr>
            <w:fldChar w:fldCharType="separate"/>
          </w:r>
          <w:ins w:id="99" w:author="Sciga, Jakub" w:date="2018-08-18T19:32:00Z">
            <w:r>
              <w:rPr>
                <w:noProof/>
                <w:webHidden/>
              </w:rPr>
              <w:t>37</w:t>
            </w:r>
            <w:r>
              <w:rPr>
                <w:noProof/>
                <w:webHidden/>
              </w:rPr>
              <w:fldChar w:fldCharType="end"/>
            </w:r>
            <w:r w:rsidRPr="00F66C6E">
              <w:rPr>
                <w:rStyle w:val="Hyperlink"/>
                <w:noProof/>
              </w:rPr>
              <w:fldChar w:fldCharType="end"/>
            </w:r>
          </w:ins>
        </w:p>
        <w:p w14:paraId="6CD6B12C" w14:textId="0A8F43DF" w:rsidR="00C24421" w:rsidRDefault="00C24421">
          <w:pPr>
            <w:pStyle w:val="TOC3"/>
            <w:tabs>
              <w:tab w:val="left" w:pos="1320"/>
              <w:tab w:val="right" w:leader="dot" w:pos="8827"/>
            </w:tabs>
            <w:rPr>
              <w:ins w:id="100" w:author="Sciga, Jakub" w:date="2018-08-18T19:32:00Z"/>
              <w:rFonts w:asciiTheme="minorHAnsi" w:eastAsiaTheme="minorEastAsia" w:hAnsiTheme="minorHAnsi"/>
              <w:noProof/>
              <w:sz w:val="22"/>
            </w:rPr>
          </w:pPr>
          <w:ins w:id="101"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"_Toc522384134"</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4.3.4</w:t>
            </w:r>
            <w:r>
              <w:rPr>
                <w:rFonts w:asciiTheme="minorHAnsi" w:eastAsiaTheme="minorEastAsia" w:hAnsiTheme="minorHAnsi"/>
                <w:noProof/>
                <w:sz w:val="22"/>
              </w:rPr>
              <w:tab/>
            </w:r>
            <w:r w:rsidRPr="00F66C6E">
              <w:rPr>
                <w:rStyle w:val="Hyperlink"/>
                <w:noProof/>
                <w:lang w:val="pl-PL"/>
              </w:rPr>
              <w:t>Regulator PID</w:t>
            </w:r>
            <w:r>
              <w:rPr>
                <w:noProof/>
                <w:webHidden/>
              </w:rPr>
              <w:tab/>
            </w:r>
            <w:r>
              <w:rPr>
                <w:noProof/>
                <w:webHidden/>
              </w:rPr>
              <w:fldChar w:fldCharType="begin"/>
            </w:r>
            <w:r>
              <w:rPr>
                <w:noProof/>
                <w:webHidden/>
              </w:rPr>
              <w:instrText xml:space="preserve"> PAGEREF _Toc522384134 \h </w:instrText>
            </w:r>
            <w:r>
              <w:rPr>
                <w:noProof/>
                <w:webHidden/>
              </w:rPr>
            </w:r>
          </w:ins>
          <w:r>
            <w:rPr>
              <w:noProof/>
              <w:webHidden/>
            </w:rPr>
            <w:fldChar w:fldCharType="separate"/>
          </w:r>
          <w:ins w:id="102" w:author="Sciga, Jakub" w:date="2018-08-18T19:32:00Z">
            <w:r>
              <w:rPr>
                <w:noProof/>
                <w:webHidden/>
              </w:rPr>
              <w:t>38</w:t>
            </w:r>
            <w:r>
              <w:rPr>
                <w:noProof/>
                <w:webHidden/>
              </w:rPr>
              <w:fldChar w:fldCharType="end"/>
            </w:r>
            <w:r w:rsidRPr="00F66C6E">
              <w:rPr>
                <w:rStyle w:val="Hyperlink"/>
                <w:noProof/>
              </w:rPr>
              <w:fldChar w:fldCharType="end"/>
            </w:r>
          </w:ins>
        </w:p>
        <w:p w14:paraId="0357E8DD" w14:textId="46997907" w:rsidR="00C24421" w:rsidRDefault="00C24421">
          <w:pPr>
            <w:pStyle w:val="TOC3"/>
            <w:tabs>
              <w:tab w:val="left" w:pos="1320"/>
              <w:tab w:val="right" w:leader="dot" w:pos="8827"/>
            </w:tabs>
            <w:rPr>
              <w:ins w:id="103" w:author="Sciga, Jakub" w:date="2018-08-18T19:32:00Z"/>
              <w:rFonts w:asciiTheme="minorHAnsi" w:eastAsiaTheme="minorEastAsia" w:hAnsiTheme="minorHAnsi"/>
              <w:noProof/>
              <w:sz w:val="22"/>
            </w:rPr>
          </w:pPr>
          <w:ins w:id="104"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"_Toc522384135"</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4.3.5</w:t>
            </w:r>
            <w:r>
              <w:rPr>
                <w:rFonts w:asciiTheme="minorHAnsi" w:eastAsiaTheme="minorEastAsia" w:hAnsiTheme="minorHAnsi"/>
                <w:noProof/>
                <w:sz w:val="22"/>
              </w:rPr>
              <w:tab/>
            </w:r>
            <w:r w:rsidRPr="00F66C6E">
              <w:rPr>
                <w:rStyle w:val="Hyperlink"/>
                <w:noProof/>
                <w:lang w:val="pl-PL"/>
              </w:rPr>
              <w:t>Dobór regulatora</w:t>
            </w:r>
            <w:r>
              <w:rPr>
                <w:noProof/>
                <w:webHidden/>
              </w:rPr>
              <w:tab/>
            </w:r>
            <w:r>
              <w:rPr>
                <w:noProof/>
                <w:webHidden/>
              </w:rPr>
              <w:fldChar w:fldCharType="begin"/>
            </w:r>
            <w:r>
              <w:rPr>
                <w:noProof/>
                <w:webHidden/>
              </w:rPr>
              <w:instrText xml:space="preserve"> PAGEREF _Toc522384135 \h </w:instrText>
            </w:r>
            <w:r>
              <w:rPr>
                <w:noProof/>
                <w:webHidden/>
              </w:rPr>
            </w:r>
          </w:ins>
          <w:r>
            <w:rPr>
              <w:noProof/>
              <w:webHidden/>
            </w:rPr>
            <w:fldChar w:fldCharType="separate"/>
          </w:r>
          <w:ins w:id="105" w:author="Sciga, Jakub" w:date="2018-08-18T19:32:00Z">
            <w:r>
              <w:rPr>
                <w:noProof/>
                <w:webHidden/>
              </w:rPr>
              <w:t>39</w:t>
            </w:r>
            <w:r>
              <w:rPr>
                <w:noProof/>
                <w:webHidden/>
              </w:rPr>
              <w:fldChar w:fldCharType="end"/>
            </w:r>
            <w:r w:rsidRPr="00F66C6E">
              <w:rPr>
                <w:rStyle w:val="Hyperlink"/>
                <w:noProof/>
              </w:rPr>
              <w:fldChar w:fldCharType="end"/>
            </w:r>
          </w:ins>
        </w:p>
        <w:p w14:paraId="5E8D0DC5" w14:textId="403FC3C3" w:rsidR="00C24421" w:rsidRDefault="00C24421">
          <w:pPr>
            <w:pStyle w:val="TOC2"/>
            <w:tabs>
              <w:tab w:val="left" w:pos="880"/>
              <w:tab w:val="right" w:leader="dot" w:pos="8827"/>
            </w:tabs>
            <w:rPr>
              <w:ins w:id="106" w:author="Sciga, Jakub" w:date="2018-08-18T19:32:00Z"/>
              <w:rFonts w:asciiTheme="minorHAnsi" w:eastAsiaTheme="minorEastAsia" w:hAnsiTheme="minorHAnsi"/>
              <w:noProof/>
              <w:sz w:val="22"/>
            </w:rPr>
          </w:pPr>
          <w:ins w:id="107"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"_Toc522384136"</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4.4</w:t>
            </w:r>
            <w:r>
              <w:rPr>
                <w:rFonts w:asciiTheme="minorHAnsi" w:eastAsiaTheme="minorEastAsia" w:hAnsiTheme="minorHAnsi"/>
                <w:noProof/>
                <w:sz w:val="22"/>
              </w:rPr>
              <w:tab/>
            </w:r>
            <w:r w:rsidRPr="00F66C6E">
              <w:rPr>
                <w:rStyle w:val="Hyperlink"/>
                <w:noProof/>
                <w:lang w:val="pl-PL"/>
              </w:rPr>
              <w:t>Metody regulacji</w:t>
            </w:r>
            <w:r>
              <w:rPr>
                <w:noProof/>
                <w:webHidden/>
              </w:rPr>
              <w:tab/>
            </w:r>
            <w:r>
              <w:rPr>
                <w:noProof/>
                <w:webHidden/>
              </w:rPr>
              <w:fldChar w:fldCharType="begin"/>
            </w:r>
            <w:r>
              <w:rPr>
                <w:noProof/>
                <w:webHidden/>
              </w:rPr>
              <w:instrText xml:space="preserve"> PAGEREF _Toc522384136 \h </w:instrText>
            </w:r>
            <w:r>
              <w:rPr>
                <w:noProof/>
                <w:webHidden/>
              </w:rPr>
            </w:r>
          </w:ins>
          <w:r>
            <w:rPr>
              <w:noProof/>
              <w:webHidden/>
            </w:rPr>
            <w:fldChar w:fldCharType="separate"/>
          </w:r>
          <w:ins w:id="108" w:author="Sciga, Jakub" w:date="2018-08-18T19:32:00Z">
            <w:r>
              <w:rPr>
                <w:noProof/>
                <w:webHidden/>
              </w:rPr>
              <w:t>40</w:t>
            </w:r>
            <w:r>
              <w:rPr>
                <w:noProof/>
                <w:webHidden/>
              </w:rPr>
              <w:fldChar w:fldCharType="end"/>
            </w:r>
            <w:r w:rsidRPr="00F66C6E">
              <w:rPr>
                <w:rStyle w:val="Hyperlink"/>
                <w:noProof/>
              </w:rPr>
              <w:fldChar w:fldCharType="end"/>
            </w:r>
          </w:ins>
        </w:p>
        <w:p w14:paraId="64563434" w14:textId="7D08336D" w:rsidR="00C24421" w:rsidRDefault="00C24421">
          <w:pPr>
            <w:pStyle w:val="TOC3"/>
            <w:tabs>
              <w:tab w:val="left" w:pos="1320"/>
              <w:tab w:val="right" w:leader="dot" w:pos="8827"/>
            </w:tabs>
            <w:rPr>
              <w:ins w:id="109" w:author="Sciga, Jakub" w:date="2018-08-18T19:32:00Z"/>
              <w:rFonts w:asciiTheme="minorHAnsi" w:eastAsiaTheme="minorEastAsia" w:hAnsiTheme="minorHAnsi"/>
              <w:noProof/>
              <w:sz w:val="22"/>
            </w:rPr>
          </w:pPr>
          <w:ins w:id="110"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"_Toc522384137"</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4.4.1</w:t>
            </w:r>
            <w:r>
              <w:rPr>
                <w:rFonts w:asciiTheme="minorHAnsi" w:eastAsiaTheme="minorEastAsia" w:hAnsiTheme="minorHAnsi"/>
                <w:noProof/>
                <w:sz w:val="22"/>
              </w:rPr>
              <w:tab/>
            </w:r>
            <w:r w:rsidRPr="00F66C6E">
              <w:rPr>
                <w:rStyle w:val="Hyperlink"/>
                <w:noProof/>
                <w:lang w:val="pl-PL"/>
              </w:rPr>
              <w:t>Metoda Zieglera-Nicholsa</w:t>
            </w:r>
            <w:r>
              <w:rPr>
                <w:noProof/>
                <w:webHidden/>
              </w:rPr>
              <w:tab/>
            </w:r>
            <w:r>
              <w:rPr>
                <w:noProof/>
                <w:webHidden/>
              </w:rPr>
              <w:fldChar w:fldCharType="begin"/>
            </w:r>
            <w:r>
              <w:rPr>
                <w:noProof/>
                <w:webHidden/>
              </w:rPr>
              <w:instrText xml:space="preserve"> PAGEREF _Toc522384137 \h </w:instrText>
            </w:r>
            <w:r>
              <w:rPr>
                <w:noProof/>
                <w:webHidden/>
              </w:rPr>
            </w:r>
          </w:ins>
          <w:r>
            <w:rPr>
              <w:noProof/>
              <w:webHidden/>
            </w:rPr>
            <w:fldChar w:fldCharType="separate"/>
          </w:r>
          <w:ins w:id="111" w:author="Sciga, Jakub" w:date="2018-08-18T19:32:00Z">
            <w:r>
              <w:rPr>
                <w:noProof/>
                <w:webHidden/>
              </w:rPr>
              <w:t>41</w:t>
            </w:r>
            <w:r>
              <w:rPr>
                <w:noProof/>
                <w:webHidden/>
              </w:rPr>
              <w:fldChar w:fldCharType="end"/>
            </w:r>
            <w:r w:rsidRPr="00F66C6E">
              <w:rPr>
                <w:rStyle w:val="Hyperlink"/>
                <w:noProof/>
              </w:rPr>
              <w:fldChar w:fldCharType="end"/>
            </w:r>
          </w:ins>
        </w:p>
        <w:p w14:paraId="5A1D8F79" w14:textId="354AD1DD" w:rsidR="00C24421" w:rsidRDefault="00C24421">
          <w:pPr>
            <w:pStyle w:val="TOC3"/>
            <w:tabs>
              <w:tab w:val="left" w:pos="1320"/>
              <w:tab w:val="right" w:leader="dot" w:pos="8827"/>
            </w:tabs>
            <w:rPr>
              <w:ins w:id="112" w:author="Sciga, Jakub" w:date="2018-08-18T19:32:00Z"/>
              <w:rFonts w:asciiTheme="minorHAnsi" w:eastAsiaTheme="minorEastAsia" w:hAnsiTheme="minorHAnsi"/>
              <w:noProof/>
              <w:sz w:val="22"/>
            </w:rPr>
          </w:pPr>
          <w:ins w:id="113"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"_Toc522384138"</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4.4.2</w:t>
            </w:r>
            <w:r>
              <w:rPr>
                <w:rFonts w:asciiTheme="minorHAnsi" w:eastAsiaTheme="minorEastAsia" w:hAnsiTheme="minorHAnsi"/>
                <w:noProof/>
                <w:sz w:val="22"/>
              </w:rPr>
              <w:tab/>
            </w:r>
            <w:r w:rsidRPr="00F66C6E">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_Toc522384138 \h </w:instrText>
            </w:r>
            <w:r>
              <w:rPr>
                <w:noProof/>
                <w:webHidden/>
              </w:rPr>
            </w:r>
          </w:ins>
          <w:r>
            <w:rPr>
              <w:noProof/>
              <w:webHidden/>
            </w:rPr>
            <w:fldChar w:fldCharType="separate"/>
          </w:r>
          <w:ins w:id="114" w:author="Sciga, Jakub" w:date="2018-08-18T19:32:00Z">
            <w:r>
              <w:rPr>
                <w:noProof/>
                <w:webHidden/>
              </w:rPr>
              <w:t>42</w:t>
            </w:r>
            <w:r>
              <w:rPr>
                <w:noProof/>
                <w:webHidden/>
              </w:rPr>
              <w:fldChar w:fldCharType="end"/>
            </w:r>
            <w:r w:rsidRPr="00F66C6E">
              <w:rPr>
                <w:rStyle w:val="Hyperlink"/>
                <w:noProof/>
              </w:rPr>
              <w:fldChar w:fldCharType="end"/>
            </w:r>
          </w:ins>
        </w:p>
        <w:p w14:paraId="3B15F3F7" w14:textId="40CEB6FA" w:rsidR="00C24421" w:rsidRDefault="00C24421">
          <w:pPr>
            <w:pStyle w:val="TOC3"/>
            <w:tabs>
              <w:tab w:val="left" w:pos="1320"/>
              <w:tab w:val="right" w:leader="dot" w:pos="8827"/>
            </w:tabs>
            <w:rPr>
              <w:ins w:id="115" w:author="Sciga, Jakub" w:date="2018-08-18T19:32:00Z"/>
              <w:rFonts w:asciiTheme="minorHAnsi" w:eastAsiaTheme="minorEastAsia" w:hAnsiTheme="minorHAnsi"/>
              <w:noProof/>
              <w:sz w:val="22"/>
            </w:rPr>
          </w:pPr>
          <w:ins w:id="116"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"_Toc522384139"</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4.4.3</w:t>
            </w:r>
            <w:r>
              <w:rPr>
                <w:rFonts w:asciiTheme="minorHAnsi" w:eastAsiaTheme="minorEastAsia" w:hAnsiTheme="minorHAnsi"/>
                <w:noProof/>
                <w:sz w:val="22"/>
              </w:rPr>
              <w:tab/>
            </w:r>
            <w:r w:rsidRPr="00F66C6E">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_Toc522384139 \h </w:instrText>
            </w:r>
            <w:r>
              <w:rPr>
                <w:noProof/>
                <w:webHidden/>
              </w:rPr>
            </w:r>
          </w:ins>
          <w:r>
            <w:rPr>
              <w:noProof/>
              <w:webHidden/>
            </w:rPr>
            <w:fldChar w:fldCharType="separate"/>
          </w:r>
          <w:ins w:id="117" w:author="Sciga, Jakub" w:date="2018-08-18T19:32:00Z">
            <w:r>
              <w:rPr>
                <w:noProof/>
                <w:webHidden/>
              </w:rPr>
              <w:t>43</w:t>
            </w:r>
            <w:r>
              <w:rPr>
                <w:noProof/>
                <w:webHidden/>
              </w:rPr>
              <w:fldChar w:fldCharType="end"/>
            </w:r>
            <w:r w:rsidRPr="00F66C6E">
              <w:rPr>
                <w:rStyle w:val="Hyperlink"/>
                <w:noProof/>
              </w:rPr>
              <w:fldChar w:fldCharType="end"/>
            </w:r>
          </w:ins>
        </w:p>
        <w:p w14:paraId="543D30DB" w14:textId="337CDA19" w:rsidR="00C24421" w:rsidRDefault="00C24421">
          <w:pPr>
            <w:pStyle w:val="TOC3"/>
            <w:tabs>
              <w:tab w:val="left" w:pos="1320"/>
              <w:tab w:val="right" w:leader="dot" w:pos="8827"/>
            </w:tabs>
            <w:rPr>
              <w:ins w:id="118" w:author="Sciga, Jakub" w:date="2018-08-18T19:32:00Z"/>
              <w:rFonts w:asciiTheme="minorHAnsi" w:eastAsiaTheme="minorEastAsia" w:hAnsiTheme="minorHAnsi"/>
              <w:noProof/>
              <w:sz w:val="22"/>
            </w:rPr>
          </w:pPr>
          <w:ins w:id="119"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"_Toc522384140"</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4.4.4</w:t>
            </w:r>
            <w:r>
              <w:rPr>
                <w:rFonts w:asciiTheme="minorHAnsi" w:eastAsiaTheme="minorEastAsia" w:hAnsiTheme="minorHAnsi"/>
                <w:noProof/>
                <w:sz w:val="22"/>
              </w:rPr>
              <w:tab/>
            </w:r>
            <w:r w:rsidRPr="00F66C6E">
              <w:rPr>
                <w:rStyle w:val="Hyperlink"/>
                <w:noProof/>
                <w:lang w:val="pl-PL"/>
              </w:rPr>
              <w:t>Całkowe wskaźniki jakości</w:t>
            </w:r>
            <w:r>
              <w:rPr>
                <w:noProof/>
                <w:webHidden/>
              </w:rPr>
              <w:tab/>
            </w:r>
            <w:r>
              <w:rPr>
                <w:noProof/>
                <w:webHidden/>
              </w:rPr>
              <w:fldChar w:fldCharType="begin"/>
            </w:r>
            <w:r>
              <w:rPr>
                <w:noProof/>
                <w:webHidden/>
              </w:rPr>
              <w:instrText xml:space="preserve"> PAGEREF _Toc522384140 \h </w:instrText>
            </w:r>
            <w:r>
              <w:rPr>
                <w:noProof/>
                <w:webHidden/>
              </w:rPr>
            </w:r>
          </w:ins>
          <w:r>
            <w:rPr>
              <w:noProof/>
              <w:webHidden/>
            </w:rPr>
            <w:fldChar w:fldCharType="separate"/>
          </w:r>
          <w:ins w:id="120" w:author="Sciga, Jakub" w:date="2018-08-18T19:32:00Z">
            <w:r>
              <w:rPr>
                <w:noProof/>
                <w:webHidden/>
              </w:rPr>
              <w:t>43</w:t>
            </w:r>
            <w:r>
              <w:rPr>
                <w:noProof/>
                <w:webHidden/>
              </w:rPr>
              <w:fldChar w:fldCharType="end"/>
            </w:r>
            <w:r w:rsidRPr="00F66C6E">
              <w:rPr>
                <w:rStyle w:val="Hyperlink"/>
                <w:noProof/>
              </w:rPr>
              <w:fldChar w:fldCharType="end"/>
            </w:r>
          </w:ins>
        </w:p>
        <w:p w14:paraId="4A883180" w14:textId="1DA452A8" w:rsidR="00C24421" w:rsidRDefault="00C24421">
          <w:pPr>
            <w:pStyle w:val="TOC1"/>
            <w:rPr>
              <w:ins w:id="121" w:author="Sciga, Jakub" w:date="2018-08-18T19:32:00Z"/>
              <w:rFonts w:asciiTheme="minorHAnsi" w:eastAsiaTheme="minorEastAsia" w:hAnsiTheme="minorHAnsi"/>
              <w:b w:val="0"/>
              <w:sz w:val="22"/>
              <w:lang w:val="en-US"/>
            </w:rPr>
          </w:pPr>
          <w:ins w:id="122" w:author="Sciga, Jakub" w:date="2018-08-18T19:32:00Z">
            <w:r w:rsidRPr="00F66C6E">
              <w:rPr>
                <w:rStyle w:val="Hyperlink"/>
              </w:rPr>
              <w:fldChar w:fldCharType="begin"/>
            </w:r>
            <w:r w:rsidRPr="00F66C6E">
              <w:rPr>
                <w:rStyle w:val="Hyperlink"/>
              </w:rPr>
              <w:instrText xml:space="preserve"> </w:instrText>
            </w:r>
            <w:r>
              <w:instrText>HYPERLINK \l "_Toc522384141"</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5.</w:t>
            </w:r>
            <w:r>
              <w:rPr>
                <w:rFonts w:asciiTheme="minorHAnsi" w:eastAsiaTheme="minorEastAsia" w:hAnsiTheme="minorHAnsi"/>
                <w:b w:val="0"/>
                <w:sz w:val="22"/>
                <w:lang w:val="en-US"/>
              </w:rPr>
              <w:tab/>
            </w:r>
            <w:r w:rsidRPr="00F66C6E">
              <w:rPr>
                <w:rStyle w:val="Hyperlink"/>
              </w:rPr>
              <w:t>Sterowniki PLC</w:t>
            </w:r>
            <w:r>
              <w:rPr>
                <w:webHidden/>
              </w:rPr>
              <w:tab/>
            </w:r>
            <w:r>
              <w:rPr>
                <w:webHidden/>
              </w:rPr>
              <w:fldChar w:fldCharType="begin"/>
            </w:r>
            <w:r>
              <w:rPr>
                <w:webHidden/>
              </w:rPr>
              <w:instrText xml:space="preserve"> PAGEREF _Toc522384141 \h </w:instrText>
            </w:r>
            <w:r>
              <w:rPr>
                <w:webHidden/>
              </w:rPr>
            </w:r>
          </w:ins>
          <w:r>
            <w:rPr>
              <w:webHidden/>
            </w:rPr>
            <w:fldChar w:fldCharType="separate"/>
          </w:r>
          <w:ins w:id="123" w:author="Sciga, Jakub" w:date="2018-08-18T19:32:00Z">
            <w:r>
              <w:rPr>
                <w:webHidden/>
              </w:rPr>
              <w:t>44</w:t>
            </w:r>
            <w:r>
              <w:rPr>
                <w:webHidden/>
              </w:rPr>
              <w:fldChar w:fldCharType="end"/>
            </w:r>
            <w:r w:rsidRPr="00F66C6E">
              <w:rPr>
                <w:rStyle w:val="Hyperlink"/>
              </w:rPr>
              <w:fldChar w:fldCharType="end"/>
            </w:r>
          </w:ins>
        </w:p>
        <w:p w14:paraId="65DFE393" w14:textId="526A52B3" w:rsidR="00C24421" w:rsidRDefault="00C24421">
          <w:pPr>
            <w:pStyle w:val="TOC1"/>
            <w:rPr>
              <w:ins w:id="124" w:author="Sciga, Jakub" w:date="2018-08-18T19:32:00Z"/>
              <w:rFonts w:asciiTheme="minorHAnsi" w:eastAsiaTheme="minorEastAsia" w:hAnsiTheme="minorHAnsi"/>
              <w:b w:val="0"/>
              <w:sz w:val="22"/>
              <w:lang w:val="en-US"/>
            </w:rPr>
          </w:pPr>
          <w:ins w:id="125" w:author="Sciga, Jakub" w:date="2018-08-18T19:32:00Z">
            <w:r w:rsidRPr="00F66C6E">
              <w:rPr>
                <w:rStyle w:val="Hyperlink"/>
              </w:rPr>
              <w:fldChar w:fldCharType="begin"/>
            </w:r>
            <w:r w:rsidRPr="00F66C6E">
              <w:rPr>
                <w:rStyle w:val="Hyperlink"/>
              </w:rPr>
              <w:instrText xml:space="preserve"> </w:instrText>
            </w:r>
            <w:r>
              <w:instrText>HYPERLINK \l "_Toc522384142"</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6.</w:t>
            </w:r>
            <w:r>
              <w:rPr>
                <w:rFonts w:asciiTheme="minorHAnsi" w:eastAsiaTheme="minorEastAsia" w:hAnsiTheme="minorHAnsi"/>
                <w:b w:val="0"/>
                <w:sz w:val="22"/>
                <w:lang w:val="en-US"/>
              </w:rPr>
              <w:tab/>
            </w:r>
            <w:r w:rsidRPr="00F66C6E">
              <w:rPr>
                <w:rStyle w:val="Hyperlink"/>
              </w:rPr>
              <w:t>Budowa stanowiska</w:t>
            </w:r>
            <w:r>
              <w:rPr>
                <w:webHidden/>
              </w:rPr>
              <w:tab/>
            </w:r>
            <w:r>
              <w:rPr>
                <w:webHidden/>
              </w:rPr>
              <w:fldChar w:fldCharType="begin"/>
            </w:r>
            <w:r>
              <w:rPr>
                <w:webHidden/>
              </w:rPr>
              <w:instrText xml:space="preserve"> PAGEREF _Toc522384142 \h </w:instrText>
            </w:r>
            <w:r>
              <w:rPr>
                <w:webHidden/>
              </w:rPr>
            </w:r>
          </w:ins>
          <w:r>
            <w:rPr>
              <w:webHidden/>
            </w:rPr>
            <w:fldChar w:fldCharType="separate"/>
          </w:r>
          <w:ins w:id="126" w:author="Sciga, Jakub" w:date="2018-08-18T19:32:00Z">
            <w:r>
              <w:rPr>
                <w:webHidden/>
              </w:rPr>
              <w:t>45</w:t>
            </w:r>
            <w:r>
              <w:rPr>
                <w:webHidden/>
              </w:rPr>
              <w:fldChar w:fldCharType="end"/>
            </w:r>
            <w:r w:rsidRPr="00F66C6E">
              <w:rPr>
                <w:rStyle w:val="Hyperlink"/>
              </w:rPr>
              <w:fldChar w:fldCharType="end"/>
            </w:r>
          </w:ins>
        </w:p>
        <w:p w14:paraId="592A63B4" w14:textId="7A0806A8" w:rsidR="00C24421" w:rsidRDefault="00C24421">
          <w:pPr>
            <w:pStyle w:val="TOC2"/>
            <w:tabs>
              <w:tab w:val="left" w:pos="880"/>
              <w:tab w:val="right" w:leader="dot" w:pos="8827"/>
            </w:tabs>
            <w:rPr>
              <w:ins w:id="127" w:author="Sciga, Jakub" w:date="2018-08-18T19:32:00Z"/>
              <w:rFonts w:asciiTheme="minorHAnsi" w:eastAsiaTheme="minorEastAsia" w:hAnsiTheme="minorHAnsi"/>
              <w:noProof/>
              <w:sz w:val="22"/>
            </w:rPr>
          </w:pPr>
          <w:ins w:id="128"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"_Toc522384143"</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6.1</w:t>
            </w:r>
            <w:r>
              <w:rPr>
                <w:rFonts w:asciiTheme="minorHAnsi" w:eastAsiaTheme="minorEastAsia" w:hAnsiTheme="minorHAnsi"/>
                <w:noProof/>
                <w:sz w:val="22"/>
              </w:rPr>
              <w:tab/>
            </w:r>
            <w:r w:rsidRPr="00F66C6E">
              <w:rPr>
                <w:rStyle w:val="Hyperlink"/>
                <w:noProof/>
                <w:lang w:val="pl-PL"/>
              </w:rPr>
              <w:t>Konfiguracja środowiska</w:t>
            </w:r>
            <w:r>
              <w:rPr>
                <w:noProof/>
                <w:webHidden/>
              </w:rPr>
              <w:tab/>
            </w:r>
            <w:r>
              <w:rPr>
                <w:noProof/>
                <w:webHidden/>
              </w:rPr>
              <w:fldChar w:fldCharType="begin"/>
            </w:r>
            <w:r>
              <w:rPr>
                <w:noProof/>
                <w:webHidden/>
              </w:rPr>
              <w:instrText xml:space="preserve"> PAGEREF _Toc522384143 \h </w:instrText>
            </w:r>
            <w:r>
              <w:rPr>
                <w:noProof/>
                <w:webHidden/>
              </w:rPr>
            </w:r>
          </w:ins>
          <w:r>
            <w:rPr>
              <w:noProof/>
              <w:webHidden/>
            </w:rPr>
            <w:fldChar w:fldCharType="separate"/>
          </w:r>
          <w:ins w:id="129" w:author="Sciga, Jakub" w:date="2018-08-18T19:32:00Z">
            <w:r>
              <w:rPr>
                <w:noProof/>
                <w:webHidden/>
              </w:rPr>
              <w:t>48</w:t>
            </w:r>
            <w:r>
              <w:rPr>
                <w:noProof/>
                <w:webHidden/>
              </w:rPr>
              <w:fldChar w:fldCharType="end"/>
            </w:r>
            <w:r w:rsidRPr="00F66C6E">
              <w:rPr>
                <w:rStyle w:val="Hyperlink"/>
                <w:noProof/>
              </w:rPr>
              <w:fldChar w:fldCharType="end"/>
            </w:r>
          </w:ins>
        </w:p>
        <w:p w14:paraId="4A3FE068" w14:textId="42D127D7" w:rsidR="00C24421" w:rsidRDefault="00C24421">
          <w:pPr>
            <w:pStyle w:val="TOC2"/>
            <w:tabs>
              <w:tab w:val="left" w:pos="880"/>
              <w:tab w:val="right" w:leader="dot" w:pos="8827"/>
            </w:tabs>
            <w:rPr>
              <w:ins w:id="130" w:author="Sciga, Jakub" w:date="2018-08-18T19:32:00Z"/>
              <w:rFonts w:asciiTheme="minorHAnsi" w:eastAsiaTheme="minorEastAsia" w:hAnsiTheme="minorHAnsi"/>
              <w:noProof/>
              <w:sz w:val="22"/>
            </w:rPr>
          </w:pPr>
          <w:ins w:id="131"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"_Toc522384144"</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6.2</w:t>
            </w:r>
            <w:r>
              <w:rPr>
                <w:rFonts w:asciiTheme="minorHAnsi" w:eastAsiaTheme="minorEastAsia" w:hAnsiTheme="minorHAnsi"/>
                <w:noProof/>
                <w:sz w:val="22"/>
              </w:rPr>
              <w:tab/>
            </w:r>
            <w:r w:rsidRPr="00F66C6E">
              <w:rPr>
                <w:rStyle w:val="Hyperlink"/>
                <w:noProof/>
                <w:lang w:val="pl-PL"/>
              </w:rPr>
              <w:t>Działanie programu</w:t>
            </w:r>
            <w:r>
              <w:rPr>
                <w:noProof/>
                <w:webHidden/>
              </w:rPr>
              <w:tab/>
            </w:r>
            <w:r>
              <w:rPr>
                <w:noProof/>
                <w:webHidden/>
              </w:rPr>
              <w:fldChar w:fldCharType="begin"/>
            </w:r>
            <w:r>
              <w:rPr>
                <w:noProof/>
                <w:webHidden/>
              </w:rPr>
              <w:instrText xml:space="preserve"> PAGEREF _Toc522384144 \h </w:instrText>
            </w:r>
            <w:r>
              <w:rPr>
                <w:noProof/>
                <w:webHidden/>
              </w:rPr>
            </w:r>
          </w:ins>
          <w:r>
            <w:rPr>
              <w:noProof/>
              <w:webHidden/>
            </w:rPr>
            <w:fldChar w:fldCharType="separate"/>
          </w:r>
          <w:ins w:id="132" w:author="Sciga, Jakub" w:date="2018-08-18T19:32:00Z">
            <w:r>
              <w:rPr>
                <w:noProof/>
                <w:webHidden/>
              </w:rPr>
              <w:t>53</w:t>
            </w:r>
            <w:r>
              <w:rPr>
                <w:noProof/>
                <w:webHidden/>
              </w:rPr>
              <w:fldChar w:fldCharType="end"/>
            </w:r>
            <w:r w:rsidRPr="00F66C6E">
              <w:rPr>
                <w:rStyle w:val="Hyperlink"/>
                <w:noProof/>
              </w:rPr>
              <w:fldChar w:fldCharType="end"/>
            </w:r>
          </w:ins>
        </w:p>
        <w:p w14:paraId="0F90E4D4" w14:textId="23ED5111" w:rsidR="00C24421" w:rsidRDefault="00C24421">
          <w:pPr>
            <w:pStyle w:val="TOC2"/>
            <w:tabs>
              <w:tab w:val="left" w:pos="880"/>
              <w:tab w:val="right" w:leader="dot" w:pos="8827"/>
            </w:tabs>
            <w:rPr>
              <w:ins w:id="133" w:author="Sciga, Jakub" w:date="2018-08-18T19:32:00Z"/>
              <w:rFonts w:asciiTheme="minorHAnsi" w:eastAsiaTheme="minorEastAsia" w:hAnsiTheme="minorHAnsi"/>
              <w:noProof/>
              <w:sz w:val="22"/>
            </w:rPr>
          </w:pPr>
          <w:ins w:id="134"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"_Toc522384145"</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6.3</w:t>
            </w:r>
            <w:r>
              <w:rPr>
                <w:rFonts w:asciiTheme="minorHAnsi" w:eastAsiaTheme="minorEastAsia" w:hAnsiTheme="minorHAnsi"/>
                <w:noProof/>
                <w:sz w:val="22"/>
              </w:rPr>
              <w:tab/>
            </w:r>
            <w:r w:rsidRPr="00F66C6E">
              <w:rPr>
                <w:rStyle w:val="Hyperlink"/>
                <w:noProof/>
                <w:lang w:val="pl-PL"/>
              </w:rPr>
              <w:t>Wyniki symulacji</w:t>
            </w:r>
            <w:r>
              <w:rPr>
                <w:noProof/>
                <w:webHidden/>
              </w:rPr>
              <w:tab/>
            </w:r>
            <w:r>
              <w:rPr>
                <w:noProof/>
                <w:webHidden/>
              </w:rPr>
              <w:fldChar w:fldCharType="begin"/>
            </w:r>
            <w:r>
              <w:rPr>
                <w:noProof/>
                <w:webHidden/>
              </w:rPr>
              <w:instrText xml:space="preserve"> PAGEREF _Toc522384145 \h </w:instrText>
            </w:r>
            <w:r>
              <w:rPr>
                <w:noProof/>
                <w:webHidden/>
              </w:rPr>
            </w:r>
          </w:ins>
          <w:r>
            <w:rPr>
              <w:noProof/>
              <w:webHidden/>
            </w:rPr>
            <w:fldChar w:fldCharType="separate"/>
          </w:r>
          <w:ins w:id="135" w:author="Sciga, Jakub" w:date="2018-08-18T19:32:00Z">
            <w:r>
              <w:rPr>
                <w:noProof/>
                <w:webHidden/>
              </w:rPr>
              <w:t>53</w:t>
            </w:r>
            <w:r>
              <w:rPr>
                <w:noProof/>
                <w:webHidden/>
              </w:rPr>
              <w:fldChar w:fldCharType="end"/>
            </w:r>
            <w:r w:rsidRPr="00F66C6E">
              <w:rPr>
                <w:rStyle w:val="Hyperlink"/>
                <w:noProof/>
              </w:rPr>
              <w:fldChar w:fldCharType="end"/>
            </w:r>
          </w:ins>
        </w:p>
        <w:p w14:paraId="44A753D6" w14:textId="6F00129A" w:rsidR="00C24421" w:rsidRDefault="00C24421">
          <w:pPr>
            <w:pStyle w:val="TOC2"/>
            <w:tabs>
              <w:tab w:val="left" w:pos="880"/>
              <w:tab w:val="right" w:leader="dot" w:pos="8827"/>
            </w:tabs>
            <w:rPr>
              <w:ins w:id="136" w:author="Sciga, Jakub" w:date="2018-08-18T19:32:00Z"/>
              <w:rFonts w:asciiTheme="minorHAnsi" w:eastAsiaTheme="minorEastAsia" w:hAnsiTheme="minorHAnsi"/>
              <w:noProof/>
              <w:sz w:val="22"/>
            </w:rPr>
          </w:pPr>
          <w:ins w:id="137" w:author="Sciga, Jakub" w:date="2018-08-18T19:32:00Z">
            <w:r w:rsidRPr="00F66C6E">
              <w:rPr>
                <w:rStyle w:val="Hyperlink"/>
                <w:noProof/>
              </w:rPr>
              <w:fldChar w:fldCharType="begin"/>
            </w:r>
            <w:r w:rsidRPr="00F66C6E">
              <w:rPr>
                <w:rStyle w:val="Hyperlink"/>
                <w:noProof/>
              </w:rPr>
              <w:instrText xml:space="preserve"> </w:instrText>
            </w:r>
            <w:r>
              <w:rPr>
                <w:noProof/>
              </w:rPr>
              <w:instrText>HYPERLINK \l "_Toc522384146"</w:instrText>
            </w:r>
            <w:r w:rsidRPr="00F66C6E">
              <w:rPr>
                <w:rStyle w:val="Hyperlink"/>
                <w:noProof/>
              </w:rPr>
              <w:instrText xml:space="preserve"> </w:instrText>
            </w:r>
            <w:r w:rsidRPr="00F66C6E">
              <w:rPr>
                <w:rStyle w:val="Hyperlink"/>
                <w:noProof/>
              </w:rPr>
            </w:r>
            <w:r w:rsidRPr="00F66C6E">
              <w:rPr>
                <w:rStyle w:val="Hyperlink"/>
                <w:noProof/>
              </w:rPr>
              <w:fldChar w:fldCharType="separate"/>
            </w:r>
            <w:r w:rsidRPr="00F66C6E">
              <w:rPr>
                <w:rStyle w:val="Hyperlink"/>
                <w:noProof/>
                <w:lang w:val="pl-PL"/>
              </w:rPr>
              <w:t>6.4</w:t>
            </w:r>
            <w:r>
              <w:rPr>
                <w:rFonts w:asciiTheme="minorHAnsi" w:eastAsiaTheme="minorEastAsia" w:hAnsiTheme="minorHAnsi"/>
                <w:noProof/>
                <w:sz w:val="22"/>
              </w:rPr>
              <w:tab/>
            </w:r>
            <w:r w:rsidRPr="00F66C6E">
              <w:rPr>
                <w:rStyle w:val="Hyperlink"/>
                <w:noProof/>
                <w:lang w:val="pl-PL"/>
              </w:rPr>
              <w:t>Wnioski</w:t>
            </w:r>
            <w:r>
              <w:rPr>
                <w:noProof/>
                <w:webHidden/>
              </w:rPr>
              <w:tab/>
            </w:r>
            <w:r>
              <w:rPr>
                <w:noProof/>
                <w:webHidden/>
              </w:rPr>
              <w:fldChar w:fldCharType="begin"/>
            </w:r>
            <w:r>
              <w:rPr>
                <w:noProof/>
                <w:webHidden/>
              </w:rPr>
              <w:instrText xml:space="preserve"> PAGEREF _Toc522384146 \h </w:instrText>
            </w:r>
            <w:r>
              <w:rPr>
                <w:noProof/>
                <w:webHidden/>
              </w:rPr>
            </w:r>
          </w:ins>
          <w:r>
            <w:rPr>
              <w:noProof/>
              <w:webHidden/>
            </w:rPr>
            <w:fldChar w:fldCharType="separate"/>
          </w:r>
          <w:ins w:id="138" w:author="Sciga, Jakub" w:date="2018-08-18T19:32:00Z">
            <w:r>
              <w:rPr>
                <w:noProof/>
                <w:webHidden/>
              </w:rPr>
              <w:t>53</w:t>
            </w:r>
            <w:r>
              <w:rPr>
                <w:noProof/>
                <w:webHidden/>
              </w:rPr>
              <w:fldChar w:fldCharType="end"/>
            </w:r>
            <w:r w:rsidRPr="00F66C6E">
              <w:rPr>
                <w:rStyle w:val="Hyperlink"/>
                <w:noProof/>
              </w:rPr>
              <w:fldChar w:fldCharType="end"/>
            </w:r>
          </w:ins>
        </w:p>
        <w:p w14:paraId="624802C5" w14:textId="7D900569" w:rsidR="00C24421" w:rsidRDefault="00C24421">
          <w:pPr>
            <w:pStyle w:val="TOC1"/>
            <w:rPr>
              <w:ins w:id="139" w:author="Sciga, Jakub" w:date="2018-08-18T19:32:00Z"/>
              <w:rFonts w:asciiTheme="minorHAnsi" w:eastAsiaTheme="minorEastAsia" w:hAnsiTheme="minorHAnsi"/>
              <w:b w:val="0"/>
              <w:sz w:val="22"/>
              <w:lang w:val="en-US"/>
            </w:rPr>
          </w:pPr>
          <w:ins w:id="140" w:author="Sciga, Jakub" w:date="2018-08-18T19:32:00Z">
            <w:r w:rsidRPr="00F66C6E">
              <w:rPr>
                <w:rStyle w:val="Hyperlink"/>
              </w:rPr>
              <w:lastRenderedPageBreak/>
              <w:fldChar w:fldCharType="begin"/>
            </w:r>
            <w:r w:rsidRPr="00F66C6E">
              <w:rPr>
                <w:rStyle w:val="Hyperlink"/>
              </w:rPr>
              <w:instrText xml:space="preserve"> </w:instrText>
            </w:r>
            <w:r>
              <w:instrText>HYPERLINK \l "_Toc522384147"</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7.</w:t>
            </w:r>
            <w:r>
              <w:rPr>
                <w:rFonts w:asciiTheme="minorHAnsi" w:eastAsiaTheme="minorEastAsia" w:hAnsiTheme="minorHAnsi"/>
                <w:b w:val="0"/>
                <w:sz w:val="22"/>
                <w:lang w:val="en-US"/>
              </w:rPr>
              <w:tab/>
            </w:r>
            <w:r w:rsidRPr="00F66C6E">
              <w:rPr>
                <w:rStyle w:val="Hyperlink"/>
              </w:rPr>
              <w:t>Zakończenie</w:t>
            </w:r>
            <w:r>
              <w:rPr>
                <w:webHidden/>
              </w:rPr>
              <w:tab/>
            </w:r>
            <w:r>
              <w:rPr>
                <w:webHidden/>
              </w:rPr>
              <w:fldChar w:fldCharType="begin"/>
            </w:r>
            <w:r>
              <w:rPr>
                <w:webHidden/>
              </w:rPr>
              <w:instrText xml:space="preserve"> PAGEREF _Toc522384147 \h </w:instrText>
            </w:r>
            <w:r>
              <w:rPr>
                <w:webHidden/>
              </w:rPr>
            </w:r>
          </w:ins>
          <w:r>
            <w:rPr>
              <w:webHidden/>
            </w:rPr>
            <w:fldChar w:fldCharType="separate"/>
          </w:r>
          <w:ins w:id="141" w:author="Sciga, Jakub" w:date="2018-08-18T19:32:00Z">
            <w:r>
              <w:rPr>
                <w:webHidden/>
              </w:rPr>
              <w:t>54</w:t>
            </w:r>
            <w:r>
              <w:rPr>
                <w:webHidden/>
              </w:rPr>
              <w:fldChar w:fldCharType="end"/>
            </w:r>
            <w:r w:rsidRPr="00F66C6E">
              <w:rPr>
                <w:rStyle w:val="Hyperlink"/>
              </w:rPr>
              <w:fldChar w:fldCharType="end"/>
            </w:r>
          </w:ins>
        </w:p>
        <w:p w14:paraId="7F9F2B16" w14:textId="1D79B765" w:rsidR="00C24421" w:rsidRDefault="00C24421">
          <w:pPr>
            <w:pStyle w:val="TOC1"/>
            <w:rPr>
              <w:ins w:id="142" w:author="Sciga, Jakub" w:date="2018-08-18T19:32:00Z"/>
              <w:rFonts w:asciiTheme="minorHAnsi" w:eastAsiaTheme="minorEastAsia" w:hAnsiTheme="minorHAnsi"/>
              <w:b w:val="0"/>
              <w:sz w:val="22"/>
              <w:lang w:val="en-US"/>
            </w:rPr>
          </w:pPr>
          <w:ins w:id="143" w:author="Sciga, Jakub" w:date="2018-08-18T19:32:00Z">
            <w:r w:rsidRPr="00F66C6E">
              <w:rPr>
                <w:rStyle w:val="Hyperlink"/>
              </w:rPr>
              <w:fldChar w:fldCharType="begin"/>
            </w:r>
            <w:r w:rsidRPr="00F66C6E">
              <w:rPr>
                <w:rStyle w:val="Hyperlink"/>
              </w:rPr>
              <w:instrText xml:space="preserve"> </w:instrText>
            </w:r>
            <w:r>
              <w:instrText>HYPERLINK \l "_Toc522384148"</w:instrText>
            </w:r>
            <w:r w:rsidRPr="00F66C6E">
              <w:rPr>
                <w:rStyle w:val="Hyperlink"/>
              </w:rPr>
              <w:instrText xml:space="preserve"> </w:instrText>
            </w:r>
            <w:r w:rsidRPr="00F66C6E">
              <w:rPr>
                <w:rStyle w:val="Hyperlink"/>
              </w:rPr>
            </w:r>
            <w:r w:rsidRPr="00F66C6E">
              <w:rPr>
                <w:rStyle w:val="Hyperlink"/>
              </w:rPr>
              <w:fldChar w:fldCharType="separate"/>
            </w:r>
            <w:r w:rsidRPr="00F66C6E">
              <w:rPr>
                <w:rStyle w:val="Hyperlink"/>
              </w:rPr>
              <w:t>8.</w:t>
            </w:r>
            <w:r>
              <w:rPr>
                <w:rFonts w:asciiTheme="minorHAnsi" w:eastAsiaTheme="minorEastAsia" w:hAnsiTheme="minorHAnsi"/>
                <w:b w:val="0"/>
                <w:sz w:val="22"/>
                <w:lang w:val="en-US"/>
              </w:rPr>
              <w:tab/>
            </w:r>
            <w:r w:rsidRPr="00F66C6E">
              <w:rPr>
                <w:rStyle w:val="Hyperlink"/>
              </w:rPr>
              <w:t>Bibliografia</w:t>
            </w:r>
            <w:r>
              <w:rPr>
                <w:webHidden/>
              </w:rPr>
              <w:tab/>
            </w:r>
            <w:r>
              <w:rPr>
                <w:webHidden/>
              </w:rPr>
              <w:fldChar w:fldCharType="begin"/>
            </w:r>
            <w:r>
              <w:rPr>
                <w:webHidden/>
              </w:rPr>
              <w:instrText xml:space="preserve"> PAGEREF _Toc522384148 \h </w:instrText>
            </w:r>
            <w:r>
              <w:rPr>
                <w:webHidden/>
              </w:rPr>
            </w:r>
          </w:ins>
          <w:r>
            <w:rPr>
              <w:webHidden/>
            </w:rPr>
            <w:fldChar w:fldCharType="separate"/>
          </w:r>
          <w:ins w:id="144" w:author="Sciga, Jakub" w:date="2018-08-18T19:32:00Z">
            <w:r>
              <w:rPr>
                <w:webHidden/>
              </w:rPr>
              <w:t>55</w:t>
            </w:r>
            <w:r>
              <w:rPr>
                <w:webHidden/>
              </w:rPr>
              <w:fldChar w:fldCharType="end"/>
            </w:r>
            <w:r w:rsidRPr="00F66C6E">
              <w:rPr>
                <w:rStyle w:val="Hyperlink"/>
              </w:rPr>
              <w:fldChar w:fldCharType="end"/>
            </w:r>
          </w:ins>
        </w:p>
        <w:p w14:paraId="03FB2D3B" w14:textId="59DD2DC8" w:rsidR="001C676A" w:rsidDel="00C24421" w:rsidRDefault="001C676A">
          <w:pPr>
            <w:pStyle w:val="TOC1"/>
            <w:rPr>
              <w:del w:id="145" w:author="Sciga, Jakub" w:date="2018-08-18T19:32:00Z"/>
              <w:rFonts w:asciiTheme="minorHAnsi" w:eastAsiaTheme="minorEastAsia" w:hAnsiTheme="minorHAnsi"/>
              <w:b w:val="0"/>
              <w:sz w:val="22"/>
              <w:lang w:val="en-US"/>
            </w:rPr>
          </w:pPr>
          <w:del w:id="146" w:author="Sciga, Jakub" w:date="2018-08-18T19:32:00Z">
            <w:r w:rsidRPr="00C24421" w:rsidDel="00C24421">
              <w:rPr>
                <w:rStyle w:val="Hyperlink"/>
                <w:rPrChange w:id="147" w:author="Sciga, Jakub" w:date="2018-08-18T19:32:00Z">
                  <w:rPr>
                    <w:rStyle w:val="Hyperlink"/>
                  </w:rPr>
                </w:rPrChange>
              </w:rPr>
              <w:delText>1.</w:delText>
            </w:r>
            <w:r w:rsidDel="00C24421">
              <w:rPr>
                <w:rFonts w:asciiTheme="minorHAnsi" w:eastAsiaTheme="minorEastAsia" w:hAnsiTheme="minorHAnsi"/>
                <w:b w:val="0"/>
                <w:sz w:val="22"/>
                <w:lang w:val="en-US"/>
              </w:rPr>
              <w:tab/>
            </w:r>
            <w:r w:rsidRPr="00C24421" w:rsidDel="00C24421">
              <w:rPr>
                <w:rStyle w:val="Hyperlink"/>
                <w:rPrChange w:id="148" w:author="Sciga, Jakub" w:date="2018-08-18T19:32:00Z">
                  <w:rPr>
                    <w:rStyle w:val="Hyperlink"/>
                  </w:rPr>
                </w:rPrChange>
              </w:rPr>
              <w:delText>Spis treści</w:delText>
            </w:r>
            <w:r w:rsidDel="00C24421">
              <w:rPr>
                <w:webHidden/>
              </w:rPr>
              <w:tab/>
              <w:delText>8</w:delText>
            </w:r>
          </w:del>
        </w:p>
        <w:p w14:paraId="5602D05A" w14:textId="2E42186A" w:rsidR="001C676A" w:rsidDel="00C24421" w:rsidRDefault="001C676A">
          <w:pPr>
            <w:pStyle w:val="TOC1"/>
            <w:rPr>
              <w:del w:id="149" w:author="Sciga, Jakub" w:date="2018-08-18T19:32:00Z"/>
              <w:rFonts w:asciiTheme="minorHAnsi" w:eastAsiaTheme="minorEastAsia" w:hAnsiTheme="minorHAnsi"/>
              <w:b w:val="0"/>
              <w:sz w:val="22"/>
              <w:lang w:val="en-US"/>
            </w:rPr>
          </w:pPr>
          <w:del w:id="150" w:author="Sciga, Jakub" w:date="2018-08-18T19:32:00Z">
            <w:r w:rsidRPr="00C24421" w:rsidDel="00C24421">
              <w:rPr>
                <w:rStyle w:val="Hyperlink"/>
                <w:rPrChange w:id="151" w:author="Sciga, Jakub" w:date="2018-08-18T19:32:00Z">
                  <w:rPr>
                    <w:rStyle w:val="Hyperlink"/>
                  </w:rPr>
                </w:rPrChange>
              </w:rPr>
              <w:delText>2.</w:delText>
            </w:r>
            <w:r w:rsidDel="00C24421">
              <w:rPr>
                <w:rFonts w:asciiTheme="minorHAnsi" w:eastAsiaTheme="minorEastAsia" w:hAnsiTheme="minorHAnsi"/>
                <w:b w:val="0"/>
                <w:sz w:val="22"/>
                <w:lang w:val="en-US"/>
              </w:rPr>
              <w:tab/>
            </w:r>
            <w:r w:rsidRPr="00C24421" w:rsidDel="00C24421">
              <w:rPr>
                <w:rStyle w:val="Hyperlink"/>
                <w:rPrChange w:id="152" w:author="Sciga, Jakub" w:date="2018-08-18T19:32:00Z">
                  <w:rPr>
                    <w:rStyle w:val="Hyperlink"/>
                  </w:rPr>
                </w:rPrChange>
              </w:rPr>
              <w:delText>Wstęp</w:delText>
            </w:r>
            <w:r w:rsidDel="00C24421">
              <w:rPr>
                <w:webHidden/>
              </w:rPr>
              <w:tab/>
              <w:delText>11</w:delText>
            </w:r>
          </w:del>
        </w:p>
        <w:p w14:paraId="44FFF512" w14:textId="6D4677CD" w:rsidR="001C676A" w:rsidDel="00C24421" w:rsidRDefault="001C676A">
          <w:pPr>
            <w:pStyle w:val="TOC2"/>
            <w:tabs>
              <w:tab w:val="left" w:pos="880"/>
              <w:tab w:val="right" w:leader="dot" w:pos="8827"/>
            </w:tabs>
            <w:rPr>
              <w:del w:id="153" w:author="Sciga, Jakub" w:date="2018-08-18T19:32:00Z"/>
              <w:rFonts w:asciiTheme="minorHAnsi" w:eastAsiaTheme="minorEastAsia" w:hAnsiTheme="minorHAnsi"/>
              <w:noProof/>
              <w:sz w:val="22"/>
            </w:rPr>
          </w:pPr>
          <w:del w:id="154" w:author="Sciga, Jakub" w:date="2018-08-18T19:32:00Z">
            <w:r w:rsidRPr="00C24421" w:rsidDel="00C24421">
              <w:rPr>
                <w:rStyle w:val="Hyperlink"/>
                <w:noProof/>
                <w:lang w:val="pl-PL"/>
                <w:rPrChange w:id="155" w:author="Sciga, Jakub" w:date="2018-08-18T19:32:00Z">
                  <w:rPr>
                    <w:rStyle w:val="Hyperlink"/>
                    <w:noProof/>
                    <w:lang w:val="pl-PL"/>
                  </w:rPr>
                </w:rPrChange>
              </w:rPr>
              <w:delText>2.1</w:delText>
            </w:r>
            <w:r w:rsidDel="00C24421">
              <w:rPr>
                <w:rFonts w:asciiTheme="minorHAnsi" w:eastAsiaTheme="minorEastAsia" w:hAnsiTheme="minorHAnsi"/>
                <w:noProof/>
                <w:sz w:val="22"/>
              </w:rPr>
              <w:tab/>
            </w:r>
            <w:r w:rsidRPr="00C24421" w:rsidDel="00C24421">
              <w:rPr>
                <w:rStyle w:val="Hyperlink"/>
                <w:noProof/>
                <w:lang w:val="pl-PL"/>
                <w:rPrChange w:id="156" w:author="Sciga, Jakub" w:date="2018-08-18T19:32:00Z">
                  <w:rPr>
                    <w:rStyle w:val="Hyperlink"/>
                    <w:noProof/>
                    <w:lang w:val="pl-PL"/>
                  </w:rPr>
                </w:rPrChange>
              </w:rPr>
              <w:delText>Problematyka zanieczyszczeń w Polsce</w:delText>
            </w:r>
            <w:r w:rsidDel="00C24421">
              <w:rPr>
                <w:noProof/>
                <w:webHidden/>
              </w:rPr>
              <w:tab/>
              <w:delText>11</w:delText>
            </w:r>
          </w:del>
        </w:p>
        <w:p w14:paraId="2A698E5B" w14:textId="53B0766F" w:rsidR="001C676A" w:rsidDel="00C24421" w:rsidRDefault="001C676A">
          <w:pPr>
            <w:pStyle w:val="TOC1"/>
            <w:rPr>
              <w:del w:id="157" w:author="Sciga, Jakub" w:date="2018-08-18T19:32:00Z"/>
              <w:rFonts w:asciiTheme="minorHAnsi" w:eastAsiaTheme="minorEastAsia" w:hAnsiTheme="minorHAnsi"/>
              <w:b w:val="0"/>
              <w:sz w:val="22"/>
              <w:lang w:val="en-US"/>
            </w:rPr>
          </w:pPr>
          <w:del w:id="158" w:author="Sciga, Jakub" w:date="2018-08-18T19:32:00Z">
            <w:r w:rsidRPr="00C24421" w:rsidDel="00C24421">
              <w:rPr>
                <w:rStyle w:val="Hyperlink"/>
                <w:rPrChange w:id="159" w:author="Sciga, Jakub" w:date="2018-08-18T19:32:00Z">
                  <w:rPr>
                    <w:rStyle w:val="Hyperlink"/>
                  </w:rPr>
                </w:rPrChange>
              </w:rPr>
              <w:delText>3.</w:delText>
            </w:r>
            <w:r w:rsidDel="00C24421">
              <w:rPr>
                <w:rFonts w:asciiTheme="minorHAnsi" w:eastAsiaTheme="minorEastAsia" w:hAnsiTheme="minorHAnsi"/>
                <w:b w:val="0"/>
                <w:sz w:val="22"/>
                <w:lang w:val="en-US"/>
              </w:rPr>
              <w:tab/>
            </w:r>
            <w:r w:rsidRPr="00C24421" w:rsidDel="00C24421">
              <w:rPr>
                <w:rStyle w:val="Hyperlink"/>
                <w:rPrChange w:id="160" w:author="Sciga, Jakub" w:date="2018-08-18T19:32:00Z">
                  <w:rPr>
                    <w:rStyle w:val="Hyperlink"/>
                  </w:rPr>
                </w:rPrChange>
              </w:rPr>
              <w:delText>Procesy spalania</w:delText>
            </w:r>
            <w:r w:rsidDel="00C24421">
              <w:rPr>
                <w:webHidden/>
              </w:rPr>
              <w:tab/>
              <w:delText>13</w:delText>
            </w:r>
          </w:del>
        </w:p>
        <w:p w14:paraId="2E86F23B" w14:textId="0B571F33" w:rsidR="001C676A" w:rsidDel="00C24421" w:rsidRDefault="001C676A">
          <w:pPr>
            <w:pStyle w:val="TOC2"/>
            <w:tabs>
              <w:tab w:val="left" w:pos="880"/>
              <w:tab w:val="right" w:leader="dot" w:pos="8827"/>
            </w:tabs>
            <w:rPr>
              <w:del w:id="161" w:author="Sciga, Jakub" w:date="2018-08-18T19:32:00Z"/>
              <w:rFonts w:asciiTheme="minorHAnsi" w:eastAsiaTheme="minorEastAsia" w:hAnsiTheme="minorHAnsi"/>
              <w:noProof/>
              <w:sz w:val="22"/>
            </w:rPr>
          </w:pPr>
          <w:del w:id="162" w:author="Sciga, Jakub" w:date="2018-08-18T19:32:00Z">
            <w:r w:rsidRPr="00C24421" w:rsidDel="00C24421">
              <w:rPr>
                <w:rStyle w:val="Hyperlink"/>
                <w:noProof/>
                <w:lang w:val="pl-PL"/>
                <w:rPrChange w:id="163" w:author="Sciga, Jakub" w:date="2018-08-18T19:32:00Z">
                  <w:rPr>
                    <w:rStyle w:val="Hyperlink"/>
                    <w:noProof/>
                    <w:lang w:val="pl-PL"/>
                  </w:rPr>
                </w:rPrChange>
              </w:rPr>
              <w:delText>3.1</w:delText>
            </w:r>
            <w:r w:rsidDel="00C24421">
              <w:rPr>
                <w:rFonts w:asciiTheme="minorHAnsi" w:eastAsiaTheme="minorEastAsia" w:hAnsiTheme="minorHAnsi"/>
                <w:noProof/>
                <w:sz w:val="22"/>
              </w:rPr>
              <w:tab/>
            </w:r>
            <w:r w:rsidRPr="00C24421" w:rsidDel="00C24421">
              <w:rPr>
                <w:rStyle w:val="Hyperlink"/>
                <w:noProof/>
                <w:lang w:val="pl-PL"/>
                <w:rPrChange w:id="164" w:author="Sciga, Jakub" w:date="2018-08-18T19:32:00Z">
                  <w:rPr>
                    <w:rStyle w:val="Hyperlink"/>
                    <w:noProof/>
                    <w:lang w:val="pl-PL"/>
                  </w:rPr>
                </w:rPrChange>
              </w:rPr>
              <w:delText>Chemia spalania</w:delText>
            </w:r>
            <w:r w:rsidDel="00C24421">
              <w:rPr>
                <w:noProof/>
                <w:webHidden/>
              </w:rPr>
              <w:tab/>
              <w:delText>13</w:delText>
            </w:r>
          </w:del>
        </w:p>
        <w:p w14:paraId="0A078B9E" w14:textId="4304128A" w:rsidR="001C676A" w:rsidDel="00C24421" w:rsidRDefault="001C676A">
          <w:pPr>
            <w:pStyle w:val="TOC3"/>
            <w:tabs>
              <w:tab w:val="left" w:pos="1320"/>
              <w:tab w:val="right" w:leader="dot" w:pos="8827"/>
            </w:tabs>
            <w:rPr>
              <w:del w:id="165" w:author="Sciga, Jakub" w:date="2018-08-18T19:32:00Z"/>
              <w:rFonts w:asciiTheme="minorHAnsi" w:eastAsiaTheme="minorEastAsia" w:hAnsiTheme="minorHAnsi"/>
              <w:noProof/>
              <w:sz w:val="22"/>
            </w:rPr>
          </w:pPr>
          <w:del w:id="166" w:author="Sciga, Jakub" w:date="2018-08-18T19:32:00Z">
            <w:r w:rsidRPr="00C24421" w:rsidDel="00C24421">
              <w:rPr>
                <w:rStyle w:val="Hyperlink"/>
                <w:noProof/>
                <w:lang w:val="pl-PL"/>
                <w:rPrChange w:id="167" w:author="Sciga, Jakub" w:date="2018-08-18T19:32:00Z">
                  <w:rPr>
                    <w:rStyle w:val="Hyperlink"/>
                    <w:noProof/>
                    <w:lang w:val="pl-PL"/>
                  </w:rPr>
                </w:rPrChange>
              </w:rPr>
              <w:delText>3.1.1</w:delText>
            </w:r>
            <w:r w:rsidDel="00C24421">
              <w:rPr>
                <w:rFonts w:asciiTheme="minorHAnsi" w:eastAsiaTheme="minorEastAsia" w:hAnsiTheme="minorHAnsi"/>
                <w:noProof/>
                <w:sz w:val="22"/>
              </w:rPr>
              <w:tab/>
            </w:r>
            <w:r w:rsidRPr="00C24421" w:rsidDel="00C24421">
              <w:rPr>
                <w:rStyle w:val="Hyperlink"/>
                <w:noProof/>
                <w:lang w:val="pl-PL"/>
                <w:rPrChange w:id="168" w:author="Sciga, Jakub" w:date="2018-08-18T19:32:00Z">
                  <w:rPr>
                    <w:rStyle w:val="Hyperlink"/>
                    <w:noProof/>
                    <w:lang w:val="pl-PL"/>
                  </w:rPr>
                </w:rPrChange>
              </w:rPr>
              <w:delText>Równania i przemiany chemiczne</w:delText>
            </w:r>
            <w:r w:rsidDel="00C24421">
              <w:rPr>
                <w:noProof/>
                <w:webHidden/>
              </w:rPr>
              <w:tab/>
              <w:delText>13</w:delText>
            </w:r>
          </w:del>
        </w:p>
        <w:p w14:paraId="5E83D921" w14:textId="0EEEBBDA" w:rsidR="001C676A" w:rsidDel="00C24421" w:rsidRDefault="001C676A">
          <w:pPr>
            <w:pStyle w:val="TOC3"/>
            <w:tabs>
              <w:tab w:val="left" w:pos="1320"/>
              <w:tab w:val="right" w:leader="dot" w:pos="8827"/>
            </w:tabs>
            <w:rPr>
              <w:del w:id="169" w:author="Sciga, Jakub" w:date="2018-08-18T19:32:00Z"/>
              <w:rFonts w:asciiTheme="minorHAnsi" w:eastAsiaTheme="minorEastAsia" w:hAnsiTheme="minorHAnsi"/>
              <w:noProof/>
              <w:sz w:val="22"/>
            </w:rPr>
          </w:pPr>
          <w:del w:id="170" w:author="Sciga, Jakub" w:date="2018-08-18T19:32:00Z">
            <w:r w:rsidRPr="00C24421" w:rsidDel="00C24421">
              <w:rPr>
                <w:rStyle w:val="Hyperlink"/>
                <w:noProof/>
                <w:lang w:val="pl-PL"/>
                <w:rPrChange w:id="171" w:author="Sciga, Jakub" w:date="2018-08-18T19:32:00Z">
                  <w:rPr>
                    <w:rStyle w:val="Hyperlink"/>
                    <w:noProof/>
                    <w:lang w:val="pl-PL"/>
                  </w:rPr>
                </w:rPrChange>
              </w:rPr>
              <w:delText>3.1.2</w:delText>
            </w:r>
            <w:r w:rsidDel="00C24421">
              <w:rPr>
                <w:rFonts w:asciiTheme="minorHAnsi" w:eastAsiaTheme="minorEastAsia" w:hAnsiTheme="minorHAnsi"/>
                <w:noProof/>
                <w:sz w:val="22"/>
              </w:rPr>
              <w:tab/>
            </w:r>
            <w:r w:rsidRPr="00C24421" w:rsidDel="00C24421">
              <w:rPr>
                <w:rStyle w:val="Hyperlink"/>
                <w:noProof/>
                <w:lang w:val="pl-PL"/>
                <w:rPrChange w:id="172" w:author="Sciga, Jakub" w:date="2018-08-18T19:32:00Z">
                  <w:rPr>
                    <w:rStyle w:val="Hyperlink"/>
                    <w:noProof/>
                    <w:lang w:val="pl-PL"/>
                  </w:rPr>
                </w:rPrChange>
              </w:rPr>
              <w:delText>Spalanie węglowodorów</w:delText>
            </w:r>
            <w:r w:rsidDel="00C24421">
              <w:rPr>
                <w:noProof/>
                <w:webHidden/>
              </w:rPr>
              <w:tab/>
              <w:delText>14</w:delText>
            </w:r>
          </w:del>
        </w:p>
        <w:p w14:paraId="032DB1B1" w14:textId="4F8E3EC8" w:rsidR="001C676A" w:rsidDel="00C24421" w:rsidRDefault="001C676A">
          <w:pPr>
            <w:pStyle w:val="TOC2"/>
            <w:tabs>
              <w:tab w:val="left" w:pos="880"/>
              <w:tab w:val="right" w:leader="dot" w:pos="8827"/>
            </w:tabs>
            <w:rPr>
              <w:del w:id="173" w:author="Sciga, Jakub" w:date="2018-08-18T19:32:00Z"/>
              <w:rFonts w:asciiTheme="minorHAnsi" w:eastAsiaTheme="minorEastAsia" w:hAnsiTheme="minorHAnsi"/>
              <w:noProof/>
              <w:sz w:val="22"/>
            </w:rPr>
          </w:pPr>
          <w:del w:id="174" w:author="Sciga, Jakub" w:date="2018-08-18T19:32:00Z">
            <w:r w:rsidRPr="00C24421" w:rsidDel="00C24421">
              <w:rPr>
                <w:rStyle w:val="Hyperlink"/>
                <w:noProof/>
                <w:lang w:val="pl-PL"/>
                <w:rPrChange w:id="175" w:author="Sciga, Jakub" w:date="2018-08-18T19:32:00Z">
                  <w:rPr>
                    <w:rStyle w:val="Hyperlink"/>
                    <w:noProof/>
                    <w:lang w:val="pl-PL"/>
                  </w:rPr>
                </w:rPrChange>
              </w:rPr>
              <w:delText>3.2</w:delText>
            </w:r>
            <w:r w:rsidDel="00C24421">
              <w:rPr>
                <w:rFonts w:asciiTheme="minorHAnsi" w:eastAsiaTheme="minorEastAsia" w:hAnsiTheme="minorHAnsi"/>
                <w:noProof/>
                <w:sz w:val="22"/>
              </w:rPr>
              <w:tab/>
            </w:r>
            <w:r w:rsidRPr="00C24421" w:rsidDel="00C24421">
              <w:rPr>
                <w:rStyle w:val="Hyperlink"/>
                <w:noProof/>
                <w:lang w:val="pl-PL"/>
                <w:rPrChange w:id="176" w:author="Sciga, Jakub" w:date="2018-08-18T19:32:00Z">
                  <w:rPr>
                    <w:rStyle w:val="Hyperlink"/>
                    <w:noProof/>
                    <w:lang w:val="pl-PL"/>
                  </w:rPr>
                </w:rPrChange>
              </w:rPr>
              <w:delText>Spalanie paliw</w:delText>
            </w:r>
            <w:r w:rsidDel="00C24421">
              <w:rPr>
                <w:noProof/>
                <w:webHidden/>
              </w:rPr>
              <w:tab/>
              <w:delText>16</w:delText>
            </w:r>
          </w:del>
        </w:p>
        <w:p w14:paraId="0B067998" w14:textId="379C42B0" w:rsidR="001C676A" w:rsidDel="00C24421" w:rsidRDefault="001C676A">
          <w:pPr>
            <w:pStyle w:val="TOC3"/>
            <w:tabs>
              <w:tab w:val="left" w:pos="1320"/>
              <w:tab w:val="right" w:leader="dot" w:pos="8827"/>
            </w:tabs>
            <w:rPr>
              <w:del w:id="177" w:author="Sciga, Jakub" w:date="2018-08-18T19:32:00Z"/>
              <w:rFonts w:asciiTheme="minorHAnsi" w:eastAsiaTheme="minorEastAsia" w:hAnsiTheme="minorHAnsi"/>
              <w:noProof/>
              <w:sz w:val="22"/>
            </w:rPr>
          </w:pPr>
          <w:del w:id="178" w:author="Sciga, Jakub" w:date="2018-08-18T19:32:00Z">
            <w:r w:rsidRPr="00C24421" w:rsidDel="00C24421">
              <w:rPr>
                <w:rStyle w:val="Hyperlink"/>
                <w:noProof/>
                <w:lang w:val="pl-PL"/>
                <w:rPrChange w:id="179" w:author="Sciga, Jakub" w:date="2018-08-18T19:32:00Z">
                  <w:rPr>
                    <w:rStyle w:val="Hyperlink"/>
                    <w:noProof/>
                    <w:lang w:val="pl-PL"/>
                  </w:rPr>
                </w:rPrChange>
              </w:rPr>
              <w:delText>3.2.1</w:delText>
            </w:r>
            <w:r w:rsidDel="00C24421">
              <w:rPr>
                <w:rFonts w:asciiTheme="minorHAnsi" w:eastAsiaTheme="minorEastAsia" w:hAnsiTheme="minorHAnsi"/>
                <w:noProof/>
                <w:sz w:val="22"/>
              </w:rPr>
              <w:tab/>
            </w:r>
            <w:r w:rsidRPr="00C24421" w:rsidDel="00C24421">
              <w:rPr>
                <w:rStyle w:val="Hyperlink"/>
                <w:noProof/>
                <w:lang w:val="pl-PL"/>
                <w:rPrChange w:id="180" w:author="Sciga, Jakub" w:date="2018-08-18T19:32:00Z">
                  <w:rPr>
                    <w:rStyle w:val="Hyperlink"/>
                    <w:noProof/>
                    <w:lang w:val="pl-PL"/>
                  </w:rPr>
                </w:rPrChange>
              </w:rPr>
              <w:delText>Spalanie paliw gazowych</w:delText>
            </w:r>
            <w:r w:rsidDel="00C24421">
              <w:rPr>
                <w:noProof/>
                <w:webHidden/>
              </w:rPr>
              <w:tab/>
              <w:delText>16</w:delText>
            </w:r>
          </w:del>
        </w:p>
        <w:p w14:paraId="127368BB" w14:textId="6E87E062" w:rsidR="001C676A" w:rsidDel="00C24421" w:rsidRDefault="001C676A">
          <w:pPr>
            <w:pStyle w:val="TOC3"/>
            <w:tabs>
              <w:tab w:val="left" w:pos="1320"/>
              <w:tab w:val="right" w:leader="dot" w:pos="8827"/>
            </w:tabs>
            <w:rPr>
              <w:del w:id="181" w:author="Sciga, Jakub" w:date="2018-08-18T19:32:00Z"/>
              <w:rFonts w:asciiTheme="minorHAnsi" w:eastAsiaTheme="minorEastAsia" w:hAnsiTheme="minorHAnsi"/>
              <w:noProof/>
              <w:sz w:val="22"/>
            </w:rPr>
          </w:pPr>
          <w:del w:id="182" w:author="Sciga, Jakub" w:date="2018-08-18T19:32:00Z">
            <w:r w:rsidRPr="00C24421" w:rsidDel="00C24421">
              <w:rPr>
                <w:rStyle w:val="Hyperlink"/>
                <w:noProof/>
                <w:lang w:val="pl-PL"/>
                <w:rPrChange w:id="183" w:author="Sciga, Jakub" w:date="2018-08-18T19:32:00Z">
                  <w:rPr>
                    <w:rStyle w:val="Hyperlink"/>
                    <w:noProof/>
                    <w:lang w:val="pl-PL"/>
                  </w:rPr>
                </w:rPrChange>
              </w:rPr>
              <w:delText>3.2.2</w:delText>
            </w:r>
            <w:r w:rsidDel="00C24421">
              <w:rPr>
                <w:rFonts w:asciiTheme="minorHAnsi" w:eastAsiaTheme="minorEastAsia" w:hAnsiTheme="minorHAnsi"/>
                <w:noProof/>
                <w:sz w:val="22"/>
              </w:rPr>
              <w:tab/>
            </w:r>
            <w:r w:rsidRPr="00C24421" w:rsidDel="00C24421">
              <w:rPr>
                <w:rStyle w:val="Hyperlink"/>
                <w:noProof/>
                <w:lang w:val="pl-PL"/>
                <w:rPrChange w:id="184" w:author="Sciga, Jakub" w:date="2018-08-18T19:32:00Z">
                  <w:rPr>
                    <w:rStyle w:val="Hyperlink"/>
                    <w:noProof/>
                    <w:lang w:val="pl-PL"/>
                  </w:rPr>
                </w:rPrChange>
              </w:rPr>
              <w:delText>Spalanie paliw ciekłych</w:delText>
            </w:r>
            <w:r w:rsidDel="00C24421">
              <w:rPr>
                <w:noProof/>
                <w:webHidden/>
              </w:rPr>
              <w:tab/>
              <w:delText>17</w:delText>
            </w:r>
          </w:del>
        </w:p>
        <w:p w14:paraId="7085945B" w14:textId="2BDD9EAF" w:rsidR="001C676A" w:rsidDel="00C24421" w:rsidRDefault="001C676A">
          <w:pPr>
            <w:pStyle w:val="TOC3"/>
            <w:tabs>
              <w:tab w:val="left" w:pos="1320"/>
              <w:tab w:val="right" w:leader="dot" w:pos="8827"/>
            </w:tabs>
            <w:rPr>
              <w:del w:id="185" w:author="Sciga, Jakub" w:date="2018-08-18T19:32:00Z"/>
              <w:rFonts w:asciiTheme="minorHAnsi" w:eastAsiaTheme="minorEastAsia" w:hAnsiTheme="minorHAnsi"/>
              <w:noProof/>
              <w:sz w:val="22"/>
            </w:rPr>
          </w:pPr>
          <w:del w:id="186" w:author="Sciga, Jakub" w:date="2018-08-18T19:32:00Z">
            <w:r w:rsidRPr="00C24421" w:rsidDel="00C24421">
              <w:rPr>
                <w:rStyle w:val="Hyperlink"/>
                <w:noProof/>
                <w:lang w:val="pl-PL"/>
                <w:rPrChange w:id="187" w:author="Sciga, Jakub" w:date="2018-08-18T19:32:00Z">
                  <w:rPr>
                    <w:rStyle w:val="Hyperlink"/>
                    <w:noProof/>
                    <w:lang w:val="pl-PL"/>
                  </w:rPr>
                </w:rPrChange>
              </w:rPr>
              <w:delText>3.2.3</w:delText>
            </w:r>
            <w:r w:rsidDel="00C24421">
              <w:rPr>
                <w:rFonts w:asciiTheme="minorHAnsi" w:eastAsiaTheme="minorEastAsia" w:hAnsiTheme="minorHAnsi"/>
                <w:noProof/>
                <w:sz w:val="22"/>
              </w:rPr>
              <w:tab/>
            </w:r>
            <w:r w:rsidRPr="00C24421" w:rsidDel="00C24421">
              <w:rPr>
                <w:rStyle w:val="Hyperlink"/>
                <w:noProof/>
                <w:lang w:val="pl-PL"/>
                <w:rPrChange w:id="188" w:author="Sciga, Jakub" w:date="2018-08-18T19:32:00Z">
                  <w:rPr>
                    <w:rStyle w:val="Hyperlink"/>
                    <w:noProof/>
                    <w:lang w:val="pl-PL"/>
                  </w:rPr>
                </w:rPrChange>
              </w:rPr>
              <w:delText>Spalanie paliw stałych</w:delText>
            </w:r>
            <w:r w:rsidDel="00C24421">
              <w:rPr>
                <w:noProof/>
                <w:webHidden/>
              </w:rPr>
              <w:tab/>
              <w:delText>19</w:delText>
            </w:r>
          </w:del>
        </w:p>
        <w:p w14:paraId="4F994E1F" w14:textId="4FA7681D" w:rsidR="001C676A" w:rsidDel="00C24421" w:rsidRDefault="001C676A">
          <w:pPr>
            <w:pStyle w:val="TOC2"/>
            <w:tabs>
              <w:tab w:val="left" w:pos="880"/>
              <w:tab w:val="right" w:leader="dot" w:pos="8827"/>
            </w:tabs>
            <w:rPr>
              <w:del w:id="189" w:author="Sciga, Jakub" w:date="2018-08-18T19:32:00Z"/>
              <w:rFonts w:asciiTheme="minorHAnsi" w:eastAsiaTheme="minorEastAsia" w:hAnsiTheme="minorHAnsi"/>
              <w:noProof/>
              <w:sz w:val="22"/>
            </w:rPr>
          </w:pPr>
          <w:del w:id="190" w:author="Sciga, Jakub" w:date="2018-08-18T19:32:00Z">
            <w:r w:rsidRPr="00C24421" w:rsidDel="00C24421">
              <w:rPr>
                <w:rStyle w:val="Hyperlink"/>
                <w:noProof/>
                <w:lang w:val="pl-PL"/>
                <w:rPrChange w:id="191" w:author="Sciga, Jakub" w:date="2018-08-18T19:32:00Z">
                  <w:rPr>
                    <w:rStyle w:val="Hyperlink"/>
                    <w:noProof/>
                    <w:lang w:val="pl-PL"/>
                  </w:rPr>
                </w:rPrChange>
              </w:rPr>
              <w:delText>3.3</w:delText>
            </w:r>
            <w:r w:rsidDel="00C24421">
              <w:rPr>
                <w:rFonts w:asciiTheme="minorHAnsi" w:eastAsiaTheme="minorEastAsia" w:hAnsiTheme="minorHAnsi"/>
                <w:noProof/>
                <w:sz w:val="22"/>
              </w:rPr>
              <w:tab/>
            </w:r>
            <w:r w:rsidRPr="00C24421" w:rsidDel="00C24421">
              <w:rPr>
                <w:rStyle w:val="Hyperlink"/>
                <w:noProof/>
                <w:lang w:val="pl-PL"/>
                <w:rPrChange w:id="192" w:author="Sciga, Jakub" w:date="2018-08-18T19:32:00Z">
                  <w:rPr>
                    <w:rStyle w:val="Hyperlink"/>
                    <w:noProof/>
                    <w:lang w:val="pl-PL"/>
                  </w:rPr>
                </w:rPrChange>
              </w:rPr>
              <w:delText>Spalanie węgla</w:delText>
            </w:r>
            <w:r w:rsidDel="00C24421">
              <w:rPr>
                <w:noProof/>
                <w:webHidden/>
              </w:rPr>
              <w:tab/>
              <w:delText>19</w:delText>
            </w:r>
          </w:del>
        </w:p>
        <w:p w14:paraId="4756E270" w14:textId="035171BB" w:rsidR="001C676A" w:rsidDel="00C24421" w:rsidRDefault="001C676A">
          <w:pPr>
            <w:pStyle w:val="TOC3"/>
            <w:tabs>
              <w:tab w:val="left" w:pos="1320"/>
              <w:tab w:val="right" w:leader="dot" w:pos="8827"/>
            </w:tabs>
            <w:rPr>
              <w:del w:id="193" w:author="Sciga, Jakub" w:date="2018-08-18T19:32:00Z"/>
              <w:rFonts w:asciiTheme="minorHAnsi" w:eastAsiaTheme="minorEastAsia" w:hAnsiTheme="minorHAnsi"/>
              <w:noProof/>
              <w:sz w:val="22"/>
            </w:rPr>
          </w:pPr>
          <w:del w:id="194" w:author="Sciga, Jakub" w:date="2018-08-18T19:32:00Z">
            <w:r w:rsidRPr="00C24421" w:rsidDel="00C24421">
              <w:rPr>
                <w:rStyle w:val="Hyperlink"/>
                <w:noProof/>
                <w:lang w:val="pl-PL"/>
                <w:rPrChange w:id="195" w:author="Sciga, Jakub" w:date="2018-08-18T19:32:00Z">
                  <w:rPr>
                    <w:rStyle w:val="Hyperlink"/>
                    <w:noProof/>
                    <w:lang w:val="pl-PL"/>
                  </w:rPr>
                </w:rPrChange>
              </w:rPr>
              <w:delText>3.3.1</w:delText>
            </w:r>
            <w:r w:rsidDel="00C24421">
              <w:rPr>
                <w:rFonts w:asciiTheme="minorHAnsi" w:eastAsiaTheme="minorEastAsia" w:hAnsiTheme="minorHAnsi"/>
                <w:noProof/>
                <w:sz w:val="22"/>
              </w:rPr>
              <w:tab/>
            </w:r>
            <w:r w:rsidRPr="00C24421" w:rsidDel="00C24421">
              <w:rPr>
                <w:rStyle w:val="Hyperlink"/>
                <w:noProof/>
                <w:lang w:val="pl-PL"/>
                <w:rPrChange w:id="196" w:author="Sciga, Jakub" w:date="2018-08-18T19:32:00Z">
                  <w:rPr>
                    <w:rStyle w:val="Hyperlink"/>
                    <w:noProof/>
                    <w:lang w:val="pl-PL"/>
                  </w:rPr>
                </w:rPrChange>
              </w:rPr>
              <w:delText>Etapy spalania węgla</w:delText>
            </w:r>
            <w:r w:rsidDel="00C24421">
              <w:rPr>
                <w:noProof/>
                <w:webHidden/>
              </w:rPr>
              <w:tab/>
              <w:delText>20</w:delText>
            </w:r>
          </w:del>
        </w:p>
        <w:p w14:paraId="6B39C118" w14:textId="519A01B1" w:rsidR="001C676A" w:rsidDel="00C24421" w:rsidRDefault="001C676A">
          <w:pPr>
            <w:pStyle w:val="TOC3"/>
            <w:tabs>
              <w:tab w:val="left" w:pos="1320"/>
              <w:tab w:val="right" w:leader="dot" w:pos="8827"/>
            </w:tabs>
            <w:rPr>
              <w:del w:id="197" w:author="Sciga, Jakub" w:date="2018-08-18T19:32:00Z"/>
              <w:rFonts w:asciiTheme="minorHAnsi" w:eastAsiaTheme="minorEastAsia" w:hAnsiTheme="minorHAnsi"/>
              <w:noProof/>
              <w:sz w:val="22"/>
            </w:rPr>
          </w:pPr>
          <w:del w:id="198" w:author="Sciga, Jakub" w:date="2018-08-18T19:32:00Z">
            <w:r w:rsidRPr="00C24421" w:rsidDel="00C24421">
              <w:rPr>
                <w:rStyle w:val="Hyperlink"/>
                <w:noProof/>
                <w:lang w:val="pl-PL"/>
                <w:rPrChange w:id="199" w:author="Sciga, Jakub" w:date="2018-08-18T19:32:00Z">
                  <w:rPr>
                    <w:rStyle w:val="Hyperlink"/>
                    <w:noProof/>
                    <w:lang w:val="pl-PL"/>
                  </w:rPr>
                </w:rPrChange>
              </w:rPr>
              <w:delText>3.3.2</w:delText>
            </w:r>
            <w:r w:rsidDel="00C24421">
              <w:rPr>
                <w:rFonts w:asciiTheme="minorHAnsi" w:eastAsiaTheme="minorEastAsia" w:hAnsiTheme="minorHAnsi"/>
                <w:noProof/>
                <w:sz w:val="22"/>
              </w:rPr>
              <w:tab/>
            </w:r>
            <w:r w:rsidRPr="00C24421" w:rsidDel="00C24421">
              <w:rPr>
                <w:rStyle w:val="Hyperlink"/>
                <w:noProof/>
                <w:lang w:val="pl-PL"/>
                <w:rPrChange w:id="200" w:author="Sciga, Jakub" w:date="2018-08-18T19:32:00Z">
                  <w:rPr>
                    <w:rStyle w:val="Hyperlink"/>
                    <w:noProof/>
                    <w:lang w:val="pl-PL"/>
                  </w:rPr>
                </w:rPrChange>
              </w:rPr>
              <w:delText>Piroliza węgla</w:delText>
            </w:r>
            <w:r w:rsidDel="00C24421">
              <w:rPr>
                <w:noProof/>
                <w:webHidden/>
              </w:rPr>
              <w:tab/>
              <w:delText>21</w:delText>
            </w:r>
          </w:del>
        </w:p>
        <w:p w14:paraId="21B1B0D4" w14:textId="578C71E3" w:rsidR="001C676A" w:rsidDel="00C24421" w:rsidRDefault="001C676A">
          <w:pPr>
            <w:pStyle w:val="TOC2"/>
            <w:tabs>
              <w:tab w:val="left" w:pos="880"/>
              <w:tab w:val="right" w:leader="dot" w:pos="8827"/>
            </w:tabs>
            <w:rPr>
              <w:del w:id="201" w:author="Sciga, Jakub" w:date="2018-08-18T19:32:00Z"/>
              <w:rFonts w:asciiTheme="minorHAnsi" w:eastAsiaTheme="minorEastAsia" w:hAnsiTheme="minorHAnsi"/>
              <w:noProof/>
              <w:sz w:val="22"/>
            </w:rPr>
          </w:pPr>
          <w:del w:id="202" w:author="Sciga, Jakub" w:date="2018-08-18T19:32:00Z">
            <w:r w:rsidRPr="00C24421" w:rsidDel="00C24421">
              <w:rPr>
                <w:rStyle w:val="Hyperlink"/>
                <w:noProof/>
                <w:lang w:val="pl-PL"/>
                <w:rPrChange w:id="203" w:author="Sciga, Jakub" w:date="2018-08-18T19:32:00Z">
                  <w:rPr>
                    <w:rStyle w:val="Hyperlink"/>
                    <w:noProof/>
                    <w:lang w:val="pl-PL"/>
                  </w:rPr>
                </w:rPrChange>
              </w:rPr>
              <w:delText>3.4</w:delText>
            </w:r>
            <w:r w:rsidDel="00C24421">
              <w:rPr>
                <w:rFonts w:asciiTheme="minorHAnsi" w:eastAsiaTheme="minorEastAsia" w:hAnsiTheme="minorHAnsi"/>
                <w:noProof/>
                <w:sz w:val="22"/>
              </w:rPr>
              <w:tab/>
            </w:r>
            <w:r w:rsidRPr="00C24421" w:rsidDel="00C24421">
              <w:rPr>
                <w:rStyle w:val="Hyperlink"/>
                <w:noProof/>
                <w:lang w:val="pl-PL"/>
                <w:rPrChange w:id="204" w:author="Sciga, Jakub" w:date="2018-08-18T19:32:00Z">
                  <w:rPr>
                    <w:rStyle w:val="Hyperlink"/>
                    <w:noProof/>
                    <w:lang w:val="pl-PL"/>
                  </w:rPr>
                </w:rPrChange>
              </w:rPr>
              <w:delText>Spalanie biomasy</w:delText>
            </w:r>
            <w:r w:rsidDel="00C24421">
              <w:rPr>
                <w:noProof/>
                <w:webHidden/>
              </w:rPr>
              <w:tab/>
              <w:delText>23</w:delText>
            </w:r>
          </w:del>
        </w:p>
        <w:p w14:paraId="38D97947" w14:textId="41488B1F" w:rsidR="001C676A" w:rsidDel="00C24421" w:rsidRDefault="001C676A">
          <w:pPr>
            <w:pStyle w:val="TOC3"/>
            <w:tabs>
              <w:tab w:val="left" w:pos="1320"/>
              <w:tab w:val="right" w:leader="dot" w:pos="8827"/>
            </w:tabs>
            <w:rPr>
              <w:del w:id="205" w:author="Sciga, Jakub" w:date="2018-08-18T19:32:00Z"/>
              <w:rFonts w:asciiTheme="minorHAnsi" w:eastAsiaTheme="minorEastAsia" w:hAnsiTheme="minorHAnsi"/>
              <w:noProof/>
              <w:sz w:val="22"/>
            </w:rPr>
          </w:pPr>
          <w:del w:id="206" w:author="Sciga, Jakub" w:date="2018-08-18T19:32:00Z">
            <w:r w:rsidRPr="00C24421" w:rsidDel="00C24421">
              <w:rPr>
                <w:rStyle w:val="Hyperlink"/>
                <w:noProof/>
                <w:lang w:val="pl-PL"/>
                <w:rPrChange w:id="207" w:author="Sciga, Jakub" w:date="2018-08-18T19:32:00Z">
                  <w:rPr>
                    <w:rStyle w:val="Hyperlink"/>
                    <w:noProof/>
                    <w:lang w:val="pl-PL"/>
                  </w:rPr>
                </w:rPrChange>
              </w:rPr>
              <w:delText>3.4.1</w:delText>
            </w:r>
            <w:r w:rsidDel="00C24421">
              <w:rPr>
                <w:rFonts w:asciiTheme="minorHAnsi" w:eastAsiaTheme="minorEastAsia" w:hAnsiTheme="minorHAnsi"/>
                <w:noProof/>
                <w:sz w:val="22"/>
              </w:rPr>
              <w:tab/>
            </w:r>
            <w:r w:rsidRPr="00C24421" w:rsidDel="00C24421">
              <w:rPr>
                <w:rStyle w:val="Hyperlink"/>
                <w:noProof/>
                <w:lang w:val="pl-PL"/>
                <w:rPrChange w:id="208" w:author="Sciga, Jakub" w:date="2018-08-18T19:32:00Z">
                  <w:rPr>
                    <w:rStyle w:val="Hyperlink"/>
                    <w:noProof/>
                    <w:lang w:val="pl-PL"/>
                  </w:rPr>
                </w:rPrChange>
              </w:rPr>
              <w:delText>Spalanie drewna</w:delText>
            </w:r>
            <w:r w:rsidDel="00C24421">
              <w:rPr>
                <w:noProof/>
                <w:webHidden/>
              </w:rPr>
              <w:tab/>
              <w:delText>23</w:delText>
            </w:r>
          </w:del>
        </w:p>
        <w:p w14:paraId="0A0E5E7B" w14:textId="453E4105" w:rsidR="001C676A" w:rsidDel="00C24421" w:rsidRDefault="001C676A">
          <w:pPr>
            <w:pStyle w:val="TOC3"/>
            <w:tabs>
              <w:tab w:val="left" w:pos="1320"/>
              <w:tab w:val="right" w:leader="dot" w:pos="8827"/>
            </w:tabs>
            <w:rPr>
              <w:del w:id="209" w:author="Sciga, Jakub" w:date="2018-08-18T19:32:00Z"/>
              <w:rFonts w:asciiTheme="minorHAnsi" w:eastAsiaTheme="minorEastAsia" w:hAnsiTheme="minorHAnsi"/>
              <w:noProof/>
              <w:sz w:val="22"/>
            </w:rPr>
          </w:pPr>
          <w:del w:id="210" w:author="Sciga, Jakub" w:date="2018-08-18T19:32:00Z">
            <w:r w:rsidRPr="00C24421" w:rsidDel="00C24421">
              <w:rPr>
                <w:rStyle w:val="Hyperlink"/>
                <w:noProof/>
                <w:lang w:val="pl-PL"/>
                <w:rPrChange w:id="211" w:author="Sciga, Jakub" w:date="2018-08-18T19:32:00Z">
                  <w:rPr>
                    <w:rStyle w:val="Hyperlink"/>
                    <w:noProof/>
                    <w:lang w:val="pl-PL"/>
                  </w:rPr>
                </w:rPrChange>
              </w:rPr>
              <w:delText>3.4.2</w:delText>
            </w:r>
            <w:r w:rsidDel="00C24421">
              <w:rPr>
                <w:rFonts w:asciiTheme="minorHAnsi" w:eastAsiaTheme="minorEastAsia" w:hAnsiTheme="minorHAnsi"/>
                <w:noProof/>
                <w:sz w:val="22"/>
              </w:rPr>
              <w:tab/>
            </w:r>
            <w:r w:rsidRPr="00C24421" w:rsidDel="00C24421">
              <w:rPr>
                <w:rStyle w:val="Hyperlink"/>
                <w:noProof/>
                <w:lang w:val="pl-PL"/>
                <w:rPrChange w:id="212" w:author="Sciga, Jakub" w:date="2018-08-18T19:32:00Z">
                  <w:rPr>
                    <w:rStyle w:val="Hyperlink"/>
                    <w:noProof/>
                    <w:lang w:val="pl-PL"/>
                  </w:rPr>
                </w:rPrChange>
              </w:rPr>
              <w:delText>Wykorzystanie drewna w przemyśle</w:delText>
            </w:r>
            <w:r w:rsidDel="00C24421">
              <w:rPr>
                <w:noProof/>
                <w:webHidden/>
              </w:rPr>
              <w:tab/>
              <w:delText>25</w:delText>
            </w:r>
          </w:del>
        </w:p>
        <w:p w14:paraId="644B454F" w14:textId="2EBE8DF5" w:rsidR="001C676A" w:rsidDel="00C24421" w:rsidRDefault="001C676A">
          <w:pPr>
            <w:pStyle w:val="TOC2"/>
            <w:tabs>
              <w:tab w:val="left" w:pos="880"/>
              <w:tab w:val="right" w:leader="dot" w:pos="8827"/>
            </w:tabs>
            <w:rPr>
              <w:del w:id="213" w:author="Sciga, Jakub" w:date="2018-08-18T19:32:00Z"/>
              <w:rFonts w:asciiTheme="minorHAnsi" w:eastAsiaTheme="minorEastAsia" w:hAnsiTheme="minorHAnsi"/>
              <w:noProof/>
              <w:sz w:val="22"/>
            </w:rPr>
          </w:pPr>
          <w:del w:id="214" w:author="Sciga, Jakub" w:date="2018-08-18T19:32:00Z">
            <w:r w:rsidRPr="00C24421" w:rsidDel="00C24421">
              <w:rPr>
                <w:rStyle w:val="Hyperlink"/>
                <w:noProof/>
                <w:lang w:val="pl-PL"/>
                <w:rPrChange w:id="215" w:author="Sciga, Jakub" w:date="2018-08-18T19:32:00Z">
                  <w:rPr>
                    <w:rStyle w:val="Hyperlink"/>
                    <w:noProof/>
                    <w:lang w:val="pl-PL"/>
                  </w:rPr>
                </w:rPrChange>
              </w:rPr>
              <w:delText>3.5</w:delText>
            </w:r>
            <w:r w:rsidDel="00C24421">
              <w:rPr>
                <w:rFonts w:asciiTheme="minorHAnsi" w:eastAsiaTheme="minorEastAsia" w:hAnsiTheme="minorHAnsi"/>
                <w:noProof/>
                <w:sz w:val="22"/>
              </w:rPr>
              <w:tab/>
            </w:r>
            <w:r w:rsidRPr="00C24421" w:rsidDel="00C24421">
              <w:rPr>
                <w:rStyle w:val="Hyperlink"/>
                <w:noProof/>
                <w:lang w:val="pl-PL"/>
                <w:rPrChange w:id="216" w:author="Sciga, Jakub" w:date="2018-08-18T19:32:00Z">
                  <w:rPr>
                    <w:rStyle w:val="Hyperlink"/>
                    <w:noProof/>
                    <w:lang w:val="pl-PL"/>
                  </w:rPr>
                </w:rPrChange>
              </w:rPr>
              <w:delText>Zgazowanie drewna</w:delText>
            </w:r>
            <w:r w:rsidDel="00C24421">
              <w:rPr>
                <w:noProof/>
                <w:webHidden/>
              </w:rPr>
              <w:tab/>
              <w:delText>25</w:delText>
            </w:r>
          </w:del>
        </w:p>
        <w:p w14:paraId="36AEE37B" w14:textId="3C904A37" w:rsidR="001C676A" w:rsidDel="00C24421" w:rsidRDefault="001C676A">
          <w:pPr>
            <w:pStyle w:val="TOC2"/>
            <w:tabs>
              <w:tab w:val="left" w:pos="880"/>
              <w:tab w:val="right" w:leader="dot" w:pos="8827"/>
            </w:tabs>
            <w:rPr>
              <w:del w:id="217" w:author="Sciga, Jakub" w:date="2018-08-18T19:32:00Z"/>
              <w:rFonts w:asciiTheme="minorHAnsi" w:eastAsiaTheme="minorEastAsia" w:hAnsiTheme="minorHAnsi"/>
              <w:noProof/>
              <w:sz w:val="22"/>
            </w:rPr>
          </w:pPr>
          <w:del w:id="218" w:author="Sciga, Jakub" w:date="2018-08-18T19:32:00Z">
            <w:r w:rsidRPr="00C24421" w:rsidDel="00C24421">
              <w:rPr>
                <w:rStyle w:val="Hyperlink"/>
                <w:noProof/>
                <w:lang w:val="pl-PL"/>
                <w:rPrChange w:id="219" w:author="Sciga, Jakub" w:date="2018-08-18T19:32:00Z">
                  <w:rPr>
                    <w:rStyle w:val="Hyperlink"/>
                    <w:noProof/>
                    <w:lang w:val="pl-PL"/>
                  </w:rPr>
                </w:rPrChange>
              </w:rPr>
              <w:delText>3.6</w:delText>
            </w:r>
            <w:r w:rsidDel="00C24421">
              <w:rPr>
                <w:rFonts w:asciiTheme="minorHAnsi" w:eastAsiaTheme="minorEastAsia" w:hAnsiTheme="minorHAnsi"/>
                <w:noProof/>
                <w:sz w:val="22"/>
              </w:rPr>
              <w:tab/>
            </w:r>
            <w:r w:rsidRPr="00C24421" w:rsidDel="00C24421">
              <w:rPr>
                <w:rStyle w:val="Hyperlink"/>
                <w:noProof/>
                <w:lang w:val="pl-PL"/>
                <w:rPrChange w:id="220" w:author="Sciga, Jakub" w:date="2018-08-18T19:32:00Z">
                  <w:rPr>
                    <w:rStyle w:val="Hyperlink"/>
                    <w:noProof/>
                    <w:lang w:val="pl-PL"/>
                  </w:rPr>
                </w:rPrChange>
              </w:rPr>
              <w:delText>Spalanie odpadów</w:delText>
            </w:r>
            <w:r w:rsidDel="00C24421">
              <w:rPr>
                <w:noProof/>
                <w:webHidden/>
              </w:rPr>
              <w:tab/>
              <w:delText>26</w:delText>
            </w:r>
          </w:del>
        </w:p>
        <w:p w14:paraId="6E59C238" w14:textId="2B691DA6" w:rsidR="001C676A" w:rsidDel="00C24421" w:rsidRDefault="001C676A">
          <w:pPr>
            <w:pStyle w:val="TOC3"/>
            <w:tabs>
              <w:tab w:val="left" w:pos="1320"/>
              <w:tab w:val="right" w:leader="dot" w:pos="8827"/>
            </w:tabs>
            <w:rPr>
              <w:del w:id="221" w:author="Sciga, Jakub" w:date="2018-08-18T19:32:00Z"/>
              <w:rFonts w:asciiTheme="minorHAnsi" w:eastAsiaTheme="minorEastAsia" w:hAnsiTheme="minorHAnsi"/>
              <w:noProof/>
              <w:sz w:val="22"/>
            </w:rPr>
          </w:pPr>
          <w:del w:id="222" w:author="Sciga, Jakub" w:date="2018-08-18T19:32:00Z">
            <w:r w:rsidRPr="00C24421" w:rsidDel="00C24421">
              <w:rPr>
                <w:rStyle w:val="Hyperlink"/>
                <w:noProof/>
                <w:lang w:val="pl-PL"/>
                <w:rPrChange w:id="223" w:author="Sciga, Jakub" w:date="2018-08-18T19:32:00Z">
                  <w:rPr>
                    <w:rStyle w:val="Hyperlink"/>
                    <w:noProof/>
                    <w:lang w:val="pl-PL"/>
                  </w:rPr>
                </w:rPrChange>
              </w:rPr>
              <w:delText>3.6.1</w:delText>
            </w:r>
            <w:r w:rsidDel="00C24421">
              <w:rPr>
                <w:rFonts w:asciiTheme="minorHAnsi" w:eastAsiaTheme="minorEastAsia" w:hAnsiTheme="minorHAnsi"/>
                <w:noProof/>
                <w:sz w:val="22"/>
              </w:rPr>
              <w:tab/>
            </w:r>
            <w:r w:rsidRPr="00C24421" w:rsidDel="00C24421">
              <w:rPr>
                <w:rStyle w:val="Hyperlink"/>
                <w:noProof/>
                <w:lang w:val="pl-PL"/>
                <w:rPrChange w:id="224" w:author="Sciga, Jakub" w:date="2018-08-18T19:32:00Z">
                  <w:rPr>
                    <w:rStyle w:val="Hyperlink"/>
                    <w:noProof/>
                    <w:lang w:val="pl-PL"/>
                  </w:rPr>
                </w:rPrChange>
              </w:rPr>
              <w:delText>Odpady komunalne</w:delText>
            </w:r>
            <w:r w:rsidDel="00C24421">
              <w:rPr>
                <w:noProof/>
                <w:webHidden/>
              </w:rPr>
              <w:tab/>
              <w:delText>26</w:delText>
            </w:r>
          </w:del>
        </w:p>
        <w:p w14:paraId="047CC4B3" w14:textId="641EE049" w:rsidR="001C676A" w:rsidDel="00C24421" w:rsidRDefault="001C676A">
          <w:pPr>
            <w:pStyle w:val="TOC3"/>
            <w:tabs>
              <w:tab w:val="left" w:pos="1320"/>
              <w:tab w:val="right" w:leader="dot" w:pos="8827"/>
            </w:tabs>
            <w:rPr>
              <w:del w:id="225" w:author="Sciga, Jakub" w:date="2018-08-18T19:32:00Z"/>
              <w:rFonts w:asciiTheme="minorHAnsi" w:eastAsiaTheme="minorEastAsia" w:hAnsiTheme="minorHAnsi"/>
              <w:noProof/>
              <w:sz w:val="22"/>
            </w:rPr>
          </w:pPr>
          <w:del w:id="226" w:author="Sciga, Jakub" w:date="2018-08-18T19:32:00Z">
            <w:r w:rsidRPr="00C24421" w:rsidDel="00C24421">
              <w:rPr>
                <w:rStyle w:val="Hyperlink"/>
                <w:noProof/>
                <w:lang w:val="pl-PL"/>
                <w:rPrChange w:id="227" w:author="Sciga, Jakub" w:date="2018-08-18T19:32:00Z">
                  <w:rPr>
                    <w:rStyle w:val="Hyperlink"/>
                    <w:noProof/>
                    <w:lang w:val="pl-PL"/>
                  </w:rPr>
                </w:rPrChange>
              </w:rPr>
              <w:delText>3.6.2</w:delText>
            </w:r>
            <w:r w:rsidDel="00C24421">
              <w:rPr>
                <w:rFonts w:asciiTheme="minorHAnsi" w:eastAsiaTheme="minorEastAsia" w:hAnsiTheme="minorHAnsi"/>
                <w:noProof/>
                <w:sz w:val="22"/>
              </w:rPr>
              <w:tab/>
            </w:r>
            <w:r w:rsidRPr="00C24421" w:rsidDel="00C24421">
              <w:rPr>
                <w:rStyle w:val="Hyperlink"/>
                <w:noProof/>
                <w:lang w:val="pl-PL"/>
                <w:rPrChange w:id="228" w:author="Sciga, Jakub" w:date="2018-08-18T19:32:00Z">
                  <w:rPr>
                    <w:rStyle w:val="Hyperlink"/>
                    <w:noProof/>
                    <w:lang w:val="pl-PL"/>
                  </w:rPr>
                </w:rPrChange>
              </w:rPr>
              <w:delText>Odpady medyczne</w:delText>
            </w:r>
            <w:r w:rsidDel="00C24421">
              <w:rPr>
                <w:noProof/>
                <w:webHidden/>
              </w:rPr>
              <w:tab/>
              <w:delText>26</w:delText>
            </w:r>
          </w:del>
        </w:p>
        <w:p w14:paraId="4192BF4C" w14:textId="639183BA" w:rsidR="001C676A" w:rsidDel="00C24421" w:rsidRDefault="001C676A">
          <w:pPr>
            <w:pStyle w:val="TOC3"/>
            <w:tabs>
              <w:tab w:val="left" w:pos="1320"/>
              <w:tab w:val="right" w:leader="dot" w:pos="8827"/>
            </w:tabs>
            <w:rPr>
              <w:del w:id="229" w:author="Sciga, Jakub" w:date="2018-08-18T19:32:00Z"/>
              <w:rFonts w:asciiTheme="minorHAnsi" w:eastAsiaTheme="minorEastAsia" w:hAnsiTheme="minorHAnsi"/>
              <w:noProof/>
              <w:sz w:val="22"/>
            </w:rPr>
          </w:pPr>
          <w:del w:id="230" w:author="Sciga, Jakub" w:date="2018-08-18T19:32:00Z">
            <w:r w:rsidRPr="00C24421" w:rsidDel="00C24421">
              <w:rPr>
                <w:rStyle w:val="Hyperlink"/>
                <w:noProof/>
                <w:lang w:val="pl-PL"/>
                <w:rPrChange w:id="231" w:author="Sciga, Jakub" w:date="2018-08-18T19:32:00Z">
                  <w:rPr>
                    <w:rStyle w:val="Hyperlink"/>
                    <w:noProof/>
                    <w:lang w:val="pl-PL"/>
                  </w:rPr>
                </w:rPrChange>
              </w:rPr>
              <w:delText>3.6.3</w:delText>
            </w:r>
            <w:r w:rsidDel="00C24421">
              <w:rPr>
                <w:rFonts w:asciiTheme="minorHAnsi" w:eastAsiaTheme="minorEastAsia" w:hAnsiTheme="minorHAnsi"/>
                <w:noProof/>
                <w:sz w:val="22"/>
              </w:rPr>
              <w:tab/>
            </w:r>
            <w:r w:rsidRPr="00C24421" w:rsidDel="00C24421">
              <w:rPr>
                <w:rStyle w:val="Hyperlink"/>
                <w:noProof/>
                <w:lang w:val="pl-PL"/>
                <w:rPrChange w:id="232" w:author="Sciga, Jakub" w:date="2018-08-18T19:32:00Z">
                  <w:rPr>
                    <w:rStyle w:val="Hyperlink"/>
                    <w:noProof/>
                    <w:lang w:val="pl-PL"/>
                  </w:rPr>
                </w:rPrChange>
              </w:rPr>
              <w:delText>Odpady niebezpieczne</w:delText>
            </w:r>
            <w:r w:rsidDel="00C24421">
              <w:rPr>
                <w:noProof/>
                <w:webHidden/>
              </w:rPr>
              <w:tab/>
              <w:delText>27</w:delText>
            </w:r>
          </w:del>
        </w:p>
        <w:p w14:paraId="35C1B042" w14:textId="3FD3758F" w:rsidR="001C676A" w:rsidDel="00C24421" w:rsidRDefault="001C676A">
          <w:pPr>
            <w:pStyle w:val="TOC3"/>
            <w:tabs>
              <w:tab w:val="left" w:pos="1320"/>
              <w:tab w:val="right" w:leader="dot" w:pos="8827"/>
            </w:tabs>
            <w:rPr>
              <w:del w:id="233" w:author="Sciga, Jakub" w:date="2018-08-18T19:32:00Z"/>
              <w:rFonts w:asciiTheme="minorHAnsi" w:eastAsiaTheme="minorEastAsia" w:hAnsiTheme="minorHAnsi"/>
              <w:noProof/>
              <w:sz w:val="22"/>
            </w:rPr>
          </w:pPr>
          <w:del w:id="234" w:author="Sciga, Jakub" w:date="2018-08-18T19:32:00Z">
            <w:r w:rsidRPr="00C24421" w:rsidDel="00C24421">
              <w:rPr>
                <w:rStyle w:val="Hyperlink"/>
                <w:noProof/>
                <w:lang w:val="pl-PL"/>
                <w:rPrChange w:id="235" w:author="Sciga, Jakub" w:date="2018-08-18T19:32:00Z">
                  <w:rPr>
                    <w:rStyle w:val="Hyperlink"/>
                    <w:noProof/>
                    <w:lang w:val="pl-PL"/>
                  </w:rPr>
                </w:rPrChange>
              </w:rPr>
              <w:delText>3.6.4</w:delText>
            </w:r>
            <w:r w:rsidDel="00C24421">
              <w:rPr>
                <w:rFonts w:asciiTheme="minorHAnsi" w:eastAsiaTheme="minorEastAsia" w:hAnsiTheme="minorHAnsi"/>
                <w:noProof/>
                <w:sz w:val="22"/>
              </w:rPr>
              <w:tab/>
            </w:r>
            <w:r w:rsidRPr="00C24421" w:rsidDel="00C24421">
              <w:rPr>
                <w:rStyle w:val="Hyperlink"/>
                <w:noProof/>
                <w:lang w:val="pl-PL"/>
                <w:rPrChange w:id="236" w:author="Sciga, Jakub" w:date="2018-08-18T19:32:00Z">
                  <w:rPr>
                    <w:rStyle w:val="Hyperlink"/>
                    <w:noProof/>
                    <w:lang w:val="pl-PL"/>
                  </w:rPr>
                </w:rPrChange>
              </w:rPr>
              <w:delText>Drewno poużytkowe</w:delText>
            </w:r>
            <w:r w:rsidDel="00C24421">
              <w:rPr>
                <w:noProof/>
                <w:webHidden/>
              </w:rPr>
              <w:tab/>
              <w:delText>27</w:delText>
            </w:r>
          </w:del>
        </w:p>
        <w:p w14:paraId="6293B229" w14:textId="69FDE3B7" w:rsidR="001C676A" w:rsidDel="00C24421" w:rsidRDefault="001C676A">
          <w:pPr>
            <w:pStyle w:val="TOC3"/>
            <w:tabs>
              <w:tab w:val="left" w:pos="1320"/>
              <w:tab w:val="right" w:leader="dot" w:pos="8827"/>
            </w:tabs>
            <w:rPr>
              <w:del w:id="237" w:author="Sciga, Jakub" w:date="2018-08-18T19:32:00Z"/>
              <w:rFonts w:asciiTheme="minorHAnsi" w:eastAsiaTheme="minorEastAsia" w:hAnsiTheme="minorHAnsi"/>
              <w:noProof/>
              <w:sz w:val="22"/>
            </w:rPr>
          </w:pPr>
          <w:del w:id="238" w:author="Sciga, Jakub" w:date="2018-08-18T19:32:00Z">
            <w:r w:rsidRPr="00C24421" w:rsidDel="00C24421">
              <w:rPr>
                <w:rStyle w:val="Hyperlink"/>
                <w:noProof/>
                <w:lang w:val="pl-PL"/>
                <w:rPrChange w:id="239" w:author="Sciga, Jakub" w:date="2018-08-18T19:32:00Z">
                  <w:rPr>
                    <w:rStyle w:val="Hyperlink"/>
                    <w:noProof/>
                    <w:lang w:val="pl-PL"/>
                  </w:rPr>
                </w:rPrChange>
              </w:rPr>
              <w:delText>3.6.5</w:delText>
            </w:r>
            <w:r w:rsidDel="00C24421">
              <w:rPr>
                <w:rFonts w:asciiTheme="minorHAnsi" w:eastAsiaTheme="minorEastAsia" w:hAnsiTheme="minorHAnsi"/>
                <w:noProof/>
                <w:sz w:val="22"/>
              </w:rPr>
              <w:tab/>
            </w:r>
            <w:r w:rsidRPr="00C24421" w:rsidDel="00C24421">
              <w:rPr>
                <w:rStyle w:val="Hyperlink"/>
                <w:noProof/>
                <w:lang w:val="pl-PL"/>
                <w:rPrChange w:id="240" w:author="Sciga, Jakub" w:date="2018-08-18T19:32:00Z">
                  <w:rPr>
                    <w:rStyle w:val="Hyperlink"/>
                    <w:noProof/>
                    <w:lang w:val="pl-PL"/>
                  </w:rPr>
                </w:rPrChange>
              </w:rPr>
              <w:delText>Osady ściekowe</w:delText>
            </w:r>
            <w:r w:rsidDel="00C24421">
              <w:rPr>
                <w:noProof/>
                <w:webHidden/>
              </w:rPr>
              <w:tab/>
              <w:delText>27</w:delText>
            </w:r>
          </w:del>
        </w:p>
        <w:p w14:paraId="5726B518" w14:textId="290748D2" w:rsidR="001C676A" w:rsidDel="00C24421" w:rsidRDefault="001C676A">
          <w:pPr>
            <w:pStyle w:val="TOC3"/>
            <w:tabs>
              <w:tab w:val="left" w:pos="1320"/>
              <w:tab w:val="right" w:leader="dot" w:pos="8827"/>
            </w:tabs>
            <w:rPr>
              <w:del w:id="241" w:author="Sciga, Jakub" w:date="2018-08-18T19:32:00Z"/>
              <w:rFonts w:asciiTheme="minorHAnsi" w:eastAsiaTheme="minorEastAsia" w:hAnsiTheme="minorHAnsi"/>
              <w:noProof/>
              <w:sz w:val="22"/>
            </w:rPr>
          </w:pPr>
          <w:del w:id="242" w:author="Sciga, Jakub" w:date="2018-08-18T19:32:00Z">
            <w:r w:rsidRPr="00C24421" w:rsidDel="00C24421">
              <w:rPr>
                <w:rStyle w:val="Hyperlink"/>
                <w:noProof/>
                <w:lang w:val="pl-PL"/>
                <w:rPrChange w:id="243" w:author="Sciga, Jakub" w:date="2018-08-18T19:32:00Z">
                  <w:rPr>
                    <w:rStyle w:val="Hyperlink"/>
                    <w:noProof/>
                    <w:lang w:val="pl-PL"/>
                  </w:rPr>
                </w:rPrChange>
              </w:rPr>
              <w:delText>3.6.6</w:delText>
            </w:r>
            <w:r w:rsidDel="00C24421">
              <w:rPr>
                <w:rFonts w:asciiTheme="minorHAnsi" w:eastAsiaTheme="minorEastAsia" w:hAnsiTheme="minorHAnsi"/>
                <w:noProof/>
                <w:sz w:val="22"/>
              </w:rPr>
              <w:tab/>
            </w:r>
            <w:r w:rsidRPr="00C24421" w:rsidDel="00C24421">
              <w:rPr>
                <w:rStyle w:val="Hyperlink"/>
                <w:noProof/>
                <w:lang w:val="pl-PL"/>
                <w:rPrChange w:id="244" w:author="Sciga, Jakub" w:date="2018-08-18T19:32:00Z">
                  <w:rPr>
                    <w:rStyle w:val="Hyperlink"/>
                    <w:noProof/>
                    <w:lang w:val="pl-PL"/>
                  </w:rPr>
                </w:rPrChange>
              </w:rPr>
              <w:delText>Metody spalania odpadów</w:delText>
            </w:r>
            <w:r w:rsidDel="00C24421">
              <w:rPr>
                <w:noProof/>
                <w:webHidden/>
              </w:rPr>
              <w:tab/>
              <w:delText>28</w:delText>
            </w:r>
          </w:del>
        </w:p>
        <w:p w14:paraId="02FE50A2" w14:textId="01EF99F1" w:rsidR="001C676A" w:rsidDel="00C24421" w:rsidRDefault="001C676A">
          <w:pPr>
            <w:pStyle w:val="TOC2"/>
            <w:tabs>
              <w:tab w:val="left" w:pos="880"/>
              <w:tab w:val="right" w:leader="dot" w:pos="8827"/>
            </w:tabs>
            <w:rPr>
              <w:del w:id="245" w:author="Sciga, Jakub" w:date="2018-08-18T19:32:00Z"/>
              <w:rFonts w:asciiTheme="minorHAnsi" w:eastAsiaTheme="minorEastAsia" w:hAnsiTheme="minorHAnsi"/>
              <w:noProof/>
              <w:sz w:val="22"/>
            </w:rPr>
          </w:pPr>
          <w:del w:id="246" w:author="Sciga, Jakub" w:date="2018-08-18T19:32:00Z">
            <w:r w:rsidRPr="00C24421" w:rsidDel="00C24421">
              <w:rPr>
                <w:rStyle w:val="Hyperlink"/>
                <w:noProof/>
                <w:lang w:val="pl-PL"/>
                <w:rPrChange w:id="247" w:author="Sciga, Jakub" w:date="2018-08-18T19:32:00Z">
                  <w:rPr>
                    <w:rStyle w:val="Hyperlink"/>
                    <w:noProof/>
                    <w:lang w:val="pl-PL"/>
                  </w:rPr>
                </w:rPrChange>
              </w:rPr>
              <w:delText>3.7</w:delText>
            </w:r>
            <w:r w:rsidDel="00C24421">
              <w:rPr>
                <w:rFonts w:asciiTheme="minorHAnsi" w:eastAsiaTheme="minorEastAsia" w:hAnsiTheme="minorHAnsi"/>
                <w:noProof/>
                <w:sz w:val="22"/>
              </w:rPr>
              <w:tab/>
            </w:r>
            <w:r w:rsidRPr="00C24421" w:rsidDel="00C24421">
              <w:rPr>
                <w:rStyle w:val="Hyperlink"/>
                <w:noProof/>
                <w:lang w:val="pl-PL"/>
                <w:rPrChange w:id="248" w:author="Sciga, Jakub" w:date="2018-08-18T19:32:00Z">
                  <w:rPr>
                    <w:rStyle w:val="Hyperlink"/>
                    <w:noProof/>
                    <w:lang w:val="pl-PL"/>
                  </w:rPr>
                </w:rPrChange>
              </w:rPr>
              <w:delText>Ekologia w spalaniu</w:delText>
            </w:r>
            <w:r w:rsidDel="00C24421">
              <w:rPr>
                <w:noProof/>
                <w:webHidden/>
              </w:rPr>
              <w:tab/>
              <w:delText>28</w:delText>
            </w:r>
          </w:del>
        </w:p>
        <w:p w14:paraId="71681471" w14:textId="4E195C8F" w:rsidR="001C676A" w:rsidDel="00C24421" w:rsidRDefault="001C676A">
          <w:pPr>
            <w:pStyle w:val="TOC1"/>
            <w:rPr>
              <w:del w:id="249" w:author="Sciga, Jakub" w:date="2018-08-18T19:32:00Z"/>
              <w:rFonts w:asciiTheme="minorHAnsi" w:eastAsiaTheme="minorEastAsia" w:hAnsiTheme="minorHAnsi"/>
              <w:b w:val="0"/>
              <w:sz w:val="22"/>
              <w:lang w:val="en-US"/>
            </w:rPr>
          </w:pPr>
          <w:del w:id="250" w:author="Sciga, Jakub" w:date="2018-08-18T19:32:00Z">
            <w:r w:rsidRPr="00C24421" w:rsidDel="00C24421">
              <w:rPr>
                <w:rStyle w:val="Hyperlink"/>
                <w:rPrChange w:id="251" w:author="Sciga, Jakub" w:date="2018-08-18T19:32:00Z">
                  <w:rPr>
                    <w:rStyle w:val="Hyperlink"/>
                  </w:rPr>
                </w:rPrChange>
              </w:rPr>
              <w:delText>4.</w:delText>
            </w:r>
            <w:r w:rsidDel="00C24421">
              <w:rPr>
                <w:rFonts w:asciiTheme="minorHAnsi" w:eastAsiaTheme="minorEastAsia" w:hAnsiTheme="minorHAnsi"/>
                <w:b w:val="0"/>
                <w:sz w:val="22"/>
                <w:lang w:val="en-US"/>
              </w:rPr>
              <w:tab/>
            </w:r>
            <w:r w:rsidRPr="00C24421" w:rsidDel="00C24421">
              <w:rPr>
                <w:rStyle w:val="Hyperlink"/>
                <w:rPrChange w:id="252" w:author="Sciga, Jakub" w:date="2018-08-18T19:32:00Z">
                  <w:rPr>
                    <w:rStyle w:val="Hyperlink"/>
                  </w:rPr>
                </w:rPrChange>
              </w:rPr>
              <w:delText>System regulacji</w:delText>
            </w:r>
            <w:r w:rsidDel="00C24421">
              <w:rPr>
                <w:webHidden/>
              </w:rPr>
              <w:tab/>
              <w:delText>29</w:delText>
            </w:r>
          </w:del>
        </w:p>
        <w:p w14:paraId="40E518BB" w14:textId="3DF858E2" w:rsidR="001C676A" w:rsidDel="00C24421" w:rsidRDefault="001C676A">
          <w:pPr>
            <w:pStyle w:val="TOC2"/>
            <w:tabs>
              <w:tab w:val="left" w:pos="880"/>
              <w:tab w:val="right" w:leader="dot" w:pos="8827"/>
            </w:tabs>
            <w:rPr>
              <w:del w:id="253" w:author="Sciga, Jakub" w:date="2018-08-18T19:32:00Z"/>
              <w:rFonts w:asciiTheme="minorHAnsi" w:eastAsiaTheme="minorEastAsia" w:hAnsiTheme="minorHAnsi"/>
              <w:noProof/>
              <w:sz w:val="22"/>
            </w:rPr>
          </w:pPr>
          <w:del w:id="254" w:author="Sciga, Jakub" w:date="2018-08-18T19:32:00Z">
            <w:r w:rsidRPr="00C24421" w:rsidDel="00C24421">
              <w:rPr>
                <w:rStyle w:val="Hyperlink"/>
                <w:noProof/>
                <w:lang w:val="pl-PL"/>
                <w:rPrChange w:id="255" w:author="Sciga, Jakub" w:date="2018-08-18T19:32:00Z">
                  <w:rPr>
                    <w:rStyle w:val="Hyperlink"/>
                    <w:noProof/>
                    <w:lang w:val="pl-PL"/>
                  </w:rPr>
                </w:rPrChange>
              </w:rPr>
              <w:delText>4.1</w:delText>
            </w:r>
            <w:r w:rsidDel="00C24421">
              <w:rPr>
                <w:rFonts w:asciiTheme="minorHAnsi" w:eastAsiaTheme="minorEastAsia" w:hAnsiTheme="minorHAnsi"/>
                <w:noProof/>
                <w:sz w:val="22"/>
              </w:rPr>
              <w:tab/>
            </w:r>
            <w:r w:rsidRPr="00C24421" w:rsidDel="00C24421">
              <w:rPr>
                <w:rStyle w:val="Hyperlink"/>
                <w:noProof/>
                <w:lang w:val="pl-PL"/>
                <w:rPrChange w:id="256" w:author="Sciga, Jakub" w:date="2018-08-18T19:32:00Z">
                  <w:rPr>
                    <w:rStyle w:val="Hyperlink"/>
                    <w:noProof/>
                    <w:lang w:val="pl-PL"/>
                  </w:rPr>
                </w:rPrChange>
              </w:rPr>
              <w:delText>Układ regulacji</w:delText>
            </w:r>
            <w:r w:rsidDel="00C24421">
              <w:rPr>
                <w:noProof/>
                <w:webHidden/>
              </w:rPr>
              <w:tab/>
              <w:delText>29</w:delText>
            </w:r>
          </w:del>
        </w:p>
        <w:p w14:paraId="2FF29B12" w14:textId="5A80C504" w:rsidR="001C676A" w:rsidDel="00C24421" w:rsidRDefault="001C676A">
          <w:pPr>
            <w:pStyle w:val="TOC2"/>
            <w:tabs>
              <w:tab w:val="left" w:pos="880"/>
              <w:tab w:val="right" w:leader="dot" w:pos="8827"/>
            </w:tabs>
            <w:rPr>
              <w:del w:id="257" w:author="Sciga, Jakub" w:date="2018-08-18T19:32:00Z"/>
              <w:rFonts w:asciiTheme="minorHAnsi" w:eastAsiaTheme="minorEastAsia" w:hAnsiTheme="minorHAnsi"/>
              <w:noProof/>
              <w:sz w:val="22"/>
            </w:rPr>
          </w:pPr>
          <w:del w:id="258" w:author="Sciga, Jakub" w:date="2018-08-18T19:32:00Z">
            <w:r w:rsidRPr="00C24421" w:rsidDel="00C24421">
              <w:rPr>
                <w:rStyle w:val="Hyperlink"/>
                <w:noProof/>
                <w:lang w:val="pl-PL"/>
                <w:rPrChange w:id="259" w:author="Sciga, Jakub" w:date="2018-08-18T19:32:00Z">
                  <w:rPr>
                    <w:rStyle w:val="Hyperlink"/>
                    <w:noProof/>
                    <w:lang w:val="pl-PL"/>
                  </w:rPr>
                </w:rPrChange>
              </w:rPr>
              <w:delText>4.2</w:delText>
            </w:r>
            <w:r w:rsidDel="00C24421">
              <w:rPr>
                <w:rFonts w:asciiTheme="minorHAnsi" w:eastAsiaTheme="minorEastAsia" w:hAnsiTheme="minorHAnsi"/>
                <w:noProof/>
                <w:sz w:val="22"/>
              </w:rPr>
              <w:tab/>
            </w:r>
            <w:r w:rsidRPr="00C24421" w:rsidDel="00C24421">
              <w:rPr>
                <w:rStyle w:val="Hyperlink"/>
                <w:noProof/>
                <w:lang w:val="pl-PL"/>
                <w:rPrChange w:id="260" w:author="Sciga, Jakub" w:date="2018-08-18T19:32:00Z">
                  <w:rPr>
                    <w:rStyle w:val="Hyperlink"/>
                    <w:noProof/>
                    <w:lang w:val="pl-PL"/>
                  </w:rPr>
                </w:rPrChange>
              </w:rPr>
              <w:delText>Projektowanie układów regulacji</w:delText>
            </w:r>
            <w:r w:rsidDel="00C24421">
              <w:rPr>
                <w:noProof/>
                <w:webHidden/>
              </w:rPr>
              <w:tab/>
              <w:delText>31</w:delText>
            </w:r>
          </w:del>
        </w:p>
        <w:p w14:paraId="0933D2EA" w14:textId="5FEA7AB5" w:rsidR="001C676A" w:rsidDel="00C24421" w:rsidRDefault="001C676A">
          <w:pPr>
            <w:pStyle w:val="TOC2"/>
            <w:tabs>
              <w:tab w:val="left" w:pos="880"/>
              <w:tab w:val="right" w:leader="dot" w:pos="8827"/>
            </w:tabs>
            <w:rPr>
              <w:del w:id="261" w:author="Sciga, Jakub" w:date="2018-08-18T19:32:00Z"/>
              <w:rFonts w:asciiTheme="minorHAnsi" w:eastAsiaTheme="minorEastAsia" w:hAnsiTheme="minorHAnsi"/>
              <w:noProof/>
              <w:sz w:val="22"/>
            </w:rPr>
          </w:pPr>
          <w:del w:id="262" w:author="Sciga, Jakub" w:date="2018-08-18T19:32:00Z">
            <w:r w:rsidRPr="00C24421" w:rsidDel="00C24421">
              <w:rPr>
                <w:rStyle w:val="Hyperlink"/>
                <w:noProof/>
                <w:lang w:val="pl-PL"/>
                <w:rPrChange w:id="263" w:author="Sciga, Jakub" w:date="2018-08-18T19:32:00Z">
                  <w:rPr>
                    <w:rStyle w:val="Hyperlink"/>
                    <w:noProof/>
                    <w:lang w:val="pl-PL"/>
                  </w:rPr>
                </w:rPrChange>
              </w:rPr>
              <w:delText>4.3</w:delText>
            </w:r>
            <w:r w:rsidDel="00C24421">
              <w:rPr>
                <w:rFonts w:asciiTheme="minorHAnsi" w:eastAsiaTheme="minorEastAsia" w:hAnsiTheme="minorHAnsi"/>
                <w:noProof/>
                <w:sz w:val="22"/>
              </w:rPr>
              <w:tab/>
            </w:r>
            <w:r w:rsidRPr="00C24421" w:rsidDel="00C24421">
              <w:rPr>
                <w:rStyle w:val="Hyperlink"/>
                <w:noProof/>
                <w:lang w:val="pl-PL"/>
                <w:rPrChange w:id="264" w:author="Sciga, Jakub" w:date="2018-08-18T19:32:00Z">
                  <w:rPr>
                    <w:rStyle w:val="Hyperlink"/>
                    <w:noProof/>
                    <w:lang w:val="pl-PL"/>
                  </w:rPr>
                </w:rPrChange>
              </w:rPr>
              <w:delText>Regulatory</w:delText>
            </w:r>
            <w:r w:rsidDel="00C24421">
              <w:rPr>
                <w:noProof/>
                <w:webHidden/>
              </w:rPr>
              <w:tab/>
              <w:delText>32</w:delText>
            </w:r>
          </w:del>
        </w:p>
        <w:p w14:paraId="242F1887" w14:textId="1A36C440" w:rsidR="001C676A" w:rsidDel="00C24421" w:rsidRDefault="001C676A">
          <w:pPr>
            <w:pStyle w:val="TOC3"/>
            <w:tabs>
              <w:tab w:val="left" w:pos="1320"/>
              <w:tab w:val="right" w:leader="dot" w:pos="8827"/>
            </w:tabs>
            <w:rPr>
              <w:del w:id="265" w:author="Sciga, Jakub" w:date="2018-08-18T19:32:00Z"/>
              <w:rFonts w:asciiTheme="minorHAnsi" w:eastAsiaTheme="minorEastAsia" w:hAnsiTheme="minorHAnsi"/>
              <w:noProof/>
              <w:sz w:val="22"/>
            </w:rPr>
          </w:pPr>
          <w:del w:id="266" w:author="Sciga, Jakub" w:date="2018-08-18T19:32:00Z">
            <w:r w:rsidRPr="00C24421" w:rsidDel="00C24421">
              <w:rPr>
                <w:rStyle w:val="Hyperlink"/>
                <w:noProof/>
                <w:lang w:val="pl-PL"/>
                <w:rPrChange w:id="267" w:author="Sciga, Jakub" w:date="2018-08-18T19:32:00Z">
                  <w:rPr>
                    <w:rStyle w:val="Hyperlink"/>
                    <w:noProof/>
                    <w:lang w:val="pl-PL"/>
                  </w:rPr>
                </w:rPrChange>
              </w:rPr>
              <w:delText>4.3.1</w:delText>
            </w:r>
            <w:r w:rsidDel="00C24421">
              <w:rPr>
                <w:rFonts w:asciiTheme="minorHAnsi" w:eastAsiaTheme="minorEastAsia" w:hAnsiTheme="minorHAnsi"/>
                <w:noProof/>
                <w:sz w:val="22"/>
              </w:rPr>
              <w:tab/>
            </w:r>
            <w:r w:rsidRPr="00C24421" w:rsidDel="00C24421">
              <w:rPr>
                <w:rStyle w:val="Hyperlink"/>
                <w:noProof/>
                <w:lang w:val="pl-PL"/>
                <w:rPrChange w:id="268" w:author="Sciga, Jakub" w:date="2018-08-18T19:32:00Z">
                  <w:rPr>
                    <w:rStyle w:val="Hyperlink"/>
                    <w:noProof/>
                    <w:lang w:val="pl-PL"/>
                  </w:rPr>
                </w:rPrChange>
              </w:rPr>
              <w:delText>Regulator P</w:delText>
            </w:r>
            <w:r w:rsidDel="00C24421">
              <w:rPr>
                <w:noProof/>
                <w:webHidden/>
              </w:rPr>
              <w:tab/>
              <w:delText>34</w:delText>
            </w:r>
          </w:del>
        </w:p>
        <w:p w14:paraId="3DCCAB64" w14:textId="42992B6A" w:rsidR="001C676A" w:rsidDel="00C24421" w:rsidRDefault="001C676A">
          <w:pPr>
            <w:pStyle w:val="TOC3"/>
            <w:tabs>
              <w:tab w:val="left" w:pos="1320"/>
              <w:tab w:val="right" w:leader="dot" w:pos="8827"/>
            </w:tabs>
            <w:rPr>
              <w:del w:id="269" w:author="Sciga, Jakub" w:date="2018-08-18T19:32:00Z"/>
              <w:rFonts w:asciiTheme="minorHAnsi" w:eastAsiaTheme="minorEastAsia" w:hAnsiTheme="minorHAnsi"/>
              <w:noProof/>
              <w:sz w:val="22"/>
            </w:rPr>
          </w:pPr>
          <w:del w:id="270" w:author="Sciga, Jakub" w:date="2018-08-18T19:32:00Z">
            <w:r w:rsidRPr="00C24421" w:rsidDel="00C24421">
              <w:rPr>
                <w:rStyle w:val="Hyperlink"/>
                <w:noProof/>
                <w:lang w:val="pl-PL"/>
                <w:rPrChange w:id="271" w:author="Sciga, Jakub" w:date="2018-08-18T19:32:00Z">
                  <w:rPr>
                    <w:rStyle w:val="Hyperlink"/>
                    <w:noProof/>
                    <w:lang w:val="pl-PL"/>
                  </w:rPr>
                </w:rPrChange>
              </w:rPr>
              <w:delText>4.3.2</w:delText>
            </w:r>
            <w:r w:rsidDel="00C24421">
              <w:rPr>
                <w:rFonts w:asciiTheme="minorHAnsi" w:eastAsiaTheme="minorEastAsia" w:hAnsiTheme="minorHAnsi"/>
                <w:noProof/>
                <w:sz w:val="22"/>
              </w:rPr>
              <w:tab/>
            </w:r>
            <w:r w:rsidRPr="00C24421" w:rsidDel="00C24421">
              <w:rPr>
                <w:rStyle w:val="Hyperlink"/>
                <w:noProof/>
                <w:lang w:val="pl-PL"/>
                <w:rPrChange w:id="272" w:author="Sciga, Jakub" w:date="2018-08-18T19:32:00Z">
                  <w:rPr>
                    <w:rStyle w:val="Hyperlink"/>
                    <w:noProof/>
                    <w:lang w:val="pl-PL"/>
                  </w:rPr>
                </w:rPrChange>
              </w:rPr>
              <w:delText>Regulator PI</w:delText>
            </w:r>
            <w:r w:rsidDel="00C24421">
              <w:rPr>
                <w:noProof/>
                <w:webHidden/>
              </w:rPr>
              <w:tab/>
              <w:delText>35</w:delText>
            </w:r>
          </w:del>
        </w:p>
        <w:p w14:paraId="6FD7E594" w14:textId="169A998D" w:rsidR="001C676A" w:rsidDel="00C24421" w:rsidRDefault="001C676A">
          <w:pPr>
            <w:pStyle w:val="TOC3"/>
            <w:tabs>
              <w:tab w:val="left" w:pos="1320"/>
              <w:tab w:val="right" w:leader="dot" w:pos="8827"/>
            </w:tabs>
            <w:rPr>
              <w:del w:id="273" w:author="Sciga, Jakub" w:date="2018-08-18T19:32:00Z"/>
              <w:rFonts w:asciiTheme="minorHAnsi" w:eastAsiaTheme="minorEastAsia" w:hAnsiTheme="minorHAnsi"/>
              <w:noProof/>
              <w:sz w:val="22"/>
            </w:rPr>
          </w:pPr>
          <w:del w:id="274" w:author="Sciga, Jakub" w:date="2018-08-18T19:32:00Z">
            <w:r w:rsidRPr="00C24421" w:rsidDel="00C24421">
              <w:rPr>
                <w:rStyle w:val="Hyperlink"/>
                <w:noProof/>
                <w:lang w:val="pl-PL"/>
                <w:rPrChange w:id="275" w:author="Sciga, Jakub" w:date="2018-08-18T19:32:00Z">
                  <w:rPr>
                    <w:rStyle w:val="Hyperlink"/>
                    <w:noProof/>
                    <w:lang w:val="pl-PL"/>
                  </w:rPr>
                </w:rPrChange>
              </w:rPr>
              <w:delText>4.3.3</w:delText>
            </w:r>
            <w:r w:rsidDel="00C24421">
              <w:rPr>
                <w:rFonts w:asciiTheme="minorHAnsi" w:eastAsiaTheme="minorEastAsia" w:hAnsiTheme="minorHAnsi"/>
                <w:noProof/>
                <w:sz w:val="22"/>
              </w:rPr>
              <w:tab/>
            </w:r>
            <w:r w:rsidRPr="00C24421" w:rsidDel="00C24421">
              <w:rPr>
                <w:rStyle w:val="Hyperlink"/>
                <w:noProof/>
                <w:lang w:val="pl-PL"/>
                <w:rPrChange w:id="276" w:author="Sciga, Jakub" w:date="2018-08-18T19:32:00Z">
                  <w:rPr>
                    <w:rStyle w:val="Hyperlink"/>
                    <w:noProof/>
                    <w:lang w:val="pl-PL"/>
                  </w:rPr>
                </w:rPrChange>
              </w:rPr>
              <w:delText>Regulator PD</w:delText>
            </w:r>
            <w:r w:rsidDel="00C24421">
              <w:rPr>
                <w:noProof/>
                <w:webHidden/>
              </w:rPr>
              <w:tab/>
              <w:delText>37</w:delText>
            </w:r>
          </w:del>
        </w:p>
        <w:p w14:paraId="488F5F31" w14:textId="4145EE1C" w:rsidR="001C676A" w:rsidDel="00C24421" w:rsidRDefault="001C676A">
          <w:pPr>
            <w:pStyle w:val="TOC3"/>
            <w:tabs>
              <w:tab w:val="left" w:pos="1320"/>
              <w:tab w:val="right" w:leader="dot" w:pos="8827"/>
            </w:tabs>
            <w:rPr>
              <w:del w:id="277" w:author="Sciga, Jakub" w:date="2018-08-18T19:32:00Z"/>
              <w:rFonts w:asciiTheme="minorHAnsi" w:eastAsiaTheme="minorEastAsia" w:hAnsiTheme="minorHAnsi"/>
              <w:noProof/>
              <w:sz w:val="22"/>
            </w:rPr>
          </w:pPr>
          <w:del w:id="278" w:author="Sciga, Jakub" w:date="2018-08-18T19:32:00Z">
            <w:r w:rsidRPr="00C24421" w:rsidDel="00C24421">
              <w:rPr>
                <w:rStyle w:val="Hyperlink"/>
                <w:noProof/>
                <w:lang w:val="pl-PL"/>
                <w:rPrChange w:id="279" w:author="Sciga, Jakub" w:date="2018-08-18T19:32:00Z">
                  <w:rPr>
                    <w:rStyle w:val="Hyperlink"/>
                    <w:noProof/>
                    <w:lang w:val="pl-PL"/>
                  </w:rPr>
                </w:rPrChange>
              </w:rPr>
              <w:delText>4.3.4</w:delText>
            </w:r>
            <w:r w:rsidDel="00C24421">
              <w:rPr>
                <w:rFonts w:asciiTheme="minorHAnsi" w:eastAsiaTheme="minorEastAsia" w:hAnsiTheme="minorHAnsi"/>
                <w:noProof/>
                <w:sz w:val="22"/>
              </w:rPr>
              <w:tab/>
            </w:r>
            <w:r w:rsidRPr="00C24421" w:rsidDel="00C24421">
              <w:rPr>
                <w:rStyle w:val="Hyperlink"/>
                <w:noProof/>
                <w:lang w:val="pl-PL"/>
                <w:rPrChange w:id="280" w:author="Sciga, Jakub" w:date="2018-08-18T19:32:00Z">
                  <w:rPr>
                    <w:rStyle w:val="Hyperlink"/>
                    <w:noProof/>
                    <w:lang w:val="pl-PL"/>
                  </w:rPr>
                </w:rPrChange>
              </w:rPr>
              <w:delText>Regulator PID</w:delText>
            </w:r>
            <w:r w:rsidDel="00C24421">
              <w:rPr>
                <w:noProof/>
                <w:webHidden/>
              </w:rPr>
              <w:tab/>
              <w:delText>38</w:delText>
            </w:r>
          </w:del>
        </w:p>
        <w:p w14:paraId="3F43C187" w14:textId="06D823CC" w:rsidR="001C676A" w:rsidDel="00C24421" w:rsidRDefault="001C676A">
          <w:pPr>
            <w:pStyle w:val="TOC3"/>
            <w:tabs>
              <w:tab w:val="left" w:pos="1320"/>
              <w:tab w:val="right" w:leader="dot" w:pos="8827"/>
            </w:tabs>
            <w:rPr>
              <w:del w:id="281" w:author="Sciga, Jakub" w:date="2018-08-18T19:32:00Z"/>
              <w:rFonts w:asciiTheme="minorHAnsi" w:eastAsiaTheme="minorEastAsia" w:hAnsiTheme="minorHAnsi"/>
              <w:noProof/>
              <w:sz w:val="22"/>
            </w:rPr>
          </w:pPr>
          <w:del w:id="282" w:author="Sciga, Jakub" w:date="2018-08-18T19:32:00Z">
            <w:r w:rsidRPr="00C24421" w:rsidDel="00C24421">
              <w:rPr>
                <w:rStyle w:val="Hyperlink"/>
                <w:noProof/>
                <w:lang w:val="pl-PL"/>
                <w:rPrChange w:id="283" w:author="Sciga, Jakub" w:date="2018-08-18T19:32:00Z">
                  <w:rPr>
                    <w:rStyle w:val="Hyperlink"/>
                    <w:noProof/>
                    <w:lang w:val="pl-PL"/>
                  </w:rPr>
                </w:rPrChange>
              </w:rPr>
              <w:delText>4.3.5</w:delText>
            </w:r>
            <w:r w:rsidDel="00C24421">
              <w:rPr>
                <w:rFonts w:asciiTheme="minorHAnsi" w:eastAsiaTheme="minorEastAsia" w:hAnsiTheme="minorHAnsi"/>
                <w:noProof/>
                <w:sz w:val="22"/>
              </w:rPr>
              <w:tab/>
            </w:r>
            <w:r w:rsidRPr="00C24421" w:rsidDel="00C24421">
              <w:rPr>
                <w:rStyle w:val="Hyperlink"/>
                <w:noProof/>
                <w:lang w:val="pl-PL"/>
                <w:rPrChange w:id="284" w:author="Sciga, Jakub" w:date="2018-08-18T19:32:00Z">
                  <w:rPr>
                    <w:rStyle w:val="Hyperlink"/>
                    <w:noProof/>
                    <w:lang w:val="pl-PL"/>
                  </w:rPr>
                </w:rPrChange>
              </w:rPr>
              <w:delText>Dobór regulatora</w:delText>
            </w:r>
            <w:r w:rsidDel="00C24421">
              <w:rPr>
                <w:noProof/>
                <w:webHidden/>
              </w:rPr>
              <w:tab/>
              <w:delText>39</w:delText>
            </w:r>
          </w:del>
        </w:p>
        <w:p w14:paraId="25643302" w14:textId="6DA4471D" w:rsidR="001C676A" w:rsidDel="00C24421" w:rsidRDefault="001C676A">
          <w:pPr>
            <w:pStyle w:val="TOC2"/>
            <w:tabs>
              <w:tab w:val="left" w:pos="880"/>
              <w:tab w:val="right" w:leader="dot" w:pos="8827"/>
            </w:tabs>
            <w:rPr>
              <w:del w:id="285" w:author="Sciga, Jakub" w:date="2018-08-18T19:32:00Z"/>
              <w:rFonts w:asciiTheme="minorHAnsi" w:eastAsiaTheme="minorEastAsia" w:hAnsiTheme="minorHAnsi"/>
              <w:noProof/>
              <w:sz w:val="22"/>
            </w:rPr>
          </w:pPr>
          <w:del w:id="286" w:author="Sciga, Jakub" w:date="2018-08-18T19:32:00Z">
            <w:r w:rsidRPr="00C24421" w:rsidDel="00C24421">
              <w:rPr>
                <w:rStyle w:val="Hyperlink"/>
                <w:noProof/>
                <w:lang w:val="pl-PL"/>
                <w:rPrChange w:id="287" w:author="Sciga, Jakub" w:date="2018-08-18T19:32:00Z">
                  <w:rPr>
                    <w:rStyle w:val="Hyperlink"/>
                    <w:noProof/>
                    <w:lang w:val="pl-PL"/>
                  </w:rPr>
                </w:rPrChange>
              </w:rPr>
              <w:delText>4.4</w:delText>
            </w:r>
            <w:r w:rsidDel="00C24421">
              <w:rPr>
                <w:rFonts w:asciiTheme="minorHAnsi" w:eastAsiaTheme="minorEastAsia" w:hAnsiTheme="minorHAnsi"/>
                <w:noProof/>
                <w:sz w:val="22"/>
              </w:rPr>
              <w:tab/>
            </w:r>
            <w:r w:rsidRPr="00C24421" w:rsidDel="00C24421">
              <w:rPr>
                <w:rStyle w:val="Hyperlink"/>
                <w:noProof/>
                <w:lang w:val="pl-PL"/>
                <w:rPrChange w:id="288" w:author="Sciga, Jakub" w:date="2018-08-18T19:32:00Z">
                  <w:rPr>
                    <w:rStyle w:val="Hyperlink"/>
                    <w:noProof/>
                    <w:lang w:val="pl-PL"/>
                  </w:rPr>
                </w:rPrChange>
              </w:rPr>
              <w:delText>Metody regulacji</w:delText>
            </w:r>
            <w:r w:rsidDel="00C24421">
              <w:rPr>
                <w:noProof/>
                <w:webHidden/>
              </w:rPr>
              <w:tab/>
              <w:delText>40</w:delText>
            </w:r>
          </w:del>
        </w:p>
        <w:p w14:paraId="10059AD6" w14:textId="75397DC0" w:rsidR="001C676A" w:rsidDel="00C24421" w:rsidRDefault="001C676A">
          <w:pPr>
            <w:pStyle w:val="TOC3"/>
            <w:tabs>
              <w:tab w:val="left" w:pos="1320"/>
              <w:tab w:val="right" w:leader="dot" w:pos="8827"/>
            </w:tabs>
            <w:rPr>
              <w:del w:id="289" w:author="Sciga, Jakub" w:date="2018-08-18T19:32:00Z"/>
              <w:rFonts w:asciiTheme="minorHAnsi" w:eastAsiaTheme="minorEastAsia" w:hAnsiTheme="minorHAnsi"/>
              <w:noProof/>
              <w:sz w:val="22"/>
            </w:rPr>
          </w:pPr>
          <w:del w:id="290" w:author="Sciga, Jakub" w:date="2018-08-18T19:32:00Z">
            <w:r w:rsidRPr="00C24421" w:rsidDel="00C24421">
              <w:rPr>
                <w:rStyle w:val="Hyperlink"/>
                <w:noProof/>
                <w:lang w:val="pl-PL"/>
                <w:rPrChange w:id="291" w:author="Sciga, Jakub" w:date="2018-08-18T19:32:00Z">
                  <w:rPr>
                    <w:rStyle w:val="Hyperlink"/>
                    <w:noProof/>
                    <w:lang w:val="pl-PL"/>
                  </w:rPr>
                </w:rPrChange>
              </w:rPr>
              <w:delText>4.4.1</w:delText>
            </w:r>
            <w:r w:rsidDel="00C24421">
              <w:rPr>
                <w:rFonts w:asciiTheme="minorHAnsi" w:eastAsiaTheme="minorEastAsia" w:hAnsiTheme="minorHAnsi"/>
                <w:noProof/>
                <w:sz w:val="22"/>
              </w:rPr>
              <w:tab/>
            </w:r>
            <w:r w:rsidRPr="00C24421" w:rsidDel="00C24421">
              <w:rPr>
                <w:rStyle w:val="Hyperlink"/>
                <w:noProof/>
                <w:lang w:val="pl-PL"/>
                <w:rPrChange w:id="292" w:author="Sciga, Jakub" w:date="2018-08-18T19:32:00Z">
                  <w:rPr>
                    <w:rStyle w:val="Hyperlink"/>
                    <w:noProof/>
                    <w:lang w:val="pl-PL"/>
                  </w:rPr>
                </w:rPrChange>
              </w:rPr>
              <w:delText>Metoda Zieglera-Nicholsa</w:delText>
            </w:r>
            <w:r w:rsidDel="00C24421">
              <w:rPr>
                <w:noProof/>
                <w:webHidden/>
              </w:rPr>
              <w:tab/>
              <w:delText>41</w:delText>
            </w:r>
          </w:del>
        </w:p>
        <w:p w14:paraId="4211C5AE" w14:textId="0A0D2A0F" w:rsidR="001C676A" w:rsidDel="00C24421" w:rsidRDefault="001C676A">
          <w:pPr>
            <w:pStyle w:val="TOC3"/>
            <w:tabs>
              <w:tab w:val="left" w:pos="1320"/>
              <w:tab w:val="right" w:leader="dot" w:pos="8827"/>
            </w:tabs>
            <w:rPr>
              <w:del w:id="293" w:author="Sciga, Jakub" w:date="2018-08-18T19:32:00Z"/>
              <w:rFonts w:asciiTheme="minorHAnsi" w:eastAsiaTheme="minorEastAsia" w:hAnsiTheme="minorHAnsi"/>
              <w:noProof/>
              <w:sz w:val="22"/>
            </w:rPr>
          </w:pPr>
          <w:del w:id="294" w:author="Sciga, Jakub" w:date="2018-08-18T19:32:00Z">
            <w:r w:rsidRPr="00C24421" w:rsidDel="00C24421">
              <w:rPr>
                <w:rStyle w:val="Hyperlink"/>
                <w:noProof/>
                <w:lang w:val="pl-PL"/>
                <w:rPrChange w:id="295" w:author="Sciga, Jakub" w:date="2018-08-18T19:32:00Z">
                  <w:rPr>
                    <w:rStyle w:val="Hyperlink"/>
                    <w:noProof/>
                    <w:lang w:val="pl-PL"/>
                  </w:rPr>
                </w:rPrChange>
              </w:rPr>
              <w:delText>4.4.2</w:delText>
            </w:r>
            <w:r w:rsidDel="00C24421">
              <w:rPr>
                <w:rFonts w:asciiTheme="minorHAnsi" w:eastAsiaTheme="minorEastAsia" w:hAnsiTheme="minorHAnsi"/>
                <w:noProof/>
                <w:sz w:val="22"/>
              </w:rPr>
              <w:tab/>
            </w:r>
            <w:r w:rsidRPr="00C24421" w:rsidDel="00C24421">
              <w:rPr>
                <w:rStyle w:val="Hyperlink"/>
                <w:noProof/>
                <w:lang w:val="pl-PL"/>
                <w:rPrChange w:id="296" w:author="Sciga, Jakub" w:date="2018-08-18T19:32:00Z">
                  <w:rPr>
                    <w:rStyle w:val="Hyperlink"/>
                    <w:noProof/>
                    <w:lang w:val="pl-PL"/>
                  </w:rPr>
                </w:rPrChange>
              </w:rPr>
              <w:delText>Kryterium stabilności aperiodycznej</w:delText>
            </w:r>
            <w:r w:rsidDel="00C24421">
              <w:rPr>
                <w:noProof/>
                <w:webHidden/>
              </w:rPr>
              <w:tab/>
              <w:delText>42</w:delText>
            </w:r>
          </w:del>
        </w:p>
        <w:p w14:paraId="3ED9780E" w14:textId="57C094CA" w:rsidR="001C676A" w:rsidDel="00C24421" w:rsidRDefault="001C676A">
          <w:pPr>
            <w:pStyle w:val="TOC3"/>
            <w:tabs>
              <w:tab w:val="left" w:pos="1320"/>
              <w:tab w:val="right" w:leader="dot" w:pos="8827"/>
            </w:tabs>
            <w:rPr>
              <w:del w:id="297" w:author="Sciga, Jakub" w:date="2018-08-18T19:32:00Z"/>
              <w:rFonts w:asciiTheme="minorHAnsi" w:eastAsiaTheme="minorEastAsia" w:hAnsiTheme="minorHAnsi"/>
              <w:noProof/>
              <w:sz w:val="22"/>
            </w:rPr>
          </w:pPr>
          <w:del w:id="298" w:author="Sciga, Jakub" w:date="2018-08-18T19:32:00Z">
            <w:r w:rsidRPr="00C24421" w:rsidDel="00C24421">
              <w:rPr>
                <w:rStyle w:val="Hyperlink"/>
                <w:noProof/>
                <w:lang w:val="pl-PL"/>
                <w:rPrChange w:id="299" w:author="Sciga, Jakub" w:date="2018-08-18T19:32:00Z">
                  <w:rPr>
                    <w:rStyle w:val="Hyperlink"/>
                    <w:noProof/>
                    <w:lang w:val="pl-PL"/>
                  </w:rPr>
                </w:rPrChange>
              </w:rPr>
              <w:delText>4.4.3</w:delText>
            </w:r>
            <w:r w:rsidDel="00C24421">
              <w:rPr>
                <w:rFonts w:asciiTheme="minorHAnsi" w:eastAsiaTheme="minorEastAsia" w:hAnsiTheme="minorHAnsi"/>
                <w:noProof/>
                <w:sz w:val="22"/>
              </w:rPr>
              <w:tab/>
            </w:r>
            <w:r w:rsidRPr="00C24421" w:rsidDel="00C24421">
              <w:rPr>
                <w:rStyle w:val="Hyperlink"/>
                <w:noProof/>
                <w:lang w:val="pl-PL"/>
                <w:rPrChange w:id="300" w:author="Sciga, Jakub" w:date="2018-08-18T19:32:00Z">
                  <w:rPr>
                    <w:rStyle w:val="Hyperlink"/>
                    <w:noProof/>
                    <w:lang w:val="pl-PL"/>
                  </w:rPr>
                </w:rPrChange>
              </w:rPr>
              <w:delText>Kryterium miejsca geometrycznego pierwiastków</w:delText>
            </w:r>
            <w:r w:rsidDel="00C24421">
              <w:rPr>
                <w:noProof/>
                <w:webHidden/>
              </w:rPr>
              <w:tab/>
              <w:delText>42</w:delText>
            </w:r>
          </w:del>
        </w:p>
        <w:p w14:paraId="37DF94BE" w14:textId="5A109F14" w:rsidR="001C676A" w:rsidDel="00C24421" w:rsidRDefault="001C676A">
          <w:pPr>
            <w:pStyle w:val="TOC3"/>
            <w:tabs>
              <w:tab w:val="left" w:pos="1320"/>
              <w:tab w:val="right" w:leader="dot" w:pos="8827"/>
            </w:tabs>
            <w:rPr>
              <w:del w:id="301" w:author="Sciga, Jakub" w:date="2018-08-18T19:32:00Z"/>
              <w:rFonts w:asciiTheme="minorHAnsi" w:eastAsiaTheme="minorEastAsia" w:hAnsiTheme="minorHAnsi"/>
              <w:noProof/>
              <w:sz w:val="22"/>
            </w:rPr>
          </w:pPr>
          <w:del w:id="302" w:author="Sciga, Jakub" w:date="2018-08-18T19:32:00Z">
            <w:r w:rsidRPr="00C24421" w:rsidDel="00C24421">
              <w:rPr>
                <w:rStyle w:val="Hyperlink"/>
                <w:noProof/>
                <w:lang w:val="pl-PL"/>
                <w:rPrChange w:id="303" w:author="Sciga, Jakub" w:date="2018-08-18T19:32:00Z">
                  <w:rPr>
                    <w:rStyle w:val="Hyperlink"/>
                    <w:noProof/>
                    <w:lang w:val="pl-PL"/>
                  </w:rPr>
                </w:rPrChange>
              </w:rPr>
              <w:delText>4.4.4</w:delText>
            </w:r>
            <w:r w:rsidDel="00C24421">
              <w:rPr>
                <w:rFonts w:asciiTheme="minorHAnsi" w:eastAsiaTheme="minorEastAsia" w:hAnsiTheme="minorHAnsi"/>
                <w:noProof/>
                <w:sz w:val="22"/>
              </w:rPr>
              <w:tab/>
            </w:r>
            <w:r w:rsidRPr="00C24421" w:rsidDel="00C24421">
              <w:rPr>
                <w:rStyle w:val="Hyperlink"/>
                <w:noProof/>
                <w:lang w:val="pl-PL"/>
                <w:rPrChange w:id="304" w:author="Sciga, Jakub" w:date="2018-08-18T19:32:00Z">
                  <w:rPr>
                    <w:rStyle w:val="Hyperlink"/>
                    <w:noProof/>
                    <w:lang w:val="pl-PL"/>
                  </w:rPr>
                </w:rPrChange>
              </w:rPr>
              <w:delText>Kryterium zapasu fazy</w:delText>
            </w:r>
            <w:r w:rsidDel="00C24421">
              <w:rPr>
                <w:noProof/>
                <w:webHidden/>
              </w:rPr>
              <w:tab/>
              <w:delText>42</w:delText>
            </w:r>
          </w:del>
        </w:p>
        <w:p w14:paraId="175A06D5" w14:textId="79DC7B9D" w:rsidR="001C676A" w:rsidDel="00C24421" w:rsidRDefault="001C676A">
          <w:pPr>
            <w:pStyle w:val="TOC3"/>
            <w:tabs>
              <w:tab w:val="left" w:pos="1320"/>
              <w:tab w:val="right" w:leader="dot" w:pos="8827"/>
            </w:tabs>
            <w:rPr>
              <w:del w:id="305" w:author="Sciga, Jakub" w:date="2018-08-18T19:32:00Z"/>
              <w:rFonts w:asciiTheme="minorHAnsi" w:eastAsiaTheme="minorEastAsia" w:hAnsiTheme="minorHAnsi"/>
              <w:noProof/>
              <w:sz w:val="22"/>
            </w:rPr>
          </w:pPr>
          <w:del w:id="306" w:author="Sciga, Jakub" w:date="2018-08-18T19:32:00Z">
            <w:r w:rsidRPr="00C24421" w:rsidDel="00C24421">
              <w:rPr>
                <w:rStyle w:val="Hyperlink"/>
                <w:noProof/>
                <w:lang w:val="pl-PL"/>
                <w:rPrChange w:id="307" w:author="Sciga, Jakub" w:date="2018-08-18T19:32:00Z">
                  <w:rPr>
                    <w:rStyle w:val="Hyperlink"/>
                    <w:noProof/>
                    <w:lang w:val="pl-PL"/>
                  </w:rPr>
                </w:rPrChange>
              </w:rPr>
              <w:delText>4.4.5</w:delText>
            </w:r>
            <w:r w:rsidDel="00C24421">
              <w:rPr>
                <w:rFonts w:asciiTheme="minorHAnsi" w:eastAsiaTheme="minorEastAsia" w:hAnsiTheme="minorHAnsi"/>
                <w:noProof/>
                <w:sz w:val="22"/>
              </w:rPr>
              <w:tab/>
            </w:r>
            <w:r w:rsidRPr="00C24421" w:rsidDel="00C24421">
              <w:rPr>
                <w:rStyle w:val="Hyperlink"/>
                <w:noProof/>
                <w:lang w:val="pl-PL"/>
                <w:rPrChange w:id="308" w:author="Sciga, Jakub" w:date="2018-08-18T19:32:00Z">
                  <w:rPr>
                    <w:rStyle w:val="Hyperlink"/>
                    <w:noProof/>
                    <w:lang w:val="pl-PL"/>
                  </w:rPr>
                </w:rPrChange>
              </w:rPr>
              <w:delText>Kryterium amplitudy rezonansowej</w:delText>
            </w:r>
            <w:r w:rsidDel="00C24421">
              <w:rPr>
                <w:noProof/>
                <w:webHidden/>
              </w:rPr>
              <w:tab/>
              <w:delText>42</w:delText>
            </w:r>
          </w:del>
        </w:p>
        <w:p w14:paraId="73C4C9A1" w14:textId="461B3301" w:rsidR="001C676A" w:rsidDel="00C24421" w:rsidRDefault="001C676A">
          <w:pPr>
            <w:pStyle w:val="TOC3"/>
            <w:tabs>
              <w:tab w:val="left" w:pos="1320"/>
              <w:tab w:val="right" w:leader="dot" w:pos="8827"/>
            </w:tabs>
            <w:rPr>
              <w:del w:id="309" w:author="Sciga, Jakub" w:date="2018-08-18T19:32:00Z"/>
              <w:rFonts w:asciiTheme="minorHAnsi" w:eastAsiaTheme="minorEastAsia" w:hAnsiTheme="minorHAnsi"/>
              <w:noProof/>
              <w:sz w:val="22"/>
            </w:rPr>
          </w:pPr>
          <w:del w:id="310" w:author="Sciga, Jakub" w:date="2018-08-18T19:32:00Z">
            <w:r w:rsidRPr="00C24421" w:rsidDel="00C24421">
              <w:rPr>
                <w:rStyle w:val="Hyperlink"/>
                <w:noProof/>
                <w:lang w:val="pl-PL"/>
                <w:rPrChange w:id="311" w:author="Sciga, Jakub" w:date="2018-08-18T19:32:00Z">
                  <w:rPr>
                    <w:rStyle w:val="Hyperlink"/>
                    <w:noProof/>
                    <w:lang w:val="pl-PL"/>
                  </w:rPr>
                </w:rPrChange>
              </w:rPr>
              <w:delText>4.4.6</w:delText>
            </w:r>
            <w:r w:rsidDel="00C24421">
              <w:rPr>
                <w:rFonts w:asciiTheme="minorHAnsi" w:eastAsiaTheme="minorEastAsia" w:hAnsiTheme="minorHAnsi"/>
                <w:noProof/>
                <w:sz w:val="22"/>
              </w:rPr>
              <w:tab/>
            </w:r>
            <w:r w:rsidRPr="00C24421" w:rsidDel="00C24421">
              <w:rPr>
                <w:rStyle w:val="Hyperlink"/>
                <w:noProof/>
                <w:lang w:val="pl-PL"/>
                <w:rPrChange w:id="312" w:author="Sciga, Jakub" w:date="2018-08-18T19:32:00Z">
                  <w:rPr>
                    <w:rStyle w:val="Hyperlink"/>
                    <w:noProof/>
                    <w:lang w:val="pl-PL"/>
                  </w:rPr>
                </w:rPrChange>
              </w:rPr>
              <w:delText>Całkowe wskaźniki jakosci</w:delText>
            </w:r>
            <w:r w:rsidDel="00C24421">
              <w:rPr>
                <w:noProof/>
                <w:webHidden/>
              </w:rPr>
              <w:tab/>
              <w:delText>42</w:delText>
            </w:r>
          </w:del>
        </w:p>
        <w:p w14:paraId="5F7824CA" w14:textId="0603FBAE" w:rsidR="001C676A" w:rsidDel="00C24421" w:rsidRDefault="001C676A">
          <w:pPr>
            <w:pStyle w:val="TOC1"/>
            <w:rPr>
              <w:del w:id="313" w:author="Sciga, Jakub" w:date="2018-08-18T19:32:00Z"/>
              <w:rFonts w:asciiTheme="minorHAnsi" w:eastAsiaTheme="minorEastAsia" w:hAnsiTheme="minorHAnsi"/>
              <w:b w:val="0"/>
              <w:sz w:val="22"/>
              <w:lang w:val="en-US"/>
            </w:rPr>
          </w:pPr>
          <w:del w:id="314" w:author="Sciga, Jakub" w:date="2018-08-18T19:32:00Z">
            <w:r w:rsidRPr="00C24421" w:rsidDel="00C24421">
              <w:rPr>
                <w:rStyle w:val="Hyperlink"/>
                <w:rPrChange w:id="315" w:author="Sciga, Jakub" w:date="2018-08-18T19:32:00Z">
                  <w:rPr>
                    <w:rStyle w:val="Hyperlink"/>
                  </w:rPr>
                </w:rPrChange>
              </w:rPr>
              <w:delText>5.</w:delText>
            </w:r>
            <w:r w:rsidDel="00C24421">
              <w:rPr>
                <w:rFonts w:asciiTheme="minorHAnsi" w:eastAsiaTheme="minorEastAsia" w:hAnsiTheme="minorHAnsi"/>
                <w:b w:val="0"/>
                <w:sz w:val="22"/>
                <w:lang w:val="en-US"/>
              </w:rPr>
              <w:tab/>
            </w:r>
            <w:r w:rsidRPr="00C24421" w:rsidDel="00C24421">
              <w:rPr>
                <w:rStyle w:val="Hyperlink"/>
                <w:rPrChange w:id="316" w:author="Sciga, Jakub" w:date="2018-08-18T19:32:00Z">
                  <w:rPr>
                    <w:rStyle w:val="Hyperlink"/>
                  </w:rPr>
                </w:rPrChange>
              </w:rPr>
              <w:delText>Sterowniki PLC</w:delText>
            </w:r>
            <w:r w:rsidDel="00C24421">
              <w:rPr>
                <w:webHidden/>
              </w:rPr>
              <w:tab/>
              <w:delText>44</w:delText>
            </w:r>
          </w:del>
        </w:p>
        <w:p w14:paraId="1F284A9A" w14:textId="299E56B1" w:rsidR="001C676A" w:rsidDel="00C24421" w:rsidRDefault="001C676A">
          <w:pPr>
            <w:pStyle w:val="TOC1"/>
            <w:rPr>
              <w:del w:id="317" w:author="Sciga, Jakub" w:date="2018-08-18T19:32:00Z"/>
              <w:rFonts w:asciiTheme="minorHAnsi" w:eastAsiaTheme="minorEastAsia" w:hAnsiTheme="minorHAnsi"/>
              <w:b w:val="0"/>
              <w:sz w:val="22"/>
              <w:lang w:val="en-US"/>
            </w:rPr>
          </w:pPr>
          <w:del w:id="318" w:author="Sciga, Jakub" w:date="2018-08-18T19:32:00Z">
            <w:r w:rsidRPr="00C24421" w:rsidDel="00C24421">
              <w:rPr>
                <w:rStyle w:val="Hyperlink"/>
                <w:rPrChange w:id="319" w:author="Sciga, Jakub" w:date="2018-08-18T19:32:00Z">
                  <w:rPr>
                    <w:rStyle w:val="Hyperlink"/>
                  </w:rPr>
                </w:rPrChange>
              </w:rPr>
              <w:delText>6.</w:delText>
            </w:r>
            <w:r w:rsidDel="00C24421">
              <w:rPr>
                <w:rFonts w:asciiTheme="minorHAnsi" w:eastAsiaTheme="minorEastAsia" w:hAnsiTheme="minorHAnsi"/>
                <w:b w:val="0"/>
                <w:sz w:val="22"/>
                <w:lang w:val="en-US"/>
              </w:rPr>
              <w:tab/>
            </w:r>
            <w:r w:rsidRPr="00C24421" w:rsidDel="00C24421">
              <w:rPr>
                <w:rStyle w:val="Hyperlink"/>
                <w:rPrChange w:id="320" w:author="Sciga, Jakub" w:date="2018-08-18T19:32:00Z">
                  <w:rPr>
                    <w:rStyle w:val="Hyperlink"/>
                  </w:rPr>
                </w:rPrChange>
              </w:rPr>
              <w:delText>Budowa stanowiska</w:delText>
            </w:r>
            <w:r w:rsidDel="00C24421">
              <w:rPr>
                <w:webHidden/>
              </w:rPr>
              <w:tab/>
              <w:delText>45</w:delText>
            </w:r>
          </w:del>
        </w:p>
        <w:p w14:paraId="67C2BB07" w14:textId="5B5AFC8C" w:rsidR="001C676A" w:rsidDel="00C24421" w:rsidRDefault="001C676A">
          <w:pPr>
            <w:pStyle w:val="TOC2"/>
            <w:tabs>
              <w:tab w:val="left" w:pos="880"/>
              <w:tab w:val="right" w:leader="dot" w:pos="8827"/>
            </w:tabs>
            <w:rPr>
              <w:del w:id="321" w:author="Sciga, Jakub" w:date="2018-08-18T19:32:00Z"/>
              <w:rFonts w:asciiTheme="minorHAnsi" w:eastAsiaTheme="minorEastAsia" w:hAnsiTheme="minorHAnsi"/>
              <w:noProof/>
              <w:sz w:val="22"/>
            </w:rPr>
          </w:pPr>
          <w:del w:id="322" w:author="Sciga, Jakub" w:date="2018-08-18T19:32:00Z">
            <w:r w:rsidRPr="00C24421" w:rsidDel="00C24421">
              <w:rPr>
                <w:rStyle w:val="Hyperlink"/>
                <w:noProof/>
                <w:lang w:val="pl-PL"/>
                <w:rPrChange w:id="323" w:author="Sciga, Jakub" w:date="2018-08-18T19:32:00Z">
                  <w:rPr>
                    <w:rStyle w:val="Hyperlink"/>
                    <w:noProof/>
                    <w:lang w:val="pl-PL"/>
                  </w:rPr>
                </w:rPrChange>
              </w:rPr>
              <w:delText>6.1</w:delText>
            </w:r>
            <w:r w:rsidDel="00C24421">
              <w:rPr>
                <w:rFonts w:asciiTheme="minorHAnsi" w:eastAsiaTheme="minorEastAsia" w:hAnsiTheme="minorHAnsi"/>
                <w:noProof/>
                <w:sz w:val="22"/>
              </w:rPr>
              <w:tab/>
            </w:r>
            <w:r w:rsidRPr="00C24421" w:rsidDel="00C24421">
              <w:rPr>
                <w:rStyle w:val="Hyperlink"/>
                <w:noProof/>
                <w:lang w:val="pl-PL"/>
                <w:rPrChange w:id="324" w:author="Sciga, Jakub" w:date="2018-08-18T19:32:00Z">
                  <w:rPr>
                    <w:rStyle w:val="Hyperlink"/>
                    <w:noProof/>
                    <w:lang w:val="pl-PL"/>
                  </w:rPr>
                </w:rPrChange>
              </w:rPr>
              <w:delText>Konfiguracja środowiska</w:delText>
            </w:r>
            <w:r w:rsidDel="00C24421">
              <w:rPr>
                <w:noProof/>
                <w:webHidden/>
              </w:rPr>
              <w:tab/>
              <w:delText>48</w:delText>
            </w:r>
          </w:del>
        </w:p>
        <w:p w14:paraId="348DE784" w14:textId="5BB09F0D" w:rsidR="001C676A" w:rsidDel="00C24421" w:rsidRDefault="001C676A">
          <w:pPr>
            <w:pStyle w:val="TOC2"/>
            <w:tabs>
              <w:tab w:val="left" w:pos="880"/>
              <w:tab w:val="right" w:leader="dot" w:pos="8827"/>
            </w:tabs>
            <w:rPr>
              <w:del w:id="325" w:author="Sciga, Jakub" w:date="2018-08-18T19:32:00Z"/>
              <w:rFonts w:asciiTheme="minorHAnsi" w:eastAsiaTheme="minorEastAsia" w:hAnsiTheme="minorHAnsi"/>
              <w:noProof/>
              <w:sz w:val="22"/>
            </w:rPr>
          </w:pPr>
          <w:del w:id="326" w:author="Sciga, Jakub" w:date="2018-08-18T19:32:00Z">
            <w:r w:rsidRPr="00C24421" w:rsidDel="00C24421">
              <w:rPr>
                <w:rStyle w:val="Hyperlink"/>
                <w:noProof/>
                <w:lang w:val="pl-PL"/>
                <w:rPrChange w:id="327" w:author="Sciga, Jakub" w:date="2018-08-18T19:32:00Z">
                  <w:rPr>
                    <w:rStyle w:val="Hyperlink"/>
                    <w:noProof/>
                    <w:lang w:val="pl-PL"/>
                  </w:rPr>
                </w:rPrChange>
              </w:rPr>
              <w:delText>6.2</w:delText>
            </w:r>
            <w:r w:rsidDel="00C24421">
              <w:rPr>
                <w:rFonts w:asciiTheme="minorHAnsi" w:eastAsiaTheme="minorEastAsia" w:hAnsiTheme="minorHAnsi"/>
                <w:noProof/>
                <w:sz w:val="22"/>
              </w:rPr>
              <w:tab/>
            </w:r>
            <w:r w:rsidRPr="00C24421" w:rsidDel="00C24421">
              <w:rPr>
                <w:rStyle w:val="Hyperlink"/>
                <w:noProof/>
                <w:lang w:val="pl-PL"/>
                <w:rPrChange w:id="328" w:author="Sciga, Jakub" w:date="2018-08-18T19:32:00Z">
                  <w:rPr>
                    <w:rStyle w:val="Hyperlink"/>
                    <w:noProof/>
                    <w:lang w:val="pl-PL"/>
                  </w:rPr>
                </w:rPrChange>
              </w:rPr>
              <w:delText>Działanie programu</w:delText>
            </w:r>
            <w:r w:rsidDel="00C24421">
              <w:rPr>
                <w:noProof/>
                <w:webHidden/>
              </w:rPr>
              <w:tab/>
              <w:delText>53</w:delText>
            </w:r>
          </w:del>
        </w:p>
        <w:p w14:paraId="42F782FA" w14:textId="5B0C1B27" w:rsidR="001C676A" w:rsidDel="00C24421" w:rsidRDefault="001C676A">
          <w:pPr>
            <w:pStyle w:val="TOC2"/>
            <w:tabs>
              <w:tab w:val="left" w:pos="880"/>
              <w:tab w:val="right" w:leader="dot" w:pos="8827"/>
            </w:tabs>
            <w:rPr>
              <w:del w:id="329" w:author="Sciga, Jakub" w:date="2018-08-18T19:32:00Z"/>
              <w:rFonts w:asciiTheme="minorHAnsi" w:eastAsiaTheme="minorEastAsia" w:hAnsiTheme="minorHAnsi"/>
              <w:noProof/>
              <w:sz w:val="22"/>
            </w:rPr>
          </w:pPr>
          <w:del w:id="330" w:author="Sciga, Jakub" w:date="2018-08-18T19:32:00Z">
            <w:r w:rsidRPr="00C24421" w:rsidDel="00C24421">
              <w:rPr>
                <w:rStyle w:val="Hyperlink"/>
                <w:noProof/>
                <w:lang w:val="pl-PL"/>
                <w:rPrChange w:id="331" w:author="Sciga, Jakub" w:date="2018-08-18T19:32:00Z">
                  <w:rPr>
                    <w:rStyle w:val="Hyperlink"/>
                    <w:noProof/>
                    <w:lang w:val="pl-PL"/>
                  </w:rPr>
                </w:rPrChange>
              </w:rPr>
              <w:delText>6.3</w:delText>
            </w:r>
            <w:r w:rsidDel="00C24421">
              <w:rPr>
                <w:rFonts w:asciiTheme="minorHAnsi" w:eastAsiaTheme="minorEastAsia" w:hAnsiTheme="minorHAnsi"/>
                <w:noProof/>
                <w:sz w:val="22"/>
              </w:rPr>
              <w:tab/>
            </w:r>
            <w:r w:rsidRPr="00C24421" w:rsidDel="00C24421">
              <w:rPr>
                <w:rStyle w:val="Hyperlink"/>
                <w:noProof/>
                <w:lang w:val="pl-PL"/>
                <w:rPrChange w:id="332" w:author="Sciga, Jakub" w:date="2018-08-18T19:32:00Z">
                  <w:rPr>
                    <w:rStyle w:val="Hyperlink"/>
                    <w:noProof/>
                    <w:lang w:val="pl-PL"/>
                  </w:rPr>
                </w:rPrChange>
              </w:rPr>
              <w:delText>Wyniki symulacji</w:delText>
            </w:r>
            <w:r w:rsidDel="00C24421">
              <w:rPr>
                <w:noProof/>
                <w:webHidden/>
              </w:rPr>
              <w:tab/>
              <w:delText>53</w:delText>
            </w:r>
          </w:del>
        </w:p>
        <w:p w14:paraId="2C688A5C" w14:textId="19DD0C92" w:rsidR="001C676A" w:rsidDel="00C24421" w:rsidRDefault="001C676A">
          <w:pPr>
            <w:pStyle w:val="TOC2"/>
            <w:tabs>
              <w:tab w:val="left" w:pos="880"/>
              <w:tab w:val="right" w:leader="dot" w:pos="8827"/>
            </w:tabs>
            <w:rPr>
              <w:del w:id="333" w:author="Sciga, Jakub" w:date="2018-08-18T19:32:00Z"/>
              <w:rFonts w:asciiTheme="minorHAnsi" w:eastAsiaTheme="minorEastAsia" w:hAnsiTheme="minorHAnsi"/>
              <w:noProof/>
              <w:sz w:val="22"/>
            </w:rPr>
          </w:pPr>
          <w:del w:id="334" w:author="Sciga, Jakub" w:date="2018-08-18T19:32:00Z">
            <w:r w:rsidRPr="00C24421" w:rsidDel="00C24421">
              <w:rPr>
                <w:rStyle w:val="Hyperlink"/>
                <w:noProof/>
                <w:lang w:val="pl-PL"/>
                <w:rPrChange w:id="335" w:author="Sciga, Jakub" w:date="2018-08-18T19:32:00Z">
                  <w:rPr>
                    <w:rStyle w:val="Hyperlink"/>
                    <w:noProof/>
                    <w:lang w:val="pl-PL"/>
                  </w:rPr>
                </w:rPrChange>
              </w:rPr>
              <w:delText>6.4</w:delText>
            </w:r>
            <w:r w:rsidDel="00C24421">
              <w:rPr>
                <w:rFonts w:asciiTheme="minorHAnsi" w:eastAsiaTheme="minorEastAsia" w:hAnsiTheme="minorHAnsi"/>
                <w:noProof/>
                <w:sz w:val="22"/>
              </w:rPr>
              <w:tab/>
            </w:r>
            <w:r w:rsidRPr="00C24421" w:rsidDel="00C24421">
              <w:rPr>
                <w:rStyle w:val="Hyperlink"/>
                <w:noProof/>
                <w:lang w:val="pl-PL"/>
                <w:rPrChange w:id="336" w:author="Sciga, Jakub" w:date="2018-08-18T19:32:00Z">
                  <w:rPr>
                    <w:rStyle w:val="Hyperlink"/>
                    <w:noProof/>
                    <w:lang w:val="pl-PL"/>
                  </w:rPr>
                </w:rPrChange>
              </w:rPr>
              <w:delText>Wnioski</w:delText>
            </w:r>
            <w:r w:rsidDel="00C24421">
              <w:rPr>
                <w:noProof/>
                <w:webHidden/>
              </w:rPr>
              <w:tab/>
              <w:delText>53</w:delText>
            </w:r>
          </w:del>
        </w:p>
        <w:p w14:paraId="4190C795" w14:textId="0F742505" w:rsidR="001C676A" w:rsidDel="00C24421" w:rsidRDefault="001C676A">
          <w:pPr>
            <w:pStyle w:val="TOC1"/>
            <w:rPr>
              <w:del w:id="337" w:author="Sciga, Jakub" w:date="2018-08-18T19:32:00Z"/>
              <w:rFonts w:asciiTheme="minorHAnsi" w:eastAsiaTheme="minorEastAsia" w:hAnsiTheme="minorHAnsi"/>
              <w:b w:val="0"/>
              <w:sz w:val="22"/>
              <w:lang w:val="en-US"/>
            </w:rPr>
          </w:pPr>
          <w:del w:id="338" w:author="Sciga, Jakub" w:date="2018-08-18T19:32:00Z">
            <w:r w:rsidRPr="00C24421" w:rsidDel="00C24421">
              <w:rPr>
                <w:rStyle w:val="Hyperlink"/>
                <w:rPrChange w:id="339" w:author="Sciga, Jakub" w:date="2018-08-18T19:32:00Z">
                  <w:rPr>
                    <w:rStyle w:val="Hyperlink"/>
                  </w:rPr>
                </w:rPrChange>
              </w:rPr>
              <w:delText>7.</w:delText>
            </w:r>
            <w:r w:rsidDel="00C24421">
              <w:rPr>
                <w:rFonts w:asciiTheme="minorHAnsi" w:eastAsiaTheme="minorEastAsia" w:hAnsiTheme="minorHAnsi"/>
                <w:b w:val="0"/>
                <w:sz w:val="22"/>
                <w:lang w:val="en-US"/>
              </w:rPr>
              <w:tab/>
            </w:r>
            <w:r w:rsidRPr="00C24421" w:rsidDel="00C24421">
              <w:rPr>
                <w:rStyle w:val="Hyperlink"/>
                <w:rPrChange w:id="340" w:author="Sciga, Jakub" w:date="2018-08-18T19:32:00Z">
                  <w:rPr>
                    <w:rStyle w:val="Hyperlink"/>
                  </w:rPr>
                </w:rPrChange>
              </w:rPr>
              <w:delText>Zakończenie</w:delText>
            </w:r>
            <w:r w:rsidDel="00C24421">
              <w:rPr>
                <w:webHidden/>
              </w:rPr>
              <w:tab/>
              <w:delText>54</w:delText>
            </w:r>
          </w:del>
        </w:p>
        <w:p w14:paraId="6A458900" w14:textId="77E95087" w:rsidR="001C676A" w:rsidDel="00C24421" w:rsidRDefault="001C676A">
          <w:pPr>
            <w:pStyle w:val="TOC1"/>
            <w:rPr>
              <w:del w:id="341" w:author="Sciga, Jakub" w:date="2018-08-18T19:32:00Z"/>
              <w:rFonts w:asciiTheme="minorHAnsi" w:eastAsiaTheme="minorEastAsia" w:hAnsiTheme="minorHAnsi"/>
              <w:b w:val="0"/>
              <w:sz w:val="22"/>
              <w:lang w:val="en-US"/>
            </w:rPr>
          </w:pPr>
          <w:del w:id="342" w:author="Sciga, Jakub" w:date="2018-08-18T19:32:00Z">
            <w:r w:rsidRPr="00C24421" w:rsidDel="00C24421">
              <w:rPr>
                <w:rStyle w:val="Hyperlink"/>
                <w:rPrChange w:id="343" w:author="Sciga, Jakub" w:date="2018-08-18T19:32:00Z">
                  <w:rPr>
                    <w:rStyle w:val="Hyperlink"/>
                  </w:rPr>
                </w:rPrChange>
              </w:rPr>
              <w:delText>8.</w:delText>
            </w:r>
            <w:r w:rsidDel="00C24421">
              <w:rPr>
                <w:rFonts w:asciiTheme="minorHAnsi" w:eastAsiaTheme="minorEastAsia" w:hAnsiTheme="minorHAnsi"/>
                <w:b w:val="0"/>
                <w:sz w:val="22"/>
                <w:lang w:val="en-US"/>
              </w:rPr>
              <w:tab/>
            </w:r>
            <w:r w:rsidRPr="00C24421" w:rsidDel="00C24421">
              <w:rPr>
                <w:rStyle w:val="Hyperlink"/>
                <w:rPrChange w:id="344" w:author="Sciga, Jakub" w:date="2018-08-18T19:32:00Z">
                  <w:rPr>
                    <w:rStyle w:val="Hyperlink"/>
                  </w:rPr>
                </w:rPrChange>
              </w:rPr>
              <w:delText>Bibliografia</w:delText>
            </w:r>
            <w:r w:rsidDel="00C24421">
              <w:rPr>
                <w:webHidden/>
              </w:rPr>
              <w:tab/>
              <w:delText>55</w:delText>
            </w:r>
          </w:del>
        </w:p>
        <w:p w14:paraId="23DFA90C" w14:textId="58578D52"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345" w:name="_Toc522384102"/>
      <w:r w:rsidRPr="009E2E3F">
        <w:rPr>
          <w:lang w:val="pl-PL"/>
        </w:rPr>
        <w:lastRenderedPageBreak/>
        <w:t>Wstęp</w:t>
      </w:r>
      <w:bookmarkEnd w:id="345"/>
    </w:p>
    <w:p w14:paraId="734E2555" w14:textId="69CDDF43"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346" w:name="_Toc522384103"/>
      <w:r>
        <w:rPr>
          <w:lang w:val="pl-PL"/>
        </w:rPr>
        <w:t>Problematyka zanieczyszczeń w Polsce</w:t>
      </w:r>
      <w:bookmarkEnd w:id="346"/>
    </w:p>
    <w:p w14:paraId="76F06C68" w14:textId="45B992BC" w:rsidR="00BF7AFD" w:rsidRDefault="009E2E3F" w:rsidP="00624E56">
      <w:pPr>
        <w:spacing w:after="240"/>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xml:space="preserve">.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 xml:space="preserve">i 87% emisji </w:t>
      </w:r>
      <w:proofErr w:type="spellStart"/>
      <w:r w:rsidR="00306EF8">
        <w:rPr>
          <w:rFonts w:cs="Times New Roman"/>
          <w:szCs w:val="24"/>
          <w:lang w:val="pl-PL"/>
        </w:rPr>
        <w:t>rakotwórczengo</w:t>
      </w:r>
      <w:proofErr w:type="spellEnd"/>
      <w:r w:rsidR="00306EF8">
        <w:rPr>
          <w:rFonts w:cs="Times New Roman"/>
          <w:szCs w:val="24"/>
          <w:lang w:val="pl-PL"/>
        </w:rPr>
        <w:t xml:space="preserve"> </w:t>
      </w:r>
      <w:proofErr w:type="spellStart"/>
      <w:r w:rsidR="00306EF8">
        <w:rPr>
          <w:rFonts w:cs="Times New Roman"/>
          <w:szCs w:val="24"/>
          <w:lang w:val="pl-PL"/>
        </w:rPr>
        <w:t>benzo</w:t>
      </w:r>
      <w:proofErr w:type="spellEnd"/>
      <w:r w:rsidR="00306EF8">
        <w:rPr>
          <w:rFonts w:cs="Times New Roman"/>
          <w:szCs w:val="24"/>
          <w:lang w:val="pl-PL"/>
        </w:rPr>
        <w:t>(</w:t>
      </w:r>
      <w:r w:rsidR="00306EF8" w:rsidRPr="00306EF8">
        <w:rPr>
          <w:rFonts w:ascii="Symbol" w:hAnsi="Symbol" w:cs="Times New Roman"/>
          <w:szCs w:val="24"/>
          <w:lang w:val="pl-PL"/>
        </w:rPr>
        <w:t></w:t>
      </w:r>
      <w:r w:rsidR="00306EF8">
        <w:rPr>
          <w:rFonts w:cs="Times New Roman"/>
          <w:szCs w:val="24"/>
          <w:lang w:val="pl-PL"/>
        </w:rPr>
        <w:t>)</w:t>
      </w:r>
      <w:proofErr w:type="spellStart"/>
      <w:r w:rsidR="00306EF8">
        <w:rPr>
          <w:rFonts w:cs="Times New Roman"/>
          <w:szCs w:val="24"/>
          <w:lang w:val="pl-PL"/>
        </w:rPr>
        <w:t>pirenu</w:t>
      </w:r>
      <w:proofErr w:type="spellEnd"/>
      <w:r w:rsidR="00306EF8">
        <w:rPr>
          <w:rFonts w:cs="Times New Roman"/>
          <w:szCs w:val="24"/>
          <w:lang w:val="pl-PL"/>
        </w:rPr>
        <w:t xml:space="preserve">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3DE1FA4F" w:rsidR="00CE5FF1" w:rsidRPr="00CE5FF1" w:rsidRDefault="00CE5FF1" w:rsidP="00624E56">
      <w:pPr>
        <w:spacing w:after="24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t>z plantacji roślinnych, przeznaczonych na cele energetyczne oraz odpadów, powstałych przy produkcji i przetwarzaniu produktów rolniczych oraz hodowlanych [].</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116F5837" w:rsidR="00BF7AFD" w:rsidRDefault="00CE5FF1" w:rsidP="00624E56">
      <w:pPr>
        <w:spacing w:after="240"/>
        <w:jc w:val="both"/>
        <w:rPr>
          <w:rFonts w:cs="Times New Roman"/>
          <w:szCs w:val="24"/>
          <w:lang w:val="pl-PL"/>
        </w:rPr>
      </w:pPr>
      <w:r w:rsidRPr="00CE5FF1">
        <w:rPr>
          <w:rFonts w:cs="Times New Roman"/>
          <w:szCs w:val="24"/>
          <w:lang w:val="pl-PL"/>
        </w:rPr>
        <w:lastRenderedPageBreak/>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w:t>
      </w:r>
      <w:proofErr w:type="spellStart"/>
      <w:r w:rsidR="0006363E">
        <w:rPr>
          <w:rFonts w:cs="Times New Roman"/>
          <w:szCs w:val="24"/>
          <w:lang w:val="pl-PL"/>
        </w:rPr>
        <w:t>pe</w:t>
      </w:r>
      <w:r w:rsidRPr="00CE5FF1">
        <w:rPr>
          <w:rFonts w:cs="Times New Roman"/>
          <w:szCs w:val="24"/>
          <w:lang w:val="pl-PL"/>
        </w:rPr>
        <w:t>let</w:t>
      </w:r>
      <w:proofErr w:type="spellEnd"/>
      <w:r w:rsidRPr="00CE5FF1">
        <w:rPr>
          <w:rFonts w:cs="Times New Roman"/>
          <w:szCs w:val="24"/>
          <w:lang w:val="pl-PL"/>
        </w:rPr>
        <w: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 xml:space="preserve">cji klejących. Do produkcji </w:t>
      </w:r>
      <w:proofErr w:type="spellStart"/>
      <w:r w:rsidR="0006363E">
        <w:rPr>
          <w:rFonts w:cs="Times New Roman"/>
          <w:szCs w:val="24"/>
          <w:lang w:val="pl-PL"/>
        </w:rPr>
        <w:t>pel</w:t>
      </w:r>
      <w:r w:rsidRPr="00CE5FF1">
        <w:rPr>
          <w:rFonts w:cs="Times New Roman"/>
          <w:szCs w:val="24"/>
          <w:lang w:val="pl-PL"/>
        </w:rPr>
        <w:t>etu</w:t>
      </w:r>
      <w:proofErr w:type="spellEnd"/>
      <w:r w:rsidRPr="00CE5FF1">
        <w:rPr>
          <w:rFonts w:cs="Times New Roman"/>
          <w:szCs w:val="24"/>
          <w:lang w:val="pl-PL"/>
        </w:rPr>
        <w:t xml:space="preserve"> drzewnego są wykorzystywane odpady z tartaków i zakładów przeróbki drewna []. Ze względu na proces produkcji jest to paliwo przyjazne dla środowiska oraz łatwe w magazynowaniu i utrzymywaniu. Z powodu wyso</w:t>
      </w:r>
      <w:r w:rsidR="0006363E">
        <w:rPr>
          <w:rFonts w:cs="Times New Roman"/>
          <w:szCs w:val="24"/>
          <w:lang w:val="pl-PL"/>
        </w:rPr>
        <w:t xml:space="preserve">kiej wartości energetycznej </w:t>
      </w:r>
      <w:proofErr w:type="spellStart"/>
      <w:r w:rsidR="0006363E">
        <w:rPr>
          <w:rFonts w:cs="Times New Roman"/>
          <w:szCs w:val="24"/>
          <w:lang w:val="pl-PL"/>
        </w:rPr>
        <w:t>pel</w:t>
      </w:r>
      <w:r w:rsidRPr="00CE5FF1">
        <w:rPr>
          <w:rFonts w:cs="Times New Roman"/>
          <w:szCs w:val="24"/>
          <w:lang w:val="pl-PL"/>
        </w:rPr>
        <w:t>ety</w:t>
      </w:r>
      <w:proofErr w:type="spellEnd"/>
      <w:r w:rsidRPr="00CE5FF1">
        <w:rPr>
          <w:rFonts w:cs="Times New Roman"/>
          <w:szCs w:val="24"/>
          <w:lang w:val="pl-PL"/>
        </w:rPr>
        <w:t xml:space="preserve"> cieszą się coraz większym zainteresowaniem. </w:t>
      </w:r>
      <w:r w:rsidR="00BF7AFD">
        <w:rPr>
          <w:rFonts w:cs="Times New Roman"/>
          <w:szCs w:val="24"/>
          <w:lang w:val="pl-PL"/>
        </w:rPr>
        <w:br/>
      </w:r>
      <w:r w:rsidRPr="00CE5FF1">
        <w:rPr>
          <w:rFonts w:cs="Times New Roman"/>
          <w:szCs w:val="24"/>
          <w:lang w:val="pl-PL"/>
        </w:rPr>
        <w:t>W 2009 r. zużycie tego paliwa w Europie przekroczyło 10 000 000 ton [].</w:t>
      </w:r>
    </w:p>
    <w:p w14:paraId="4E9C7046" w14:textId="36E90A96" w:rsidR="00BF7AFD" w:rsidRDefault="00BF7AFD" w:rsidP="00624E56">
      <w:pPr>
        <w:spacing w:after="240"/>
        <w:jc w:val="both"/>
        <w:rPr>
          <w:rFonts w:cs="Times New Roman"/>
          <w:szCs w:val="24"/>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 xml:space="preserve">ocioł węglowy o niskiej sprawności emituje do 420 mg/m3 pyłów, a kocioł na </w:t>
      </w:r>
      <w:proofErr w:type="spellStart"/>
      <w:r w:rsidRPr="00CE5FF1">
        <w:rPr>
          <w:rFonts w:cs="Times New Roman"/>
          <w:szCs w:val="24"/>
          <w:lang w:val="pl-PL"/>
        </w:rPr>
        <w:t>pelet</w:t>
      </w:r>
      <w:proofErr w:type="spellEnd"/>
      <w:r w:rsidRPr="00CE5FF1">
        <w:rPr>
          <w:rFonts w:cs="Times New Roman"/>
          <w:szCs w:val="24"/>
          <w:lang w:val="pl-PL"/>
        </w:rPr>
        <w:t xml:space="preserve"> drzewny w klasie 5 emituje tylko 20 mg/m3 pyłów, czyli ponad dwadzieścia razy mniej</w:t>
      </w:r>
      <w:r>
        <w:rPr>
          <w:rStyle w:val="CommentReference"/>
        </w:rPr>
        <w:commentReference w:id="347"/>
      </w:r>
      <w:r>
        <w:rPr>
          <w:rStyle w:val="CommentReference"/>
        </w:rPr>
        <w:commentReference w:id="348"/>
      </w:r>
      <w:r w:rsidR="00306286">
        <w:rPr>
          <w:rStyle w:val="CommentReference"/>
        </w:rPr>
        <w:commentReference w:id="349"/>
      </w:r>
      <w:r w:rsidRPr="00CE5FF1">
        <w:rPr>
          <w:rFonts w:cs="Times New Roman"/>
          <w:szCs w:val="24"/>
          <w:lang w:val="pl-PL"/>
        </w:rPr>
        <w:t xml:space="preserve"> [1].</w:t>
      </w:r>
      <w:r>
        <w:rPr>
          <w:rFonts w:cs="Times New Roman"/>
          <w:szCs w:val="24"/>
          <w:lang w:val="pl-PL"/>
        </w:rPr>
        <w:t xml:space="preserve"> </w:t>
      </w:r>
    </w:p>
    <w:p w14:paraId="3E191FC2" w14:textId="77777777" w:rsidR="00306286" w:rsidRDefault="009A07FE" w:rsidP="00624E56">
      <w:pPr>
        <w:spacing w:after="240"/>
        <w:jc w:val="both"/>
        <w:rPr>
          <w:rFonts w:cs="Times New Roman"/>
          <w:szCs w:val="24"/>
          <w:lang w:val="pl-PL"/>
        </w:rPr>
      </w:pPr>
      <w:commentRangeStart w:id="350"/>
      <w:commentRangeStart w:id="351"/>
      <w:r>
        <w:rPr>
          <w:rFonts w:cs="Times New Roman"/>
          <w:szCs w:val="24"/>
          <w:lang w:val="pl-PL"/>
        </w:rPr>
        <w:t>Potrzebne są nowe technologie, które pozwolą wykorzystywać odnawialne źródła energii w przemyśle oraz gospodarstwach domowych.</w:t>
      </w:r>
      <w:commentRangeEnd w:id="350"/>
      <w:r w:rsidR="000F4BB5">
        <w:rPr>
          <w:rStyle w:val="CommentReference"/>
        </w:rPr>
        <w:commentReference w:id="350"/>
      </w:r>
      <w:commentRangeEnd w:id="351"/>
    </w:p>
    <w:p w14:paraId="23629FE8" w14:textId="77777777" w:rsidR="00306286" w:rsidRPr="00624E56" w:rsidRDefault="00306286" w:rsidP="00624E56">
      <w:pPr>
        <w:spacing w:after="240"/>
        <w:jc w:val="right"/>
        <w:rPr>
          <w:rFonts w:cs="Times New Roman"/>
          <w:i/>
          <w:szCs w:val="24"/>
          <w:lang w:val="pl-PL"/>
        </w:rPr>
      </w:pPr>
      <w:r w:rsidRPr="00624E56">
        <w:rPr>
          <w:rFonts w:cs="Times New Roman"/>
          <w:i/>
          <w:szCs w:val="24"/>
          <w:lang w:val="pl-PL"/>
        </w:rPr>
        <w:t>Pisać więcej we wstępie na ten temat?</w:t>
      </w:r>
    </w:p>
    <w:p w14:paraId="591D3C41" w14:textId="0A7741EF" w:rsidR="009A07FE" w:rsidRPr="00624E56" w:rsidRDefault="00306286" w:rsidP="00624E56">
      <w:pPr>
        <w:spacing w:after="240"/>
        <w:jc w:val="right"/>
        <w:rPr>
          <w:rFonts w:cs="Times New Roman"/>
          <w:i/>
          <w:szCs w:val="24"/>
          <w:lang w:val="pl-PL"/>
        </w:rPr>
      </w:pPr>
      <w:r w:rsidRPr="00624E56">
        <w:rPr>
          <w:rFonts w:cs="Times New Roman"/>
          <w:i/>
          <w:szCs w:val="24"/>
          <w:lang w:val="pl-PL"/>
        </w:rPr>
        <w:t>Jakiś skrót dotyczący pracy?</w:t>
      </w:r>
      <w:r w:rsidR="00BF7AFD" w:rsidRPr="00624E56">
        <w:rPr>
          <w:rStyle w:val="CommentReference"/>
          <w:i/>
        </w:rPr>
        <w:commentReference w:id="351"/>
      </w:r>
    </w:p>
    <w:p w14:paraId="519D6BB2" w14:textId="77777777" w:rsidR="001430BE" w:rsidRDefault="001430BE" w:rsidP="00624E56">
      <w:pPr>
        <w:spacing w:line="259" w:lineRule="auto"/>
        <w:jc w:val="both"/>
        <w:rPr>
          <w:rFonts w:eastAsiaTheme="majorEastAsia" w:cstheme="majorBidi"/>
          <w:b/>
          <w:sz w:val="32"/>
          <w:szCs w:val="32"/>
          <w:lang w:val="pl-PL"/>
        </w:rPr>
      </w:pPr>
      <w:r>
        <w:rPr>
          <w:lang w:val="pl-PL"/>
        </w:rPr>
        <w:br w:type="page"/>
      </w:r>
    </w:p>
    <w:p w14:paraId="1F395C97" w14:textId="77777777" w:rsidR="00846980" w:rsidRDefault="001430BE" w:rsidP="00624E56">
      <w:pPr>
        <w:pStyle w:val="Heading1"/>
        <w:jc w:val="both"/>
        <w:rPr>
          <w:lang w:val="pl-PL"/>
        </w:rPr>
      </w:pPr>
      <w:bookmarkStart w:id="352" w:name="_Toc522384104"/>
      <w:r>
        <w:rPr>
          <w:lang w:val="pl-PL"/>
        </w:rPr>
        <w:lastRenderedPageBreak/>
        <w:t>Procesy spalania</w:t>
      </w:r>
      <w:bookmarkEnd w:id="352"/>
    </w:p>
    <w:p w14:paraId="76A1C6EC" w14:textId="33AD8789" w:rsidR="001430BE" w:rsidRDefault="000F4BB5" w:rsidP="00624E56">
      <w:pPr>
        <w:ind w:firstLine="360"/>
        <w:jc w:val="both"/>
        <w:rPr>
          <w:lang w:val="pl-PL"/>
        </w:rPr>
      </w:pPr>
      <w:commentRangeStart w:id="353"/>
      <w:commentRangeStart w:id="354"/>
      <w:r>
        <w:rPr>
          <w:lang w:val="pl-PL"/>
        </w:rPr>
        <w:t xml:space="preserve">Posługując się definicją prof. </w:t>
      </w:r>
      <w:r w:rsidR="00BF7AFD">
        <w:rPr>
          <w:lang w:val="pl-PL"/>
        </w:rPr>
        <w:t>Kordylewskiego</w:t>
      </w:r>
      <w:r>
        <w:rPr>
          <w:lang w:val="pl-PL"/>
        </w:rPr>
        <w:t xml:space="preserve"> </w:t>
      </w:r>
      <w:r w:rsidR="001430BE">
        <w:rPr>
          <w:lang w:val="pl-PL"/>
        </w:rPr>
        <w:t>„Proces spalania jest zbiorem zjawisk fizycznych i chemicznych, często wzajemnie się warunkujących.”</w:t>
      </w:r>
      <w:commentRangeEnd w:id="353"/>
      <w:r>
        <w:rPr>
          <w:rStyle w:val="CommentReference"/>
        </w:rPr>
        <w:commentReference w:id="353"/>
      </w:r>
      <w:commentRangeEnd w:id="354"/>
      <w:r w:rsidR="00BF7AFD">
        <w:rPr>
          <w:rStyle w:val="CommentReference"/>
        </w:rPr>
        <w:commentReference w:id="354"/>
      </w:r>
      <w:r w:rsidR="001430BE">
        <w:rPr>
          <w:lang w:val="pl-PL"/>
        </w:rPr>
        <w:t xml:space="preserve"> [7].</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355" w:name="_Toc522384105"/>
      <w:r>
        <w:rPr>
          <w:lang w:val="pl-PL"/>
        </w:rPr>
        <w:t>Chemia spalania</w:t>
      </w:r>
      <w:bookmarkEnd w:id="355"/>
    </w:p>
    <w:p w14:paraId="5FBB637E" w14:textId="71C0F71E" w:rsidR="001E46B6" w:rsidRDefault="001E46B6" w:rsidP="00624E56">
      <w:pPr>
        <w:ind w:firstLine="576"/>
        <w:jc w:val="both"/>
        <w:rPr>
          <w:lang w:val="pl-PL"/>
        </w:rPr>
      </w:pPr>
      <w:r>
        <w:rPr>
          <w:lang w:val="pl-PL"/>
        </w:rPr>
        <w:t xml:space="preserve">Procesu spalania w chemii nie można identyfikować z żadnym z tradycyjnych działów tej nauki. Łączy on w sobie zarówno chemię organiczną, nieorganiczną oraz </w:t>
      </w:r>
      <w:proofErr w:type="spellStart"/>
      <w:r>
        <w:rPr>
          <w:lang w:val="pl-PL"/>
        </w:rPr>
        <w:t>fizyczną.Paliwami</w:t>
      </w:r>
      <w:proofErr w:type="spellEnd"/>
      <w:r>
        <w:rPr>
          <w:lang w:val="pl-PL"/>
        </w:rPr>
        <w:t xml:space="preserve">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356" w:name="_Toc522384106"/>
      <w:r>
        <w:rPr>
          <w:lang w:val="pl-PL"/>
        </w:rPr>
        <w:t>Równania i przemiany chemiczne</w:t>
      </w:r>
      <w:bookmarkEnd w:id="356"/>
    </w:p>
    <w:p w14:paraId="3F113BD8" w14:textId="0FB9AFDA"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p>
    <w:p w14:paraId="2BD7C6D5" w14:textId="619BED53" w:rsidR="00EE6CEA" w:rsidRDefault="00A949E2" w:rsidP="00624E56">
      <w:pPr>
        <w:ind w:firstLine="720"/>
        <w:jc w:val="both"/>
        <w:rPr>
          <w:lang w:val="pl-PL"/>
        </w:rPr>
      </w:pPr>
      <w:r>
        <w:rPr>
          <w:lang w:val="pl-PL"/>
        </w:rPr>
        <w:t xml:space="preserve">Poruszana tu problematyka została przedstawiona na przykładzie dwóch reakcji chemicznych. Pierwsza z nich obrazuje proces spalania całkowitego </w:t>
      </w:r>
      <w:proofErr w:type="spellStart"/>
      <w:r>
        <w:rPr>
          <w:lang w:val="pl-PL"/>
        </w:rPr>
        <w:t>etynu</w:t>
      </w:r>
      <w:proofErr w:type="spellEnd"/>
      <w:r>
        <w:rPr>
          <w:lang w:val="pl-PL"/>
        </w:rPr>
        <w:t>, którego nazwa zwyczajowa brzmi acetylen. Produktami tego procesu jest dwutlenek węgla oraz para wodna.</w:t>
      </w:r>
    </w:p>
    <w:p w14:paraId="0FF39F24" w14:textId="77777777" w:rsidR="00A949E2" w:rsidRDefault="00A949E2" w:rsidP="00624E56">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3E339A1A" w:rsidR="00A949E2" w:rsidRDefault="007D141D" w:rsidP="00624E56">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357" w:name="_Toc522384107"/>
      <w:r>
        <w:rPr>
          <w:lang w:val="pl-PL"/>
        </w:rPr>
        <w:t>Spalanie węglowodorów</w:t>
      </w:r>
      <w:bookmarkEnd w:id="357"/>
    </w:p>
    <w:p w14:paraId="712B3612" w14:textId="7C7D8406" w:rsidR="00BF7AFD" w:rsidRDefault="007D141D" w:rsidP="00624E56">
      <w:pPr>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C [7].</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0A6F6642"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2FE2DFDE"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w:t>
      </w:r>
      <w:r w:rsidR="00BB4FFA">
        <w:rPr>
          <w:lang w:val="pl-PL"/>
        </w:rPr>
        <w:lastRenderedPageBreak/>
        <w:t xml:space="preserve">rodnikami tych pierwiastków. Są to przede wszystkim O, OH i H [7]. Reakcje </w:t>
      </w:r>
      <w:r w:rsidR="00624E56">
        <w:rPr>
          <w:lang w:val="pl-PL"/>
        </w:rPr>
        <w:br/>
      </w:r>
      <w:r w:rsidR="00BB4FFA">
        <w:rPr>
          <w:lang w:val="pl-PL"/>
        </w:rPr>
        <w:t xml:space="preserve">z poszczególnymi rodnikami zostały przedstawione we wzorach </w:t>
      </w:r>
      <w:r w:rsidR="00E13861">
        <w:rPr>
          <w:lang w:val="pl-PL"/>
        </w:rPr>
        <w:t>3.3, 3.4 i 3.5</w:t>
      </w:r>
      <w:r w:rsidR="00BB4FFA">
        <w:rPr>
          <w:lang w:val="pl-PL"/>
        </w:rPr>
        <w:t>.</w:t>
      </w:r>
    </w:p>
    <w:p w14:paraId="57EF1E3F" w14:textId="1FFBB686" w:rsidR="00E13861" w:rsidRDefault="00E13861" w:rsidP="00624E56">
      <w:pPr>
        <w:jc w:val="center"/>
        <w:rPr>
          <w:lang w:val="pl-PL"/>
        </w:rPr>
      </w:pPr>
      <w:r>
        <w:rPr>
          <w:lang w:val="pl-PL"/>
        </w:rPr>
        <w:t xml:space="preserve">RH + O </w:t>
      </w:r>
      <w:r>
        <w:rPr>
          <w:rFonts w:cs="Times New Roman"/>
          <w:lang w:val="pl-PL"/>
        </w:rPr>
        <w:t>→ R + OH</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(3.3)</w:t>
      </w:r>
    </w:p>
    <w:p w14:paraId="0B68396C" w14:textId="436BD2B9" w:rsidR="00E13861" w:rsidRPr="00E13861" w:rsidRDefault="00E13861" w:rsidP="00624E56">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(3.4)</w:t>
      </w:r>
    </w:p>
    <w:p w14:paraId="386F923E" w14:textId="00F77E06" w:rsidR="00BB4FFA" w:rsidRDefault="00BB4FFA" w:rsidP="00624E56">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2B4A1C3B" w14:textId="77777777"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5529D6C1" w14:textId="2BC9E359" w:rsidR="00E13861"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FD97807" w:rsidR="00945AF6" w:rsidRDefault="00945AF6" w:rsidP="00624E5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Pr>
          <w:rFonts w:cs="Times New Roman"/>
          <w:lang w:val="pl-PL"/>
        </w:rPr>
        <w:t>(3.6)</w:t>
      </w:r>
    </w:p>
    <w:p w14:paraId="175BFA5A" w14:textId="547D7945" w:rsidR="00E13861" w:rsidRPr="00945AF6" w:rsidRDefault="00945AF6" w:rsidP="00624E5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Pr>
          <w:rFonts w:cs="Times New Roman"/>
          <w:lang w:val="pl-PL"/>
        </w:rPr>
        <w:t>(3.7)</w:t>
      </w:r>
    </w:p>
    <w:p w14:paraId="3E9FFC54" w14:textId="505CD808" w:rsidR="00E13861" w:rsidRDefault="00945AF6" w:rsidP="00624E5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Pr>
          <w:rFonts w:cs="Times New Roman"/>
          <w:lang w:val="pl-PL"/>
        </w:rPr>
        <w:t>(3.8)</w:t>
      </w:r>
    </w:p>
    <w:p w14:paraId="1A9FEDBF" w14:textId="4B91B06E"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358" w:name="_Toc522384108"/>
      <w:r>
        <w:rPr>
          <w:lang w:val="pl-PL"/>
        </w:rPr>
        <w:lastRenderedPageBreak/>
        <w:t>Spalanie paliw</w:t>
      </w:r>
      <w:bookmarkEnd w:id="358"/>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359" w:name="_Toc522384109"/>
      <w:r>
        <w:rPr>
          <w:lang w:val="pl-PL"/>
        </w:rPr>
        <w:t>Spalanie paliw gazowych</w:t>
      </w:r>
      <w:bookmarkEnd w:id="359"/>
    </w:p>
    <w:p w14:paraId="46BBA293" w14:textId="7539EA6A" w:rsidR="00BF7AFD" w:rsidRDefault="00974052" w:rsidP="00624E56">
      <w:pPr>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1228889D" w:rsidR="002C5504" w:rsidRDefault="00BF7AFD" w:rsidP="00624E56">
      <w:pPr>
        <w:jc w:val="both"/>
        <w:rPr>
          <w:lang w:val="pl-PL"/>
        </w:rPr>
      </w:pPr>
      <w:r>
        <w:rPr>
          <w:lang w:val="pl-PL"/>
        </w:rPr>
        <w:tab/>
      </w:r>
      <w:r w:rsidR="00E04E12">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r w:rsidR="00C76E5B">
        <w:rPr>
          <w:lang w:val="pl-PL"/>
        </w:rPr>
        <w:t xml:space="preserve"> </w:t>
      </w:r>
      <w:r w:rsidR="00E04E12">
        <w:rPr>
          <w:lang w:val="pl-PL"/>
        </w:rPr>
        <w:t>Od niedawna stosowana jest także nowa technologia bezpłomieniowego. Pozwala ona na „podwyższenie efektywności cieplnej procesu spalania i przede wszystkim na zmniejszenie emisji tlenków azotu i tlenku węgla” [7].</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commentRangeStart w:id="360"/>
      <w:commentRangeStart w:id="361"/>
      <w:r w:rsidR="002C5504">
        <w:rPr>
          <w:lang w:val="pl-PL"/>
        </w:rPr>
        <w:t xml:space="preserve"> są:</w:t>
      </w:r>
      <w:commentRangeEnd w:id="360"/>
      <w:r w:rsidR="00C76E5B">
        <w:rPr>
          <w:rStyle w:val="CommentReference"/>
        </w:rPr>
        <w:commentReference w:id="360"/>
      </w:r>
      <w:commentRangeEnd w:id="361"/>
      <w:r>
        <w:rPr>
          <w:rStyle w:val="CommentReference"/>
        </w:rPr>
        <w:commentReference w:id="361"/>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77777777" w:rsidR="002C5504" w:rsidRDefault="002C5504" w:rsidP="00624E56">
      <w:pPr>
        <w:pStyle w:val="ListParagraph"/>
        <w:numPr>
          <w:ilvl w:val="0"/>
          <w:numId w:val="18"/>
        </w:numPr>
        <w:jc w:val="both"/>
        <w:rPr>
          <w:lang w:val="pl-PL"/>
        </w:rPr>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C967EFA" w:rsidR="002C5504" w:rsidRDefault="00D626D6" w:rsidP="00624E56">
      <w:pPr>
        <w:jc w:val="both"/>
        <w:rPr>
          <w:lang w:val="pl-PL"/>
        </w:rPr>
      </w:pPr>
      <w:r>
        <w:rPr>
          <w:lang w:val="pl-PL"/>
        </w:rPr>
        <w:t xml:space="preserve">Pojęcie bezpłomieniowego spalania nie jest jeszcze do końca poznane. Proces jest kontrolowany przez kinetykę chemiczną i </w:t>
      </w:r>
      <w:commentRangeStart w:id="362"/>
      <w:commentRangeStart w:id="363"/>
      <w:r>
        <w:rPr>
          <w:lang w:val="pl-PL"/>
        </w:rPr>
        <w:t>mieszani</w:t>
      </w:r>
      <w:r w:rsidR="00C76E5B">
        <w:rPr>
          <w:lang w:val="pl-PL"/>
        </w:rPr>
        <w:t>e</w:t>
      </w:r>
      <w:r>
        <w:rPr>
          <w:lang w:val="pl-PL"/>
        </w:rPr>
        <w:t xml:space="preserve"> się paliwa z utleniaczem. </w:t>
      </w:r>
      <w:commentRangeEnd w:id="362"/>
      <w:r w:rsidR="00C76E5B">
        <w:rPr>
          <w:rStyle w:val="CommentReference"/>
        </w:rPr>
        <w:commentReference w:id="362"/>
      </w:r>
      <w:commentRangeEnd w:id="363"/>
      <w:r w:rsidR="00BF7AFD">
        <w:rPr>
          <w:rStyle w:val="CommentReference"/>
        </w:rPr>
        <w:commentReference w:id="363"/>
      </w:r>
      <w:r>
        <w:rPr>
          <w:lang w:val="pl-PL"/>
        </w:rPr>
        <w:t xml:space="preserve">Stopniowy dopływ utleniacza do paliwa w obecności spalin umożliwia </w:t>
      </w:r>
      <w:r w:rsidR="00F15CCD">
        <w:rPr>
          <w:lang w:val="pl-PL"/>
        </w:rPr>
        <w:t xml:space="preserve">równomierny </w:t>
      </w:r>
      <w:r>
        <w:rPr>
          <w:lang w:val="pl-PL"/>
        </w:rPr>
        <w:t xml:space="preserve">rozkład temperatur i stymuluje procesy </w:t>
      </w:r>
      <w:proofErr w:type="spellStart"/>
      <w:r>
        <w:rPr>
          <w:lang w:val="pl-PL"/>
        </w:rPr>
        <w:t>pirolityczne</w:t>
      </w:r>
      <w:proofErr w:type="spellEnd"/>
      <w:r>
        <w:rPr>
          <w:lang w:val="pl-PL"/>
        </w:rPr>
        <w:t xml:space="preserve"> czego wynikiem jest redukcja tlenków </w:t>
      </w:r>
      <w:r w:rsidR="00893A21">
        <w:rPr>
          <w:lang w:val="pl-PL"/>
        </w:rPr>
        <w:br/>
      </w:r>
      <w:r>
        <w:rPr>
          <w:lang w:val="pl-PL"/>
        </w:rPr>
        <w:t>azotu [7].</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364" w:name="_Toc522384110"/>
      <w:r>
        <w:rPr>
          <w:lang w:val="pl-PL"/>
        </w:rPr>
        <w:t>Spalanie paliw ciekłych</w:t>
      </w:r>
      <w:bookmarkEnd w:id="364"/>
    </w:p>
    <w:p w14:paraId="09028EB9" w14:textId="77777777" w:rsidR="00D626D6" w:rsidRDefault="00D626D6" w:rsidP="00624E56">
      <w:pPr>
        <w:jc w:val="both"/>
        <w:rPr>
          <w:lang w:val="pl-PL"/>
        </w:rPr>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77777777" w:rsidR="00D626D6" w:rsidRDefault="00D626D6" w:rsidP="00624E56">
      <w:pPr>
        <w:pStyle w:val="ListParagraph"/>
        <w:numPr>
          <w:ilvl w:val="0"/>
          <w:numId w:val="19"/>
        </w:numPr>
        <w:jc w:val="both"/>
        <w:rPr>
          <w:lang w:val="pl-PL"/>
        </w:rPr>
      </w:pPr>
      <w:r>
        <w:rPr>
          <w:lang w:val="pl-PL"/>
        </w:rPr>
        <w:t>Kinetyka chemiczna reagowania paliwa z tlenem [7].</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43F549E8" w14:textId="77777777" w:rsidR="00EF7ED1" w:rsidRDefault="00EF7ED1" w:rsidP="00624E56">
      <w:pPr>
        <w:jc w:val="both"/>
      </w:pPr>
      <w:r>
        <w:rPr>
          <w:b/>
          <w:bCs/>
        </w:rPr>
        <w:br w:type="page"/>
      </w:r>
    </w:p>
    <w:tbl>
      <w:tblPr>
        <w:tblStyle w:val="GridTable4-Accent51"/>
        <w:tblW w:w="0" w:type="auto"/>
        <w:tblLook w:val="04A0" w:firstRow="1" w:lastRow="0" w:firstColumn="1" w:lastColumn="0" w:noHBand="0" w:noVBand="1"/>
      </w:tblPr>
      <w:tblGrid>
        <w:gridCol w:w="2942"/>
        <w:gridCol w:w="2942"/>
        <w:gridCol w:w="2943"/>
      </w:tblGrid>
      <w:tr w:rsidR="00F04282" w:rsidRPr="00624E56"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624E56"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C24421">
            <w:pPr>
              <w:pStyle w:val="ListParagraph"/>
              <w:numPr>
                <w:ilvl w:val="0"/>
                <w:numId w:val="20"/>
              </w:numPr>
              <w:ind w:left="420"/>
              <w:rPr>
                <w:b w:val="0"/>
                <w:lang w:val="pl-PL"/>
              </w:rPr>
              <w:pPrChange w:id="365" w:author="Sciga, Jakub" w:date="2018-08-18T19:32:00Z">
                <w:pPr>
                  <w:pStyle w:val="ListParagraph"/>
                  <w:numPr>
                    <w:numId w:val="20"/>
                  </w:numPr>
                  <w:ind w:left="420" w:hanging="360"/>
                  <w:jc w:val="both"/>
                </w:pPr>
              </w:pPrChange>
            </w:pPr>
            <w:r w:rsidRPr="00EF7ED1">
              <w:rPr>
                <w:b w:val="0"/>
                <w:lang w:val="pl-PL"/>
              </w:rPr>
              <w:t>Szybko parują;</w:t>
            </w:r>
          </w:p>
          <w:p w14:paraId="52EE14EC" w14:textId="77777777" w:rsidR="00863F8F" w:rsidRPr="00EF7ED1" w:rsidRDefault="00863F8F" w:rsidP="00C24421">
            <w:pPr>
              <w:pStyle w:val="ListParagraph"/>
              <w:numPr>
                <w:ilvl w:val="0"/>
                <w:numId w:val="20"/>
              </w:numPr>
              <w:ind w:left="420"/>
              <w:rPr>
                <w:b w:val="0"/>
                <w:lang w:val="pl-PL"/>
              </w:rPr>
              <w:pPrChange w:id="366" w:author="Sciga, Jakub" w:date="2018-08-18T19:32:00Z">
                <w:pPr>
                  <w:pStyle w:val="ListParagraph"/>
                  <w:numPr>
                    <w:numId w:val="20"/>
                  </w:numPr>
                  <w:ind w:left="420" w:hanging="360"/>
                  <w:jc w:val="both"/>
                </w:pPr>
              </w:pPrChange>
            </w:pPr>
            <w:r w:rsidRPr="00EF7ED1">
              <w:rPr>
                <w:b w:val="0"/>
                <w:lang w:val="pl-PL"/>
              </w:rPr>
              <w:t>Pary tworzą z powietrzem homogeniczną palną mieszaninę;</w:t>
            </w:r>
          </w:p>
          <w:p w14:paraId="12A58338" w14:textId="77777777" w:rsidR="00863F8F" w:rsidRPr="00EF7ED1" w:rsidRDefault="00863F8F" w:rsidP="00C24421">
            <w:pPr>
              <w:pStyle w:val="ListParagraph"/>
              <w:numPr>
                <w:ilvl w:val="0"/>
                <w:numId w:val="20"/>
              </w:numPr>
              <w:ind w:left="420"/>
              <w:rPr>
                <w:b w:val="0"/>
                <w:lang w:val="pl-PL"/>
              </w:rPr>
              <w:pPrChange w:id="367" w:author="Sciga, Jakub" w:date="2018-08-18T19:32:00Z">
                <w:pPr>
                  <w:pStyle w:val="ListParagraph"/>
                  <w:numPr>
                    <w:numId w:val="20"/>
                  </w:numPr>
                  <w:ind w:left="420" w:hanging="360"/>
                  <w:jc w:val="both"/>
                </w:pPr>
              </w:pPrChange>
            </w:pPr>
            <w:r w:rsidRPr="00EF7ED1">
              <w:rPr>
                <w:b w:val="0"/>
                <w:lang w:val="pl-PL"/>
              </w:rPr>
              <w:t>Płomień na charakter kinetyczny;</w:t>
            </w:r>
          </w:p>
          <w:p w14:paraId="72A7BAE1" w14:textId="77777777" w:rsidR="00863F8F" w:rsidRPr="00863F8F" w:rsidRDefault="00863F8F" w:rsidP="00C24421">
            <w:pPr>
              <w:pStyle w:val="ListParagraph"/>
              <w:numPr>
                <w:ilvl w:val="0"/>
                <w:numId w:val="20"/>
              </w:numPr>
              <w:ind w:left="420"/>
              <w:rPr>
                <w:lang w:val="pl-PL"/>
              </w:rPr>
              <w:pPrChange w:id="368" w:author="Sciga, Jakub" w:date="2018-08-18T19:32:00Z">
                <w:pPr>
                  <w:pStyle w:val="ListParagraph"/>
                  <w:numPr>
                    <w:numId w:val="20"/>
                  </w:numPr>
                  <w:ind w:left="420" w:hanging="360"/>
                  <w:jc w:val="both"/>
                </w:pPr>
              </w:pPrChange>
            </w:pPr>
            <w:r w:rsidRPr="00EF7ED1">
              <w:rPr>
                <w:b w:val="0"/>
                <w:lang w:val="pl-PL"/>
              </w:rPr>
              <w:t>Szybkość spalania zależy od propagacji płomienia;</w:t>
            </w:r>
          </w:p>
        </w:tc>
        <w:tc>
          <w:tcPr>
            <w:tcW w:w="2942" w:type="dxa"/>
          </w:tcPr>
          <w:p w14:paraId="27B94B24" w14:textId="77777777" w:rsidR="00F04282" w:rsidRDefault="00863F8F" w:rsidP="00C24421">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Change w:id="369" w:author="Sciga, Jakub" w:date="2018-08-18T19:32:00Z">
                <w:pPr>
                  <w:pStyle w:val="ListParagraph"/>
                  <w:numPr>
                    <w:numId w:val="20"/>
                  </w:numPr>
                  <w:ind w:left="45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Krople spalają się indywidualnie;</w:t>
            </w:r>
          </w:p>
          <w:p w14:paraId="0A84723B" w14:textId="77777777" w:rsidR="00863F8F" w:rsidRDefault="00863F8F" w:rsidP="00C24421">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Change w:id="370" w:author="Sciga, Jakub" w:date="2018-08-18T19:32:00Z">
                <w:pPr>
                  <w:pStyle w:val="ListParagraph"/>
                  <w:numPr>
                    <w:numId w:val="20"/>
                  </w:numPr>
                  <w:ind w:left="45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C24421">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Change w:id="371" w:author="Sciga, Jakub" w:date="2018-08-18T19:32:00Z">
                <w:pPr>
                  <w:pStyle w:val="ListParagraph"/>
                  <w:numPr>
                    <w:numId w:val="20"/>
                  </w:numPr>
                  <w:ind w:left="45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Szybkość spalania równa się szybkości parowania;</w:t>
            </w:r>
          </w:p>
        </w:tc>
        <w:tc>
          <w:tcPr>
            <w:tcW w:w="2943" w:type="dxa"/>
          </w:tcPr>
          <w:p w14:paraId="3F3E6271" w14:textId="77777777" w:rsidR="00F04282" w:rsidRDefault="00863F8F" w:rsidP="00C24421">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Change w:id="372" w:author="Sciga, Jakub" w:date="2018-08-18T19:32:00Z">
                <w:pPr>
                  <w:pStyle w:val="ListParagraph"/>
                  <w:numPr>
                    <w:numId w:val="20"/>
                  </w:numPr>
                  <w:ind w:left="39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Spalanie ma charakter pożaru zbiornika;</w:t>
            </w:r>
          </w:p>
          <w:p w14:paraId="5753698F" w14:textId="77777777" w:rsidR="00863F8F" w:rsidRDefault="00863F8F" w:rsidP="00C24421">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Change w:id="373" w:author="Sciga, Jakub" w:date="2018-08-18T19:32:00Z">
                <w:pPr>
                  <w:pStyle w:val="ListParagraph"/>
                  <w:numPr>
                    <w:numId w:val="20"/>
                  </w:numPr>
                  <w:ind w:left="39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Gorące produkty spalania powodują napływ chłodnego powietrza</w:t>
            </w:r>
            <w:r w:rsidR="00383949">
              <w:rPr>
                <w:lang w:val="pl-PL"/>
              </w:rPr>
              <w:t>;</w:t>
            </w:r>
          </w:p>
          <w:p w14:paraId="36056AFE" w14:textId="77777777" w:rsidR="00383949" w:rsidRDefault="00383949" w:rsidP="00C24421">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Change w:id="374" w:author="Sciga, Jakub" w:date="2018-08-18T19:32:00Z">
                <w:pPr>
                  <w:pStyle w:val="ListParagraph"/>
                  <w:numPr>
                    <w:numId w:val="20"/>
                  </w:numPr>
                  <w:ind w:left="39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Dostęp do par jest utrudniony, dlatego płomień jest bogaty</w:t>
            </w:r>
            <w:r>
              <w:rPr>
                <w:lang w:val="pl-PL"/>
              </w:rPr>
              <w:br/>
              <w:t>i produkuje sadzę;</w:t>
            </w:r>
          </w:p>
          <w:p w14:paraId="08E6562A" w14:textId="77777777" w:rsidR="00383949" w:rsidRPr="00863F8F" w:rsidRDefault="00383949" w:rsidP="00C24421">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Change w:id="375" w:author="Sciga, Jakub" w:date="2018-08-18T19:32:00Z">
                <w:pPr>
                  <w:pStyle w:val="ListParagraph"/>
                  <w:numPr>
                    <w:numId w:val="20"/>
                  </w:numPr>
                  <w:ind w:left="391" w:hanging="360"/>
                  <w:jc w:val="both"/>
                  <w:cnfStyle w:val="000000100000" w:firstRow="0" w:lastRow="0" w:firstColumn="0" w:lastColumn="0" w:oddVBand="0" w:evenVBand="0" w:oddHBand="1" w:evenHBand="0" w:firstRowFirstColumn="0" w:firstRowLastColumn="0" w:lastRowFirstColumn="0" w:lastRowLastColumn="0"/>
                </w:pPr>
              </w:pPrChange>
            </w:pPr>
            <w:r>
              <w:rPr>
                <w:lang w:val="pl-PL"/>
              </w:rPr>
              <w:t>Szybkość spalania jest zależna od ruchów powietrza</w:t>
            </w:r>
            <w:r w:rsidR="00F15CCD">
              <w:rPr>
                <w:lang w:val="pl-PL"/>
              </w:rPr>
              <w:t>;</w:t>
            </w:r>
          </w:p>
        </w:tc>
      </w:tr>
    </w:tbl>
    <w:p w14:paraId="749CA6AD" w14:textId="77777777" w:rsidR="00F04282" w:rsidRPr="00383949" w:rsidRDefault="00F04282" w:rsidP="00624E56">
      <w:pPr>
        <w:jc w:val="center"/>
        <w:rPr>
          <w:i/>
          <w:lang w:val="pl-PL"/>
        </w:rPr>
      </w:pPr>
      <w:r w:rsidRPr="00383949">
        <w:rPr>
          <w:i/>
          <w:lang w:val="pl-PL"/>
        </w:rPr>
        <w:t>Tab. 3.1. Porównanie procesu spalania dla różnych form paliw ciekłych</w:t>
      </w:r>
      <w:r w:rsidR="00383949">
        <w:rPr>
          <w:i/>
          <w:lang w:val="pl-PL"/>
        </w:rPr>
        <w:t xml:space="preserve"> [7]</w:t>
      </w:r>
    </w:p>
    <w:p w14:paraId="4DFBBE55" w14:textId="40DE2BE6" w:rsidR="005A7B36" w:rsidRDefault="00383949" w:rsidP="00624E56">
      <w:pPr>
        <w:jc w:val="both"/>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376" w:name="_Toc522384111"/>
      <w:r>
        <w:rPr>
          <w:lang w:val="pl-PL"/>
        </w:rPr>
        <w:lastRenderedPageBreak/>
        <w:t>Spalanie paliw stałych</w:t>
      </w:r>
      <w:bookmarkEnd w:id="376"/>
    </w:p>
    <w:p w14:paraId="2F900F45" w14:textId="0D198199" w:rsidR="005A7B36" w:rsidRDefault="00260BAA" w:rsidP="00624E56">
      <w:pPr>
        <w:ind w:firstLine="576"/>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różnice w ich strukturze i właściwościach wymagają różnych technologii spalania [7].</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377" w:name="_Toc522384112"/>
      <w:r>
        <w:rPr>
          <w:lang w:val="pl-PL"/>
        </w:rPr>
        <w:t>Spalanie węgla</w:t>
      </w:r>
      <w:bookmarkEnd w:id="377"/>
    </w:p>
    <w:p w14:paraId="25F58F66" w14:textId="77777777" w:rsidR="00D626D6" w:rsidRDefault="009A07FE" w:rsidP="00624E56">
      <w:pPr>
        <w:jc w:val="both"/>
        <w:rPr>
          <w:lang w:val="pl-PL"/>
        </w:rPr>
      </w:pPr>
      <w:r>
        <w:rPr>
          <w:lang w:val="pl-PL"/>
        </w:rPr>
        <w:t>Istnieją dwa główne sposoby spalania węgla. Zostały one zobrazowane w tabeli 3.2.</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52263821" w14:textId="77777777" w:rsidR="004C5A70" w:rsidRPr="00EF7ED1" w:rsidRDefault="009A07FE" w:rsidP="00624E56">
      <w:pPr>
        <w:jc w:val="center"/>
        <w:rPr>
          <w:i/>
          <w:lang w:val="pl-PL"/>
        </w:rPr>
      </w:pPr>
      <w:r w:rsidRPr="009A07FE">
        <w:rPr>
          <w:i/>
          <w:lang w:val="pl-PL"/>
        </w:rPr>
        <w:t>Tab. 3.2. Sposoby</w:t>
      </w:r>
      <w:r w:rsidR="00EF7ED1">
        <w:rPr>
          <w:i/>
          <w:lang w:val="pl-PL"/>
        </w:rPr>
        <w:t xml:space="preserve"> organizacji spalania węgla [7]</w:t>
      </w:r>
    </w:p>
    <w:p w14:paraId="1F442A0C" w14:textId="77777777"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22498FE"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50C88740" w14:textId="77777777" w:rsidR="00B80635" w:rsidRDefault="00B80635" w:rsidP="00624E56">
      <w:pPr>
        <w:jc w:val="both"/>
        <w:rPr>
          <w:lang w:val="pl-PL"/>
        </w:rPr>
      </w:pPr>
      <w:r>
        <w:rPr>
          <w:lang w:val="pl-PL"/>
        </w:rPr>
        <w:t>Paleniska pyłowe wymagają największego rozdrobnienia węgla. Do paleniska jest podawana palnikami pyłowymi specjalna mieszanina pyłu i powietrza, która ulega spalaniu w płomieniu pyłowym.</w:t>
      </w:r>
    </w:p>
    <w:p w14:paraId="37F98F92" w14:textId="77777777" w:rsidR="009F5902" w:rsidRDefault="009F5902" w:rsidP="00624E56">
      <w:pPr>
        <w:jc w:val="both"/>
        <w:rPr>
          <w:lang w:val="pl-PL"/>
        </w:rPr>
      </w:pPr>
    </w:p>
    <w:p w14:paraId="7C05AE66" w14:textId="77777777" w:rsidR="009F5902" w:rsidRDefault="009F5902" w:rsidP="00624E56">
      <w:pPr>
        <w:pStyle w:val="Heading3"/>
        <w:jc w:val="both"/>
        <w:rPr>
          <w:lang w:val="pl-PL"/>
        </w:rPr>
      </w:pPr>
      <w:bookmarkStart w:id="378" w:name="_Toc522384113"/>
      <w:r>
        <w:rPr>
          <w:lang w:val="pl-PL"/>
        </w:rPr>
        <w:t>Etapy spalania węgla</w:t>
      </w:r>
      <w:bookmarkEnd w:id="378"/>
    </w:p>
    <w:p w14:paraId="01008182" w14:textId="77777777" w:rsidR="009F5902" w:rsidRDefault="009F5902" w:rsidP="00624E56">
      <w:pPr>
        <w:ind w:firstLine="360"/>
        <w:jc w:val="both"/>
        <w:rPr>
          <w:lang w:val="pl-PL"/>
        </w:rPr>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38CAB069"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77777777" w:rsidR="00413631" w:rsidRDefault="00413631" w:rsidP="00624E56">
      <w:pPr>
        <w:jc w:val="both"/>
        <w:rPr>
          <w:lang w:val="pl-PL"/>
        </w:rPr>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3D0F6419" w14:textId="77777777" w:rsidR="00413631" w:rsidRPr="005D01E6"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127FF3E4" w14:textId="77777777" w:rsidR="00B80635" w:rsidRDefault="00B80635" w:rsidP="00624E56">
      <w:pPr>
        <w:jc w:val="both"/>
        <w:rPr>
          <w:lang w:val="pl-PL"/>
        </w:rPr>
      </w:pPr>
    </w:p>
    <w:p w14:paraId="51BC3F61" w14:textId="77777777" w:rsidR="002010D7" w:rsidRDefault="002010D7" w:rsidP="00624E56">
      <w:pPr>
        <w:pStyle w:val="Heading3"/>
        <w:jc w:val="both"/>
        <w:rPr>
          <w:lang w:val="pl-PL"/>
        </w:rPr>
      </w:pPr>
      <w:bookmarkStart w:id="379" w:name="_Toc522384114"/>
      <w:r>
        <w:rPr>
          <w:lang w:val="pl-PL"/>
        </w:rPr>
        <w:t>Piroliza węgla</w:t>
      </w:r>
      <w:bookmarkEnd w:id="379"/>
    </w:p>
    <w:p w14:paraId="4F05ECB0" w14:textId="2ADED38B" w:rsidR="00651FF2" w:rsidRDefault="00A45CAE" w:rsidP="00624E56">
      <w:pPr>
        <w:jc w:val="both"/>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Proces pirolizy jest złożony i uzależniony od czynników jak temperatura, szybkość nagrzewania się, zawartość tlenu oraz rodzaj węgla [7].</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rsidP="00624E56">
      <w:pPr>
        <w:jc w:val="both"/>
        <w:rPr>
          <w:lang w:val="pl-PL"/>
        </w:rPr>
      </w:pPr>
      <w:r>
        <w:rPr>
          <w:lang w:val="pl-PL"/>
        </w:rPr>
        <w:t>Dla węgli o średnim stopniu uwęglenia można wyróżnić trzy fazy rozkładu:</w:t>
      </w:r>
    </w:p>
    <w:p w14:paraId="47F6B9A8" w14:textId="77777777" w:rsidR="00B80635" w:rsidRPr="00651FF2" w:rsidRDefault="00651FF2" w:rsidP="00624E56">
      <w:pPr>
        <w:pStyle w:val="ListParagraph"/>
        <w:numPr>
          <w:ilvl w:val="0"/>
          <w:numId w:val="25"/>
        </w:numPr>
        <w:jc w:val="both"/>
        <w:rPr>
          <w:lang w:val="pl-PL"/>
        </w:rPr>
      </w:pPr>
      <w:r>
        <w:rPr>
          <w:lang w:val="pl-PL"/>
        </w:rPr>
        <w:t xml:space="preserve">Węgiel </w:t>
      </w:r>
      <w:r>
        <w:rPr>
          <w:rFonts w:cs="Times New Roman"/>
          <w:lang w:val="pl-PL"/>
        </w:rPr>
        <w:t xml:space="preserve">→ </w:t>
      </w:r>
      <w:proofErr w:type="spellStart"/>
      <w:r>
        <w:rPr>
          <w:rFonts w:cs="Times New Roman"/>
          <w:lang w:val="pl-PL"/>
        </w:rPr>
        <w:t>metaplast</w:t>
      </w:r>
      <w:proofErr w:type="spellEnd"/>
    </w:p>
    <w:p w14:paraId="5F3D429D" w14:textId="77777777" w:rsidR="00651FF2" w:rsidRPr="00651FF2" w:rsidRDefault="00651FF2" w:rsidP="00624E56">
      <w:pPr>
        <w:pStyle w:val="ListParagraph"/>
        <w:numPr>
          <w:ilvl w:val="0"/>
          <w:numId w:val="25"/>
        </w:numPr>
        <w:jc w:val="both"/>
        <w:rPr>
          <w:lang w:val="pl-PL"/>
        </w:rPr>
      </w:pPr>
      <w:proofErr w:type="spellStart"/>
      <w:r>
        <w:rPr>
          <w:rFonts w:cs="Times New Roman"/>
          <w:lang w:val="pl-PL"/>
        </w:rPr>
        <w:t>Metaplast</w:t>
      </w:r>
      <w:proofErr w:type="spellEnd"/>
      <w:r>
        <w:rPr>
          <w:rFonts w:cs="Times New Roman"/>
          <w:lang w:val="pl-PL"/>
        </w:rPr>
        <w:t xml:space="preserve">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14:paraId="4C31600B" w14:textId="77777777" w:rsidR="00651FF2" w:rsidRPr="00A27B3A" w:rsidRDefault="00651FF2" w:rsidP="00624E56">
      <w:pPr>
        <w:pStyle w:val="ListParagraph"/>
        <w:numPr>
          <w:ilvl w:val="0"/>
          <w:numId w:val="25"/>
        </w:numPr>
        <w:jc w:val="both"/>
        <w:rPr>
          <w:lang w:val="pl-PL"/>
        </w:rPr>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624E56">
      <w:pPr>
        <w:jc w:val="center"/>
        <w:rPr>
          <w:i/>
          <w:lang w:val="pl-PL"/>
        </w:rPr>
      </w:pPr>
      <w:r w:rsidRPr="000E694C">
        <w:rPr>
          <w:i/>
          <w:lang w:val="pl-PL"/>
        </w:rPr>
        <w:t>Rys. 3.1. Etapy procesu pirolizy węgla</w:t>
      </w:r>
      <w:r>
        <w:rPr>
          <w:i/>
          <w:lang w:val="pl-PL"/>
        </w:rPr>
        <w:t xml:space="preserve"> [7]</w:t>
      </w:r>
    </w:p>
    <w:p w14:paraId="07B91CAC" w14:textId="77777777" w:rsidR="000E694C" w:rsidRDefault="000E694C" w:rsidP="00624E56">
      <w:pPr>
        <w:jc w:val="both"/>
        <w:rPr>
          <w:lang w:val="pl-PL"/>
        </w:rPr>
      </w:pPr>
    </w:p>
    <w:p w14:paraId="638DADAD" w14:textId="41664DFE" w:rsidR="00A27B3A" w:rsidRDefault="00D172B8" w:rsidP="00624E56">
      <w:pPr>
        <w:jc w:val="both"/>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Pr>
          <w:rFonts w:cs="Times New Roman"/>
          <w:lang w:val="pl-PL"/>
        </w:rPr>
        <w:t xml:space="preserve">350-500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co powoduje, że wydzielają małą ilość części lotnych [7].</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380" w:name="_Toc522384115"/>
      <w:r w:rsidRPr="00846980">
        <w:rPr>
          <w:lang w:val="pl-PL"/>
        </w:rPr>
        <w:lastRenderedPageBreak/>
        <w:t>Spalanie biomasy</w:t>
      </w:r>
      <w:bookmarkEnd w:id="380"/>
    </w:p>
    <w:p w14:paraId="59356D8A" w14:textId="77777777" w:rsidR="00FE4320" w:rsidRDefault="000E694C" w:rsidP="00624E56">
      <w:pPr>
        <w:ind w:firstLine="576"/>
        <w:jc w:val="both"/>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381" w:name="_Toc522384116"/>
      <w:r>
        <w:rPr>
          <w:lang w:val="pl-PL"/>
        </w:rPr>
        <w:t>Spalanie drewna</w:t>
      </w:r>
      <w:bookmarkEnd w:id="381"/>
    </w:p>
    <w:p w14:paraId="4F1447AA" w14:textId="77777777" w:rsidR="000E694C" w:rsidRDefault="000E694C" w:rsidP="00624E56">
      <w:pPr>
        <w:ind w:firstLine="360"/>
        <w:jc w:val="both"/>
        <w:rPr>
          <w:lang w:val="pl-PL"/>
        </w:rPr>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7A889787" w:rsidR="00014069" w:rsidRDefault="00014069" w:rsidP="00624E56">
      <w:pPr>
        <w:jc w:val="both"/>
        <w:rPr>
          <w:lang w:val="pl-PL"/>
        </w:rPr>
      </w:pPr>
      <w:r>
        <w:rPr>
          <w:lang w:val="pl-PL"/>
        </w:rPr>
        <w:t xml:space="preserve">Drewno w pierwszym etapie nagrzewa się i suszy bez reakcji chemicznych. Podczas pirolizy, w pierwszej kolejności spalają się produkty lotne, a na końcu </w:t>
      </w:r>
      <w:proofErr w:type="spellStart"/>
      <w:r>
        <w:rPr>
          <w:lang w:val="pl-PL"/>
        </w:rPr>
        <w:t>karbonizat</w:t>
      </w:r>
      <w:proofErr w:type="spellEnd"/>
      <w:r>
        <w:rPr>
          <w:lang w:val="pl-PL"/>
        </w:rPr>
        <w:t>.</w:t>
      </w:r>
      <w:r w:rsidR="00394C03">
        <w:rPr>
          <w:lang w:val="pl-PL"/>
        </w:rPr>
        <w:t xml:space="preserve"> </w:t>
      </w: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624E56">
      <w:pPr>
        <w:jc w:val="center"/>
        <w:rPr>
          <w:i/>
          <w:lang w:val="pl-PL"/>
        </w:rPr>
      </w:pPr>
      <w:r w:rsidRPr="00014069">
        <w:rPr>
          <w:i/>
          <w:lang w:val="pl-PL"/>
        </w:rPr>
        <w:t>Rys. 3.2. Etapy procesu pirolizy drewna</w:t>
      </w:r>
      <w:r w:rsidR="00D33CC8">
        <w:rPr>
          <w:i/>
          <w:lang w:val="pl-PL"/>
        </w:rPr>
        <w:t xml:space="preserve"> [7]</w:t>
      </w:r>
    </w:p>
    <w:p w14:paraId="6B48555D" w14:textId="77777777" w:rsidR="00E85EC5" w:rsidRDefault="00E85EC5" w:rsidP="00624E56">
      <w:pPr>
        <w:jc w:val="both"/>
        <w:rPr>
          <w:lang w:val="pl-PL"/>
        </w:rPr>
      </w:pPr>
    </w:p>
    <w:p w14:paraId="50FFCA8B" w14:textId="77777777" w:rsidR="00014069" w:rsidRDefault="00D33CC8" w:rsidP="00624E56">
      <w:pPr>
        <w:jc w:val="both"/>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382" w:name="_Toc522384117"/>
      <w:r>
        <w:rPr>
          <w:lang w:val="pl-PL"/>
        </w:rPr>
        <w:lastRenderedPageBreak/>
        <w:t>Wykorzystanie drewna w przemyśle</w:t>
      </w:r>
      <w:bookmarkEnd w:id="382"/>
    </w:p>
    <w:p w14:paraId="36F1C11B" w14:textId="7B90B3D6" w:rsidR="00D64744" w:rsidRDefault="00D33CC8" w:rsidP="00624E56">
      <w:pPr>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a brykiet [7].</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383" w:name="_Toc522384118"/>
      <w:r>
        <w:rPr>
          <w:lang w:val="pl-PL"/>
        </w:rPr>
        <w:t>Zgazowanie drewna</w:t>
      </w:r>
      <w:bookmarkEnd w:id="383"/>
    </w:p>
    <w:p w14:paraId="41CB158E" w14:textId="16EFA7E7" w:rsidR="00D64744" w:rsidRPr="002D4862" w:rsidRDefault="00D64744" w:rsidP="00624E56">
      <w:pPr>
        <w:ind w:firstLine="576"/>
        <w:jc w:val="both"/>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384" w:name="_Toc522384119"/>
      <w:r>
        <w:rPr>
          <w:lang w:val="pl-PL"/>
        </w:rPr>
        <w:lastRenderedPageBreak/>
        <w:t>Spalanie odpadów</w:t>
      </w:r>
      <w:bookmarkEnd w:id="384"/>
    </w:p>
    <w:p w14:paraId="123B1502" w14:textId="77777777" w:rsidR="00F5691D" w:rsidRDefault="001E50F7" w:rsidP="00624E56">
      <w:pPr>
        <w:ind w:firstLine="360"/>
        <w:jc w:val="both"/>
        <w:rPr>
          <w:lang w:val="pl-PL"/>
        </w:rPr>
      </w:pPr>
      <w:commentRangeStart w:id="385"/>
      <w:r>
        <w:rPr>
          <w:lang w:val="pl-PL"/>
        </w:rPr>
        <w:t>Społeczeństwo</w:t>
      </w:r>
      <w:r w:rsidR="009E6C46">
        <w:rPr>
          <w:lang w:val="pl-PL"/>
        </w:rPr>
        <w:t xml:space="preserve"> XXI w. produkuje wiele odpadów</w:t>
      </w:r>
      <w:commentRangeEnd w:id="385"/>
      <w:r w:rsidR="00394C03">
        <w:rPr>
          <w:rStyle w:val="CommentReference"/>
        </w:rPr>
        <w:commentReference w:id="385"/>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386" w:name="_Toc522384120"/>
      <w:r>
        <w:rPr>
          <w:lang w:val="pl-PL"/>
        </w:rPr>
        <w:t>Odpady komunalne</w:t>
      </w:r>
      <w:bookmarkEnd w:id="386"/>
    </w:p>
    <w:p w14:paraId="48437108" w14:textId="52EB7B9F"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i niepalne [7].</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387" w:name="_Toc522384121"/>
      <w:r>
        <w:rPr>
          <w:lang w:val="pl-PL"/>
        </w:rPr>
        <w:t>Odpady medyczne</w:t>
      </w:r>
      <w:bookmarkEnd w:id="387"/>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 xml:space="preserve">owinny być one przechowywane w specjalnych pojemnikach. Głównymi operacjami przetwarzania odpadów szpitalnych jest rozdrabnianie i </w:t>
      </w:r>
      <w:proofErr w:type="spellStart"/>
      <w:r>
        <w:rPr>
          <w:lang w:val="pl-PL"/>
        </w:rPr>
        <w:t>sanitacja</w:t>
      </w:r>
      <w:proofErr w:type="spellEnd"/>
      <w:r>
        <w:rPr>
          <w:lang w:val="pl-PL"/>
        </w:rPr>
        <w:t>,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388" w:name="_Toc522384122"/>
      <w:r>
        <w:rPr>
          <w:lang w:val="pl-PL"/>
        </w:rPr>
        <w:lastRenderedPageBreak/>
        <w:t>Odpady niebezpieczne</w:t>
      </w:r>
      <w:bookmarkEnd w:id="388"/>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389" w:name="_Toc522384123"/>
      <w:r>
        <w:rPr>
          <w:lang w:val="pl-PL"/>
        </w:rPr>
        <w:t>Drewno poużytkowe</w:t>
      </w:r>
      <w:bookmarkEnd w:id="389"/>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390" w:name="_Toc522384124"/>
      <w:r>
        <w:rPr>
          <w:lang w:val="pl-PL"/>
        </w:rPr>
        <w:t>Osady ściekowe</w:t>
      </w:r>
      <w:bookmarkEnd w:id="390"/>
    </w:p>
    <w:p w14:paraId="04D6D14D" w14:textId="39414BE9"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ą do nich fermentacja beztlenowa, wapnowanie oraz obróbka termiczna [7].</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391" w:name="_Toc522384125"/>
      <w:r>
        <w:rPr>
          <w:lang w:val="pl-PL"/>
        </w:rPr>
        <w:lastRenderedPageBreak/>
        <w:t>Metody spalania odpadów</w:t>
      </w:r>
      <w:bookmarkEnd w:id="391"/>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 xml:space="preserve">Metody termicznego przekształcania odpadów niebezpiecznych, mają osobną specyfikę, ponieważ ich najważniejszym celem jest zmniejszenie objętości i </w:t>
      </w:r>
      <w:proofErr w:type="spellStart"/>
      <w:r>
        <w:rPr>
          <w:lang w:val="pl-PL"/>
        </w:rPr>
        <w:t>detoksyfikacja</w:t>
      </w:r>
      <w:proofErr w:type="spellEnd"/>
      <w:r>
        <w:rPr>
          <w:lang w:val="pl-PL"/>
        </w:rPr>
        <w:t>.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77777777" w:rsidR="00793EA2" w:rsidRDefault="00846980" w:rsidP="00624E56">
      <w:pPr>
        <w:pStyle w:val="Heading2"/>
        <w:jc w:val="both"/>
        <w:rPr>
          <w:lang w:val="pl-PL"/>
        </w:rPr>
      </w:pPr>
      <w:bookmarkStart w:id="392" w:name="_Toc522384126"/>
      <w:r w:rsidRPr="00846980">
        <w:rPr>
          <w:lang w:val="pl-PL"/>
        </w:rPr>
        <w:t>Ekologia w spalaniu</w:t>
      </w:r>
      <w:bookmarkEnd w:id="392"/>
    </w:p>
    <w:p w14:paraId="09AF55C1" w14:textId="77777777" w:rsidR="00793EA2" w:rsidRPr="00624E56" w:rsidRDefault="006B3889" w:rsidP="00624E56">
      <w:pPr>
        <w:spacing w:line="259" w:lineRule="auto"/>
        <w:jc w:val="center"/>
        <w:rPr>
          <w:rFonts w:eastAsiaTheme="majorEastAsia" w:cstheme="majorBidi"/>
          <w:b/>
          <w:i/>
          <w:sz w:val="32"/>
          <w:szCs w:val="32"/>
          <w:lang w:val="pl-PL"/>
        </w:rPr>
      </w:pPr>
      <w:r w:rsidRPr="00624E56">
        <w:rPr>
          <w:i/>
          <w:lang w:val="pl-PL"/>
        </w:rPr>
        <w:t>Potrzebne? Niepotrzebne?</w:t>
      </w:r>
    </w:p>
    <w:p w14:paraId="2679895C" w14:textId="77777777" w:rsidR="006B3889" w:rsidRDefault="006B3889" w:rsidP="00624E56">
      <w:pPr>
        <w:spacing w:line="259" w:lineRule="auto"/>
        <w:jc w:val="both"/>
        <w:rPr>
          <w:rFonts w:eastAsiaTheme="majorEastAsia" w:cstheme="majorBidi"/>
          <w:b/>
          <w:sz w:val="32"/>
          <w:szCs w:val="32"/>
          <w:lang w:val="pl-PL"/>
        </w:rPr>
      </w:pPr>
      <w:r>
        <w:rPr>
          <w:lang w:val="pl-PL"/>
        </w:rPr>
        <w:br w:type="page"/>
      </w:r>
    </w:p>
    <w:p w14:paraId="1F974366" w14:textId="77777777" w:rsidR="00EF0F3D" w:rsidRDefault="00EF0F3D" w:rsidP="00624E56">
      <w:pPr>
        <w:pStyle w:val="Heading1"/>
        <w:jc w:val="both"/>
        <w:rPr>
          <w:lang w:val="pl-PL"/>
        </w:rPr>
      </w:pPr>
      <w:bookmarkStart w:id="393" w:name="_Toc522384127"/>
      <w:r>
        <w:rPr>
          <w:lang w:val="pl-PL"/>
        </w:rPr>
        <w:lastRenderedPageBreak/>
        <w:t>System regulacji</w:t>
      </w:r>
      <w:bookmarkEnd w:id="393"/>
    </w:p>
    <w:p w14:paraId="15585E47" w14:textId="0EF94304"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394" w:name="_Toc522384128"/>
      <w:r>
        <w:rPr>
          <w:lang w:val="pl-PL"/>
        </w:rPr>
        <w:t>Układ regulacji</w:t>
      </w:r>
      <w:bookmarkEnd w:id="394"/>
    </w:p>
    <w:p w14:paraId="091A1924" w14:textId="77777777" w:rsidR="001F7C24" w:rsidRDefault="001F7C24" w:rsidP="00624E56">
      <w:pPr>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77777777" w:rsidR="001F7C24" w:rsidRDefault="001F7C24" w:rsidP="00624E56">
      <w:pPr>
        <w:jc w:val="both"/>
        <w:rPr>
          <w:lang w:val="pl-PL"/>
        </w:rPr>
      </w:pPr>
      <w:r>
        <w:rPr>
          <w:lang w:val="pl-PL"/>
        </w:rPr>
        <w:t>Działanie poszczególnych rodzajów układów zostało zobrazowane na rysunkach poniżej.</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624E56">
      <w:pPr>
        <w:jc w:val="center"/>
        <w:rPr>
          <w:i/>
          <w:lang w:val="pl-PL"/>
        </w:rPr>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624E56">
      <w:pPr>
        <w:jc w:val="center"/>
        <w:rPr>
          <w:i/>
          <w:lang w:val="pl-PL"/>
        </w:rPr>
      </w:pPr>
      <w:r w:rsidRPr="00B10544">
        <w:rPr>
          <w:i/>
          <w:lang w:val="pl-PL"/>
        </w:rPr>
        <w:t>Rys. 4.</w:t>
      </w:r>
      <w:r w:rsidR="002820F0">
        <w:rPr>
          <w:i/>
          <w:lang w:val="pl-PL"/>
        </w:rPr>
        <w:t>1.</w:t>
      </w:r>
      <w:r w:rsidRPr="00B10544">
        <w:rPr>
          <w:i/>
          <w:lang w:val="pl-PL"/>
        </w:rPr>
        <w:t>2. Układ zamknięty</w:t>
      </w:r>
    </w:p>
    <w:p w14:paraId="78783D2D" w14:textId="19DD8FA6"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395" w:name="_Toc522384129"/>
      <w:r>
        <w:rPr>
          <w:lang w:val="pl-PL"/>
        </w:rPr>
        <w:lastRenderedPageBreak/>
        <w:t>Projektowanie układów regulacji</w:t>
      </w:r>
      <w:bookmarkEnd w:id="395"/>
    </w:p>
    <w:p w14:paraId="7247C6D4" w14:textId="77777777" w:rsidR="002A49CE" w:rsidRDefault="002A49CE" w:rsidP="00624E56">
      <w:pPr>
        <w:ind w:firstLine="360"/>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77777777" w:rsidR="00462298" w:rsidRDefault="00462298" w:rsidP="00624E56">
      <w:pPr>
        <w:pStyle w:val="ListParagraph"/>
        <w:numPr>
          <w:ilvl w:val="0"/>
          <w:numId w:val="12"/>
        </w:numPr>
        <w:jc w:val="both"/>
        <w:rPr>
          <w:lang w:val="pl-PL"/>
        </w:rPr>
      </w:pPr>
      <w:r>
        <w:rPr>
          <w:lang w:val="pl-PL"/>
        </w:rPr>
        <w:t>Analiza właściwości układu skorygowanego [5].</w:t>
      </w:r>
    </w:p>
    <w:p w14:paraId="24203092" w14:textId="77777777" w:rsidR="00462298" w:rsidRDefault="00462298" w:rsidP="00624E56">
      <w:pPr>
        <w:jc w:val="both"/>
        <w:rPr>
          <w:lang w:val="pl-PL"/>
        </w:rPr>
      </w:pPr>
    </w:p>
    <w:p w14:paraId="01F42869" w14:textId="77777777"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0BC9BCC" w:rsidR="00E467BB" w:rsidRDefault="00E467BB" w:rsidP="00624E56">
      <w:pPr>
        <w:ind w:firstLine="360"/>
        <w:jc w:val="both"/>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2B153FD4" w14:textId="77777777" w:rsidR="00E467BB" w:rsidRDefault="00E467BB" w:rsidP="00624E56">
      <w:pPr>
        <w:ind w:firstLine="360"/>
        <w:jc w:val="both"/>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624E56">
      <w:pPr>
        <w:jc w:val="both"/>
        <w:rPr>
          <w:lang w:val="pl-PL"/>
        </w:rPr>
      </w:pPr>
    </w:p>
    <w:p w14:paraId="1B9033B0" w14:textId="77777777" w:rsidR="003C3AA5" w:rsidRDefault="003C3AA5" w:rsidP="00624E56">
      <w:pPr>
        <w:pStyle w:val="Heading2"/>
        <w:jc w:val="both"/>
        <w:rPr>
          <w:lang w:val="pl-PL"/>
        </w:rPr>
      </w:pPr>
      <w:bookmarkStart w:id="396" w:name="_Toc522384130"/>
      <w:r>
        <w:rPr>
          <w:lang w:val="pl-PL"/>
        </w:rPr>
        <w:t>Regulatory</w:t>
      </w:r>
      <w:bookmarkEnd w:id="396"/>
    </w:p>
    <w:p w14:paraId="061BA92E" w14:textId="641A6E35" w:rsidR="003C3AA5" w:rsidRDefault="00C95D79" w:rsidP="00624E56">
      <w:pPr>
        <w:ind w:firstLine="360"/>
        <w:jc w:val="both"/>
        <w:rPr>
          <w:lang w:val="pl-PL"/>
        </w:rPr>
      </w:pPr>
      <w:r>
        <w:rPr>
          <w:lang w:val="pl-PL"/>
        </w:rPr>
        <w:t>Według definicji</w:t>
      </w:r>
      <w:r w:rsidR="00624E56">
        <w:rPr>
          <w:lang w:val="pl-PL"/>
        </w:rPr>
        <w:t xml:space="preserve"> prof. </w:t>
      </w:r>
      <w:proofErr w:type="spellStart"/>
      <w:r w:rsidR="00624E56">
        <w:rPr>
          <w:lang w:val="pl-PL"/>
        </w:rPr>
        <w:t>Oprzędkiewicz</w:t>
      </w:r>
      <w:proofErr w:type="spellEnd"/>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6E35ECB3" w14:textId="77777777" w:rsidR="00C95D79" w:rsidRDefault="00524F80" w:rsidP="00624E56">
      <w:pPr>
        <w:pStyle w:val="ListParagraph"/>
        <w:numPr>
          <w:ilvl w:val="0"/>
          <w:numId w:val="10"/>
        </w:numPr>
        <w:jc w:val="both"/>
        <w:rPr>
          <w:lang w:val="pl-PL"/>
        </w:rPr>
      </w:pPr>
      <w:r>
        <w:rPr>
          <w:lang w:val="pl-PL"/>
        </w:rPr>
        <w:t>Utrzymanie sygnału wyjściowego na stałym poziomie;</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50699361" w14:textId="6982284E" w:rsidR="00624E56" w:rsidRDefault="00624E56" w:rsidP="00624E56">
      <w:pPr>
        <w:pStyle w:val="ListParagraph"/>
        <w:numPr>
          <w:ilvl w:val="0"/>
          <w:numId w:val="10"/>
        </w:numPr>
        <w:jc w:val="both"/>
        <w:rPr>
          <w:lang w:val="pl-PL"/>
        </w:rPr>
      </w:pPr>
      <w:r>
        <w:rPr>
          <w:lang w:val="pl-PL"/>
        </w:rPr>
        <w:t>Poprawa nadążności sygnału wyjściowego na sygnałem wejściowym w układach nadążnych [3].</w:t>
      </w:r>
    </w:p>
    <w:p w14:paraId="71B591B1" w14:textId="176DBE0C" w:rsidR="00624E56" w:rsidRDefault="00624E56" w:rsidP="00DE1F51">
      <w:pPr>
        <w:jc w:val="both"/>
        <w:rPr>
          <w:lang w:val="pl-PL"/>
        </w:rPr>
      </w:pP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lastRenderedPageBreak/>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470BF5A8" w:rsidR="00671F2D" w:rsidRPr="00DE1F51" w:rsidRDefault="00671F2D" w:rsidP="00DE1F51">
      <w:pPr>
        <w:jc w:val="center"/>
        <w:rPr>
          <w:i/>
          <w:lang w:val="pl-PL"/>
        </w:rPr>
      </w:pPr>
      <w:r w:rsidRPr="00DE1F51">
        <w:rPr>
          <w:i/>
          <w:lang w:val="pl-PL"/>
        </w:rPr>
        <w:t>Rys. 4.1. Schemat blokowy układu zamkniętego z regulatorem</w:t>
      </w:r>
      <w:r w:rsidR="007D15F6">
        <w:rPr>
          <w:i/>
          <w:lang w:val="pl-PL"/>
        </w:rPr>
        <w:t xml:space="preserve"> [3]</w:t>
      </w:r>
    </w:p>
    <w:p w14:paraId="6B30CBF4" w14:textId="77777777" w:rsidR="00671F2D" w:rsidRDefault="00671F2D" w:rsidP="00DE1F51">
      <w:pPr>
        <w:jc w:val="both"/>
        <w:rPr>
          <w:lang w:val="pl-PL"/>
        </w:rPr>
      </w:pPr>
    </w:p>
    <w:p w14:paraId="27A80D73" w14:textId="7FE1D9F3"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4.1.)</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t>Regulatory impulsowe [3].</w:t>
      </w:r>
    </w:p>
    <w:p w14:paraId="3A46A1FE" w14:textId="19D9D9ED" w:rsidR="007D15F6" w:rsidRDefault="007D15F6" w:rsidP="00DE1F51">
      <w:pPr>
        <w:jc w:val="both"/>
        <w:rPr>
          <w:lang w:val="pl-PL"/>
        </w:rPr>
      </w:pPr>
      <w:r>
        <w:rPr>
          <w:lang w:val="pl-PL"/>
        </w:rPr>
        <w:t>W tej pracy zostanie poruszona tematyka pierwszego typy regulatorów. Zasada działania regulatorów liniowych została przedstawiona na rysunku 4.2.</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75FF85D0" w:rsidR="007D15F6" w:rsidRPr="00DE1F51" w:rsidRDefault="007D15F6" w:rsidP="00DE1F51">
      <w:pPr>
        <w:jc w:val="center"/>
        <w:rPr>
          <w:i/>
          <w:lang w:val="pl-PL"/>
        </w:rPr>
      </w:pPr>
      <w:r w:rsidRPr="00DE1F51">
        <w:rPr>
          <w:i/>
          <w:lang w:val="pl-PL"/>
        </w:rPr>
        <w:t>Rys. 4.2. Schemat blokowy regulatora PID</w:t>
      </w:r>
      <w:r>
        <w:rPr>
          <w:i/>
          <w:lang w:val="pl-PL"/>
        </w:rPr>
        <w:t xml:space="preserve"> [3]</w:t>
      </w:r>
    </w:p>
    <w:p w14:paraId="74FE88A1" w14:textId="0C282334" w:rsidR="00671F2D" w:rsidRDefault="00B77147" w:rsidP="00DE1F51">
      <w:pPr>
        <w:jc w:val="both"/>
        <w:rPr>
          <w:lang w:val="pl-PL"/>
        </w:rPr>
      </w:pPr>
      <w:r>
        <w:rPr>
          <w:lang w:val="pl-PL"/>
        </w:rPr>
        <w:lastRenderedPageBreak/>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 xml:space="preserve">ang. </w:t>
      </w:r>
      <w:proofErr w:type="spellStart"/>
      <w:r w:rsidRPr="009C135B">
        <w:rPr>
          <w:i/>
          <w:lang w:val="pl-PL"/>
        </w:rPr>
        <w:t>proportional</w:t>
      </w:r>
      <w:proofErr w:type="spellEnd"/>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 xml:space="preserve">ang. </w:t>
      </w:r>
      <w:proofErr w:type="spellStart"/>
      <w:r w:rsidRPr="009C135B">
        <w:rPr>
          <w:i/>
          <w:lang w:val="pl-PL"/>
        </w:rPr>
        <w:t>integral</w:t>
      </w:r>
      <w:proofErr w:type="spellEnd"/>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 xml:space="preserve">ang. </w:t>
      </w:r>
      <w:proofErr w:type="spellStart"/>
      <w:r w:rsidRPr="009C135B">
        <w:rPr>
          <w:i/>
          <w:lang w:val="pl-PL"/>
        </w:rPr>
        <w:t>derivative</w:t>
      </w:r>
      <w:proofErr w:type="spellEnd"/>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5E90893D" w:rsidR="00B77147" w:rsidRPr="009C135B" w:rsidRDefault="00B77147" w:rsidP="009C135B">
      <w:pPr>
        <w:jc w:val="center"/>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t>(4.1.)</w:t>
      </w:r>
    </w:p>
    <w:p w14:paraId="6B654F34" w14:textId="77777777" w:rsidR="009C135B" w:rsidRPr="001C676A" w:rsidRDefault="009C135B" w:rsidP="00DE1F51">
      <w:pPr>
        <w:jc w:val="both"/>
      </w:pP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397" w:name="_Toc522384131"/>
      <w:r>
        <w:rPr>
          <w:lang w:val="pl-PL"/>
        </w:rPr>
        <w:t>Regulator P</w:t>
      </w:r>
      <w:bookmarkEnd w:id="397"/>
    </w:p>
    <w:p w14:paraId="40AB1D7B" w14:textId="4920EFF6" w:rsidR="009C135B" w:rsidRDefault="009C135B" w:rsidP="009C135B">
      <w:pPr>
        <w:rPr>
          <w:lang w:val="pl-PL"/>
        </w:rPr>
      </w:pPr>
      <w:r>
        <w:rPr>
          <w:lang w:val="pl-PL"/>
        </w:rPr>
        <w:t>Regulator P jest podstawowym wariantem regulatora liniowego. Sygnał wyjściowy regulatora jest proporcjonalny do sygnału uchybu w układzie.</w:t>
      </w:r>
    </w:p>
    <w:p w14:paraId="0FA28A6F" w14:textId="50B6C11D" w:rsidR="009C135B" w:rsidRDefault="009C135B" w:rsidP="009C135B">
      <w:pPr>
        <w:rPr>
          <w:lang w:val="pl-PL"/>
        </w:rPr>
      </w:pPr>
      <w:r>
        <w:rPr>
          <w:lang w:val="pl-PL"/>
        </w:rPr>
        <w:t>Transmitancja idealnego regulatora P na następującą postać:</w:t>
      </w:r>
    </w:p>
    <w:p w14:paraId="1CBD8D22" w14:textId="1701EDC1" w:rsidR="009C135B" w:rsidRDefault="009C135B" w:rsidP="001C676A">
      <w:pPr>
        <w:jc w:val="center"/>
        <w:rPr>
          <w:lang w:val="pl-PL"/>
        </w:rPr>
      </w:pPr>
      <w:proofErr w:type="spellStart"/>
      <w:r>
        <w:rPr>
          <w:lang w:val="pl-PL"/>
        </w:rPr>
        <w:t>G</w:t>
      </w:r>
      <w:r>
        <w:rPr>
          <w:vertAlign w:val="subscript"/>
          <w:lang w:val="pl-PL"/>
        </w:rPr>
        <w:t>Rid</w:t>
      </w:r>
      <w:proofErr w:type="spellEnd"/>
      <w:r>
        <w:rPr>
          <w:lang w:val="pl-PL"/>
        </w:rPr>
        <w:t>(s) = K</w:t>
      </w:r>
      <w:r>
        <w:rPr>
          <w:vertAlign w:val="subscript"/>
          <w:lang w:val="pl-PL"/>
        </w:rPr>
        <w:t>r</w:t>
      </w:r>
      <w:r>
        <w:rPr>
          <w:lang w:val="pl-PL"/>
        </w:rPr>
        <w:tab/>
      </w:r>
      <w:r w:rsidR="007A0893">
        <w:rPr>
          <w:lang w:val="pl-PL"/>
        </w:rPr>
        <w:tab/>
      </w:r>
      <w:r w:rsidR="007A0893">
        <w:rPr>
          <w:lang w:val="pl-PL"/>
        </w:rPr>
        <w:tab/>
      </w:r>
      <w:r>
        <w:rPr>
          <w:lang w:val="pl-PL"/>
        </w:rPr>
        <w:tab/>
      </w:r>
      <w:r w:rsidR="00A66FDB">
        <w:rPr>
          <w:lang w:val="pl-PL"/>
        </w:rPr>
        <w:tab/>
      </w:r>
      <w:r>
        <w:rPr>
          <w:lang w:val="pl-PL"/>
        </w:rPr>
        <w:t>(4.2)</w:t>
      </w:r>
    </w:p>
    <w:p w14:paraId="015BE775" w14:textId="77777777" w:rsidR="007A0893" w:rsidRDefault="009C135B" w:rsidP="001C676A">
      <w:pPr>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4.3.</w:t>
      </w:r>
    </w:p>
    <w:p w14:paraId="1508227F" w14:textId="3DCC017E" w:rsidR="00AF436A" w:rsidRDefault="007A0893" w:rsidP="001C676A">
      <w:pPr>
        <w:jc w:val="center"/>
        <w:rPr>
          <w:rFonts w:eastAsiaTheme="minorEastAsia"/>
          <w:lang w:val="pl-PL"/>
        </w:rPr>
      </w:pPr>
      <w:proofErr w:type="spellStart"/>
      <w:r>
        <w:rPr>
          <w:lang w:val="pl-PL"/>
        </w:rPr>
        <w:lastRenderedPageBreak/>
        <w:t>G</w:t>
      </w:r>
      <w:r>
        <w:rPr>
          <w:vertAlign w:val="subscript"/>
          <w:lang w:val="pl-PL"/>
        </w:rPr>
        <w:t>R</w:t>
      </w:r>
      <w:r w:rsidRPr="001C676A">
        <w:rPr>
          <w:vertAlign w:val="subscript"/>
          <w:lang w:val="pl-PL"/>
        </w:rPr>
        <w:t>rz</w:t>
      </w:r>
      <w:proofErr w:type="spellEnd"/>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413"/>
        <w:gridCol w:w="4414"/>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204pt;height:158.25pt" o:ole="">
                  <v:imagedata r:id="rId19" o:title="" grayscale="t"/>
                </v:shape>
                <o:OLEObject Type="Embed" ProgID="PBrush" ShapeID="_x0000_i1123" DrawAspect="Content" ObjectID="_1596127804" r:id="rId20"/>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129" type="#_x0000_t75" style="width:208.5pt;height:153.75pt" o:ole="">
                  <v:imagedata r:id="rId21" o:title="" grayscale="t"/>
                </v:shape>
                <o:OLEObject Type="Embed" ProgID="PBrush" ShapeID="_x0000_i1129" DrawAspect="Content" ObjectID="_1596127805" r:id="rId22"/>
              </w:object>
            </w:r>
          </w:p>
        </w:tc>
      </w:tr>
      <w:tr w:rsidR="00AF436A" w14:paraId="54A3F9DF" w14:textId="77777777" w:rsidTr="001C676A">
        <w:tc>
          <w:tcPr>
            <w:tcW w:w="8827" w:type="dxa"/>
            <w:gridSpan w:val="2"/>
            <w:tcBorders>
              <w:top w:val="nil"/>
              <w:left w:val="nil"/>
              <w:bottom w:val="nil"/>
              <w:right w:val="nil"/>
            </w:tcBorders>
          </w:tcPr>
          <w:p w14:paraId="5FE0F857" w14:textId="0001C160" w:rsidR="00AF436A" w:rsidRPr="001C676A" w:rsidRDefault="00AF436A" w:rsidP="001C676A">
            <w:pPr>
              <w:jc w:val="center"/>
              <w:rPr>
                <w:i/>
                <w:lang w:val="pl-PL"/>
              </w:rPr>
            </w:pPr>
            <w:r w:rsidRPr="001C676A">
              <w:rPr>
                <w:i/>
                <w:lang w:val="pl-PL"/>
              </w:rPr>
              <w:t>Rys. 4.3. Porównanie odpowiedzi a) idealnego i b) rzeczywistego regulatora P</w:t>
            </w:r>
            <w:r w:rsidR="006E3AE0">
              <w:rPr>
                <w:i/>
                <w:lang w:val="pl-PL"/>
              </w:rPr>
              <w:t xml:space="preserve"> [5]</w:t>
            </w:r>
          </w:p>
        </w:tc>
      </w:tr>
    </w:tbl>
    <w:p w14:paraId="3CDCBA18" w14:textId="44105AEC" w:rsidR="00AF436A" w:rsidRDefault="00AF436A" w:rsidP="001C676A">
      <w:pPr>
        <w:rPr>
          <w:lang w:val="pl-PL"/>
        </w:rPr>
      </w:pPr>
    </w:p>
    <w:p w14:paraId="427CD7E4" w14:textId="7AA95DCF" w:rsidR="00AF436A" w:rsidRPr="001C676A" w:rsidRDefault="00AF436A" w:rsidP="001C676A">
      <w:pPr>
        <w:rPr>
          <w:lang w:val="pl-PL"/>
        </w:rPr>
      </w:pPr>
      <w:r>
        <w:rPr>
          <w:lang w:val="pl-PL"/>
        </w:rPr>
        <w:t>Inercja regulatora rzeczywistego (Rys. 4.3b.) zależy o stałej czasowej T i jej wartość rośnie proporcjonalnie do niej.</w:t>
      </w:r>
    </w:p>
    <w:p w14:paraId="0224978F" w14:textId="56622234" w:rsidR="007A0893" w:rsidRDefault="007A0893" w:rsidP="001C676A">
      <w:pPr>
        <w:rPr>
          <w:lang w:val="pl-PL"/>
        </w:rPr>
      </w:pPr>
    </w:p>
    <w:p w14:paraId="5BBEF47A" w14:textId="0DC70028" w:rsidR="00671F2D" w:rsidRDefault="007A0893" w:rsidP="00DE1F51">
      <w:pPr>
        <w:pStyle w:val="Heading3"/>
        <w:rPr>
          <w:lang w:val="pl-PL"/>
        </w:rPr>
      </w:pPr>
      <w:bookmarkStart w:id="398" w:name="_Toc522384132"/>
      <w:r>
        <w:rPr>
          <w:lang w:val="pl-PL"/>
        </w:rPr>
        <w:t>Re</w:t>
      </w:r>
      <w:r w:rsidR="00671F2D">
        <w:rPr>
          <w:lang w:val="pl-PL"/>
        </w:rPr>
        <w:t>gulator PI</w:t>
      </w:r>
      <w:bookmarkEnd w:id="398"/>
    </w:p>
    <w:p w14:paraId="28C7D2B4" w14:textId="5B0D383D" w:rsidR="00AF436A" w:rsidRDefault="00A66FDB" w:rsidP="001C676A">
      <w:pPr>
        <w:rPr>
          <w:lang w:val="pl-PL"/>
        </w:rPr>
      </w:pPr>
      <w:r>
        <w:rPr>
          <w:lang w:val="pl-PL"/>
        </w:rPr>
        <w:t>Drugim typem regulatora jest regulator proporcjonalno-całkujący.</w:t>
      </w:r>
    </w:p>
    <w:p w14:paraId="25336AE8" w14:textId="3093C5C4" w:rsidR="00A66FDB" w:rsidRDefault="00A66FDB" w:rsidP="001C676A">
      <w:pPr>
        <w:rPr>
          <w:lang w:val="pl-PL"/>
        </w:rPr>
      </w:pPr>
      <w:r>
        <w:rPr>
          <w:lang w:val="pl-PL"/>
        </w:rPr>
        <w:t>Funkcja przejścia regulatora PI w wersji idealnej i rzeczywistej została przedstawiona we wzorze</w:t>
      </w:r>
      <w:r w:rsidR="006E3AE0">
        <w:rPr>
          <w:lang w:val="pl-PL"/>
        </w:rPr>
        <w:t xml:space="preserve"> 4.3. i 4.4:</w:t>
      </w:r>
    </w:p>
    <w:p w14:paraId="11A48867" w14:textId="15EF95B5" w:rsidR="00A66FDB" w:rsidRPr="001C676A" w:rsidRDefault="00A66FDB" w:rsidP="001C676A">
      <w:pPr>
        <w:jc w:val="center"/>
      </w:pPr>
      <w:proofErr w:type="spellStart"/>
      <w:r w:rsidRPr="001C676A">
        <w:t>G</w:t>
      </w:r>
      <w:r w:rsidRPr="001C676A">
        <w:rPr>
          <w:vertAlign w:val="subscript"/>
        </w:rPr>
        <w:t>Rid</w:t>
      </w:r>
      <w:proofErr w:type="spellEnd"/>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t>(4.3)</w:t>
      </w:r>
    </w:p>
    <w:p w14:paraId="34D27830" w14:textId="3ABB5B3B" w:rsidR="00A66FDB" w:rsidRPr="001C676A" w:rsidRDefault="00A66FDB" w:rsidP="001C676A">
      <w:pPr>
        <w:jc w:val="center"/>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t>(4.4)</w:t>
      </w:r>
    </w:p>
    <w:p w14:paraId="52E076D2" w14:textId="77777777" w:rsidR="006E3AE0" w:rsidRDefault="006E3AE0">
      <w:pPr>
        <w:spacing w:line="259" w:lineRule="auto"/>
        <w:rPr>
          <w:lang w:val="pl-PL"/>
        </w:rPr>
      </w:pPr>
      <w:r>
        <w:rPr>
          <w:lang w:val="pl-PL"/>
        </w:rPr>
        <w:br w:type="page"/>
      </w:r>
    </w:p>
    <w:p w14:paraId="04FDC529" w14:textId="23A6D906" w:rsidR="00671F2D" w:rsidRDefault="006E3AE0" w:rsidP="00DE1F51">
      <w:pPr>
        <w:rPr>
          <w:lang w:val="pl-PL"/>
        </w:rPr>
      </w:pPr>
      <w:r>
        <w:rPr>
          <w:lang w:val="pl-PL"/>
        </w:rPr>
        <w:lastRenderedPageBreak/>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2F74DD50" w14:textId="560E6024" w:rsidR="006E3AE0" w:rsidRDefault="006E3AE0" w:rsidP="001C676A">
      <w:pPr>
        <w:rPr>
          <w:lang w:val="pl-PL"/>
        </w:rPr>
      </w:pPr>
    </w:p>
    <w:p w14:paraId="008B23CB" w14:textId="446902F3" w:rsidR="006E3AE0" w:rsidRDefault="006E3AE0" w:rsidP="001C676A">
      <w:pPr>
        <w:rPr>
          <w:lang w:val="pl-PL"/>
        </w:rPr>
      </w:pPr>
      <w:r>
        <w:rPr>
          <w:lang w:val="pl-PL"/>
        </w:rPr>
        <w:t>Charakter pracy regulatora PI wyraża przebieg jego funkcji przejścia. Został on przedstawiony na rysunku 4.4.</w:t>
      </w:r>
    </w:p>
    <w:tbl>
      <w:tblPr>
        <w:tblStyle w:val="TableGrid"/>
        <w:tblW w:w="0" w:type="auto"/>
        <w:tblLook w:val="04A0" w:firstRow="1" w:lastRow="0" w:firstColumn="1" w:lastColumn="0" w:noHBand="0" w:noVBand="1"/>
      </w:tblPr>
      <w:tblGrid>
        <w:gridCol w:w="4701"/>
        <w:gridCol w:w="4136"/>
        <w:tblGridChange w:id="399">
          <w:tblGrid>
            <w:gridCol w:w="4701"/>
            <w:gridCol w:w="4136"/>
          </w:tblGrid>
        </w:tblGridChange>
      </w:tblGrid>
      <w:tr w:rsidR="006E3AE0"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F653A4" w14:paraId="017DE29C" w14:textId="77777777" w:rsidTr="00947686">
        <w:tc>
          <w:tcPr>
            <w:tcW w:w="8827" w:type="dxa"/>
            <w:gridSpan w:val="2"/>
            <w:tcBorders>
              <w:top w:val="nil"/>
              <w:left w:val="nil"/>
              <w:bottom w:val="nil"/>
              <w:right w:val="nil"/>
            </w:tcBorders>
          </w:tcPr>
          <w:p w14:paraId="305D2C6B" w14:textId="462F71FF" w:rsidR="006E3AE0" w:rsidRPr="00F653A4" w:rsidRDefault="006E3AE0" w:rsidP="001C676A">
            <w:pPr>
              <w:jc w:val="center"/>
              <w:rPr>
                <w:i/>
                <w:lang w:val="pl-PL"/>
              </w:rPr>
            </w:pPr>
            <w:r w:rsidRPr="00F653A4">
              <w:rPr>
                <w:i/>
                <w:lang w:val="pl-PL"/>
              </w:rPr>
              <w:t>Rys. 4.</w:t>
            </w:r>
            <w:r w:rsidR="004E2CF8">
              <w:rPr>
                <w:i/>
                <w:lang w:val="pl-PL"/>
              </w:rPr>
              <w:t>4</w:t>
            </w:r>
            <w:r w:rsidRPr="00F653A4">
              <w:rPr>
                <w:i/>
                <w:lang w:val="pl-PL"/>
              </w:rPr>
              <w:t>. Porównanie odpowiedzi a) idealnego i b) rzeczywistego regulatora P</w:t>
            </w:r>
            <w:r w:rsidR="004E2CF8">
              <w:rPr>
                <w:i/>
                <w:lang w:val="pl-PL"/>
              </w:rPr>
              <w:t>I [3</w:t>
            </w:r>
            <w:r>
              <w:rPr>
                <w:i/>
                <w:lang w:val="pl-PL"/>
              </w:rPr>
              <w:t>]</w:t>
            </w:r>
          </w:p>
        </w:tc>
      </w:tr>
    </w:tbl>
    <w:p w14:paraId="0BA2F9ED" w14:textId="12B2845B" w:rsidR="006E3AE0" w:rsidRDefault="006E3AE0" w:rsidP="001C676A">
      <w:pPr>
        <w:rPr>
          <w:lang w:val="pl-PL"/>
        </w:rPr>
      </w:pPr>
    </w:p>
    <w:p w14:paraId="658C46A3" w14:textId="20D7C9EF" w:rsidR="006E3AE0" w:rsidRDefault="004E2CF8" w:rsidP="001C676A">
      <w:pPr>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116AA7CD" w14:textId="6DE570D0" w:rsidR="004E2CF8" w:rsidRPr="001C676A" w:rsidRDefault="004E2CF8" w:rsidP="001C676A">
      <w:pPr>
        <w:rPr>
          <w:lang w:val="pl-PL"/>
        </w:rPr>
      </w:pPr>
      <w:r>
        <w:rPr>
          <w:lang w:val="pl-PL"/>
        </w:rPr>
        <w:t>W przeciwieństwie do regulatora P odpowiedź regulatora z elementem całkującym zmierza do nieskończoności. Ten typ wykorzystywany jest przede wszystkim do eliminacji uchybu w układzie.</w:t>
      </w:r>
    </w:p>
    <w:p w14:paraId="7D683721" w14:textId="77777777" w:rsidR="006E3AE0" w:rsidRPr="00DE1F51" w:rsidRDefault="006E3AE0" w:rsidP="00DE1F51">
      <w:pPr>
        <w:rPr>
          <w:lang w:val="pl-PL"/>
        </w:rPr>
      </w:pPr>
    </w:p>
    <w:p w14:paraId="3A552469" w14:textId="77777777" w:rsidR="004E2CF8" w:rsidRDefault="004E2CF8">
      <w:pPr>
        <w:spacing w:line="259" w:lineRule="auto"/>
        <w:rPr>
          <w:rFonts w:eastAsiaTheme="majorEastAsia" w:cstheme="majorBidi"/>
          <w:b/>
          <w:szCs w:val="24"/>
          <w:lang w:val="pl-PL"/>
        </w:rPr>
      </w:pPr>
      <w:r>
        <w:rPr>
          <w:lang w:val="pl-PL"/>
        </w:rPr>
        <w:br w:type="page"/>
      </w:r>
    </w:p>
    <w:p w14:paraId="1B14F8BC" w14:textId="15E62CE6" w:rsidR="00671F2D" w:rsidRDefault="00671F2D" w:rsidP="00DE1F51">
      <w:pPr>
        <w:pStyle w:val="Heading3"/>
        <w:rPr>
          <w:lang w:val="pl-PL"/>
        </w:rPr>
      </w:pPr>
      <w:bookmarkStart w:id="400" w:name="_Toc522384133"/>
      <w:r>
        <w:rPr>
          <w:lang w:val="pl-PL"/>
        </w:rPr>
        <w:lastRenderedPageBreak/>
        <w:t>Regulator PD</w:t>
      </w:r>
      <w:bookmarkEnd w:id="400"/>
    </w:p>
    <w:p w14:paraId="72F24605" w14:textId="551B5C48" w:rsidR="004E2CF8" w:rsidRDefault="00735D72" w:rsidP="001C676A">
      <w:pPr>
        <w:rPr>
          <w:lang w:val="pl-PL"/>
        </w:rPr>
      </w:pPr>
      <w:r>
        <w:rPr>
          <w:lang w:val="pl-PL"/>
        </w:rPr>
        <w:t>Regulatorem PD nazywamy człon, którego odpowiedź zawiera sumę części proporcjonalnej i różniczkującej sygnału uchybu.</w:t>
      </w:r>
    </w:p>
    <w:p w14:paraId="15B00C07" w14:textId="519AC418" w:rsidR="00735D72" w:rsidRDefault="00735D72" w:rsidP="001C676A">
      <w:pPr>
        <w:rPr>
          <w:lang w:val="pl-PL"/>
        </w:rPr>
      </w:pPr>
      <w:r>
        <w:rPr>
          <w:lang w:val="pl-PL"/>
        </w:rPr>
        <w:t>Transmitancja idealnego regulatora PD została przedstawiona we wzorze 4.5.</w:t>
      </w:r>
    </w:p>
    <w:p w14:paraId="39619ADF" w14:textId="75193AFD" w:rsidR="00735D72" w:rsidRDefault="00735D72" w:rsidP="001C676A">
      <w:pPr>
        <w:jc w:val="center"/>
        <w:rPr>
          <w:lang w:val="pl-PL"/>
        </w:rPr>
      </w:pPr>
      <w:proofErr w:type="spellStart"/>
      <w:r>
        <w:rPr>
          <w:lang w:val="pl-PL"/>
        </w:rPr>
        <w:t>G</w:t>
      </w:r>
      <w:r>
        <w:rPr>
          <w:vertAlign w:val="subscript"/>
          <w:lang w:val="pl-PL"/>
        </w:rPr>
        <w:t>Rid</w:t>
      </w:r>
      <w:proofErr w:type="spellEnd"/>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proofErr w:type="spellStart"/>
      <w:r>
        <w:rPr>
          <w:lang w:val="pl-PL"/>
        </w:rPr>
        <w:t>T</w:t>
      </w:r>
      <w:r>
        <w:rPr>
          <w:vertAlign w:val="subscript"/>
          <w:lang w:val="pl-PL"/>
        </w:rPr>
        <w:t>d</w:t>
      </w:r>
      <w:proofErr w:type="spellEnd"/>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0095BDE" w:rsidR="00735D72" w:rsidRDefault="00735D72" w:rsidP="001C676A">
      <w:pPr>
        <w:jc w:val="both"/>
        <w:rPr>
          <w:lang w:val="pl-PL"/>
        </w:rPr>
      </w:pPr>
      <w:r>
        <w:rPr>
          <w:lang w:val="pl-PL"/>
        </w:rPr>
        <w:t>Ze względu na przebieg funkcji przejścia idealnego regulatora PD (Rys. 4.5a) zazwyczaj stosowana jest transmitancja członu rzeczywistego:</w:t>
      </w:r>
    </w:p>
    <w:p w14:paraId="050D8F31" w14:textId="258E979D" w:rsidR="00735D72" w:rsidRPr="001C676A" w:rsidRDefault="00735D72" w:rsidP="001C676A">
      <w:pPr>
        <w:jc w:val="center"/>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m:t>
            </m:r>
            <m:r>
              <w:rPr>
                <w:rFonts w:ascii="Cambria Math" w:hAnsi="Cambria Math"/>
                <w:lang w:val="pl-PL"/>
              </w:rPr>
              <m:t>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41DB754" w:rsidR="00516172" w:rsidRDefault="00516172" w:rsidP="001C676A">
      <w:pPr>
        <w:jc w:val="both"/>
        <w:rPr>
          <w:lang w:val="pl-PL"/>
        </w:rPr>
      </w:pPr>
      <w:r>
        <w:rPr>
          <w:lang w:val="pl-PL"/>
        </w:rPr>
        <w:t>Dla lepszego zobrazowania działania regulatora PD na rysunku 4.5. zostało przedstawione porównanie funkcji przejścia wariantu idealnego i rzeczywistego:</w:t>
      </w:r>
    </w:p>
    <w:tbl>
      <w:tblPr>
        <w:tblStyle w:val="TableGrid"/>
        <w:tblW w:w="0" w:type="auto"/>
        <w:tblLook w:val="04A0" w:firstRow="1" w:lastRow="0" w:firstColumn="1" w:lastColumn="0" w:noHBand="0" w:noVBand="1"/>
      </w:tblPr>
      <w:tblGrid>
        <w:gridCol w:w="4418"/>
        <w:gridCol w:w="4419"/>
        <w:tblGridChange w:id="401">
          <w:tblGrid>
            <w:gridCol w:w="4418"/>
            <w:gridCol w:w="4419"/>
          </w:tblGrid>
        </w:tblGridChange>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158" type="#_x0000_t75" style="width:218.25pt;height:178.5pt" o:ole="">
                  <v:imagedata r:id="rId25" o:title=""/>
                </v:shape>
                <o:OLEObject Type="Embed" ProgID="PBrush" ShapeID="_x0000_i1158" DrawAspect="Content" ObjectID="_1596127806" r:id="rId26"/>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155" type="#_x0000_t75" style="width:218.25pt;height:178.5pt" o:ole="">
                  <v:imagedata r:id="rId27" o:title=""/>
                </v:shape>
                <o:OLEObject Type="Embed" ProgID="PBrush" ShapeID="_x0000_i1155" DrawAspect="Content" ObjectID="_1596127807" r:id="rId28"/>
              </w:object>
            </w:r>
          </w:p>
        </w:tc>
      </w:tr>
      <w:tr w:rsidR="00516172" w:rsidRPr="00F653A4" w14:paraId="691DB3D6" w14:textId="77777777" w:rsidTr="00947686">
        <w:tc>
          <w:tcPr>
            <w:tcW w:w="8827" w:type="dxa"/>
            <w:gridSpan w:val="2"/>
            <w:tcBorders>
              <w:top w:val="nil"/>
              <w:left w:val="nil"/>
              <w:bottom w:val="nil"/>
              <w:right w:val="nil"/>
            </w:tcBorders>
          </w:tcPr>
          <w:p w14:paraId="77148420" w14:textId="5796D891" w:rsidR="00516172" w:rsidRPr="00F653A4" w:rsidRDefault="00516172" w:rsidP="001C676A">
            <w:pPr>
              <w:jc w:val="center"/>
              <w:rPr>
                <w:i/>
                <w:lang w:val="pl-PL"/>
              </w:rPr>
            </w:pPr>
            <w:r w:rsidRPr="00F653A4">
              <w:rPr>
                <w:i/>
                <w:lang w:val="pl-PL"/>
              </w:rPr>
              <w:t>Rys. 4.</w:t>
            </w:r>
            <w:r>
              <w:rPr>
                <w:i/>
                <w:lang w:val="pl-PL"/>
              </w:rPr>
              <w:t>5</w:t>
            </w:r>
            <w:r w:rsidRPr="00F653A4">
              <w:rPr>
                <w:i/>
                <w:lang w:val="pl-PL"/>
              </w:rPr>
              <w:t>. Porównanie odpowiedzi a) idealnego i b) rzeczywistego regulatora P</w:t>
            </w:r>
            <w:r>
              <w:rPr>
                <w:i/>
                <w:lang w:val="pl-PL"/>
              </w:rPr>
              <w:t>D [3]</w:t>
            </w:r>
          </w:p>
        </w:tc>
      </w:tr>
    </w:tbl>
    <w:p w14:paraId="616709C4" w14:textId="77777777" w:rsidR="00516172" w:rsidRPr="001C676A" w:rsidRDefault="00516172" w:rsidP="001C676A">
      <w:pPr>
        <w:jc w:val="both"/>
        <w:rPr>
          <w:lang w:val="pl-PL"/>
        </w:rPr>
      </w:pPr>
    </w:p>
    <w:p w14:paraId="19B21CF3" w14:textId="5C548905" w:rsidR="00516172" w:rsidRPr="00735D72" w:rsidRDefault="00516172" w:rsidP="001C676A">
      <w:pPr>
        <w:jc w:val="both"/>
        <w:rPr>
          <w:lang w:val="pl-PL"/>
        </w:rPr>
      </w:pPr>
      <w:r>
        <w:rPr>
          <w:lang w:val="pl-PL"/>
        </w:rPr>
        <w:t xml:space="preserve">Na rysunku 4.5a.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402" w:name="_Toc522384134"/>
      <w:r>
        <w:rPr>
          <w:lang w:val="pl-PL"/>
        </w:rPr>
        <w:t>Regulator PID</w:t>
      </w:r>
      <w:bookmarkEnd w:id="402"/>
    </w:p>
    <w:p w14:paraId="2E6B0B10" w14:textId="2F664809" w:rsidR="009C135B" w:rsidRDefault="007248A9" w:rsidP="001C676A">
      <w:pPr>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2EA58E2B" w:rsidR="007248A9" w:rsidRPr="001C676A" w:rsidRDefault="007248A9" w:rsidP="007248A9">
      <w:pPr>
        <w:jc w:val="center"/>
      </w:pPr>
      <w:proofErr w:type="spellStart"/>
      <w:r w:rsidRPr="001C676A">
        <w:t>G</w:t>
      </w:r>
      <w:r w:rsidRPr="001C676A">
        <w:rPr>
          <w:vertAlign w:val="subscript"/>
        </w:rPr>
        <w:t>Rid</w:t>
      </w:r>
      <w:proofErr w:type="spellEnd"/>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rPr>
          <m:t>)</m:t>
        </m:r>
      </m:oMath>
      <w:r w:rsidRPr="001C676A">
        <w:tab/>
      </w:r>
      <w:r w:rsidRPr="001C676A">
        <w:tab/>
      </w:r>
      <w:r w:rsidRPr="001C676A">
        <w:tab/>
      </w:r>
      <w:r w:rsidRPr="001C676A">
        <w:tab/>
        <w:t>(4.7)</w:t>
      </w:r>
    </w:p>
    <w:p w14:paraId="028D929D" w14:textId="701A0A59" w:rsidR="007248A9" w:rsidRDefault="007248A9" w:rsidP="007248A9">
      <w:pPr>
        <w:jc w:val="center"/>
        <w:rPr>
          <w:rFonts w:eastAsiaTheme="minorEastAsia"/>
          <w:lang w:val="pl-PL"/>
        </w:rPr>
      </w:pPr>
      <w:proofErr w:type="spellStart"/>
      <w:r w:rsidRPr="001C676A">
        <w:rPr>
          <w:lang w:val="pl-PL"/>
        </w:rPr>
        <w:t>G</w:t>
      </w:r>
      <w:r w:rsidRPr="001C676A">
        <w:rPr>
          <w:vertAlign w:val="subscript"/>
          <w:lang w:val="pl-PL"/>
        </w:rPr>
        <w:t>Rrz</w:t>
      </w:r>
      <w:proofErr w:type="spellEnd"/>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m:t>
            </m:r>
            <m:r>
              <w:rPr>
                <w:rFonts w:ascii="Cambria Math" w:hAnsi="Cambria Math"/>
                <w:lang w:val="pl-PL"/>
              </w:rPr>
              <m:t>+1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Pr="001C676A">
        <w:rPr>
          <w:rFonts w:eastAsiaTheme="minorEastAsia"/>
          <w:lang w:val="pl-PL"/>
        </w:rPr>
        <w:tab/>
        <w:t>(4.8)</w:t>
      </w:r>
    </w:p>
    <w:p w14:paraId="40AD9C8F" w14:textId="7A3B1462" w:rsidR="007248A9" w:rsidRDefault="007248A9" w:rsidP="001C676A">
      <w:pPr>
        <w:jc w:val="both"/>
        <w:rPr>
          <w:lang w:val="pl-PL"/>
        </w:rPr>
      </w:pPr>
      <w:r>
        <w:rPr>
          <w:lang w:val="pl-PL"/>
        </w:rPr>
        <w:t>Rysunek 4.6.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455"/>
        <w:gridCol w:w="4382"/>
        <w:tblGridChange w:id="403">
          <w:tblGrid>
            <w:gridCol w:w="4455"/>
            <w:gridCol w:w="4382"/>
          </w:tblGrid>
        </w:tblGridChange>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168" type="#_x0000_t75" style="width:216.75pt;height:180pt" o:ole="">
                  <v:imagedata r:id="rId29" o:title=""/>
                </v:shape>
                <o:OLEObject Type="Embed" ProgID="PBrush" ShapeID="_x0000_i1168" DrawAspect="Content" ObjectID="_1596127808" r:id="rId30"/>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164" type="#_x0000_t75" style="width:213pt;height:180pt" o:ole="">
                  <v:imagedata r:id="rId31" o:title=""/>
                </v:shape>
                <o:OLEObject Type="Embed" ProgID="PBrush" ShapeID="_x0000_i1164" DrawAspect="Content" ObjectID="_1596127809" r:id="rId32"/>
              </w:object>
            </w:r>
          </w:p>
        </w:tc>
      </w:tr>
      <w:tr w:rsidR="007248A9" w:rsidRPr="00F653A4" w14:paraId="56BD9B16" w14:textId="77777777" w:rsidTr="00947686">
        <w:tc>
          <w:tcPr>
            <w:tcW w:w="8827" w:type="dxa"/>
            <w:gridSpan w:val="2"/>
            <w:tcBorders>
              <w:top w:val="nil"/>
              <w:left w:val="nil"/>
              <w:bottom w:val="nil"/>
              <w:right w:val="nil"/>
            </w:tcBorders>
          </w:tcPr>
          <w:p w14:paraId="77BE3329" w14:textId="067AFC62" w:rsidR="007248A9" w:rsidRPr="00F653A4" w:rsidRDefault="007248A9" w:rsidP="001C676A">
            <w:pPr>
              <w:jc w:val="center"/>
              <w:rPr>
                <w:i/>
                <w:lang w:val="pl-PL"/>
              </w:rPr>
            </w:pPr>
            <w:r w:rsidRPr="00F653A4">
              <w:rPr>
                <w:i/>
                <w:lang w:val="pl-PL"/>
              </w:rPr>
              <w:t>Rys. 4.</w:t>
            </w:r>
            <w:r>
              <w:rPr>
                <w:i/>
                <w:lang w:val="pl-PL"/>
              </w:rPr>
              <w:t>6</w:t>
            </w:r>
            <w:r w:rsidRPr="00F653A4">
              <w:rPr>
                <w:i/>
                <w:lang w:val="pl-PL"/>
              </w:rPr>
              <w:t>. Porównanie odpowiedzi a) idealnego i b) rzeczywistego regulatora P</w:t>
            </w:r>
            <w:r>
              <w:rPr>
                <w:i/>
                <w:lang w:val="pl-PL"/>
              </w:rPr>
              <w:t>ID [3]</w:t>
            </w:r>
          </w:p>
        </w:tc>
      </w:tr>
    </w:tbl>
    <w:p w14:paraId="4789EB0A" w14:textId="77777777" w:rsidR="007248A9" w:rsidRPr="001C676A" w:rsidRDefault="007248A9" w:rsidP="001C676A">
      <w:pPr>
        <w:jc w:val="both"/>
        <w:rPr>
          <w:lang w:val="pl-PL"/>
        </w:rPr>
      </w:pPr>
    </w:p>
    <w:p w14:paraId="01DF3392" w14:textId="5ECA17D0"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wartość i nachylenie do osi czasu,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404" w:name="_Toc522384135"/>
      <w:r>
        <w:rPr>
          <w:lang w:val="pl-PL"/>
        </w:rPr>
        <w:t>Dobór regulatora</w:t>
      </w:r>
      <w:bookmarkEnd w:id="404"/>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0D95092F" w:rsidR="00A45E3A" w:rsidRDefault="00A45E3A" w:rsidP="001C676A">
      <w:pPr>
        <w:jc w:val="both"/>
        <w:rPr>
          <w:lang w:val="pl-PL"/>
        </w:rPr>
      </w:pPr>
      <w:r>
        <w:rPr>
          <w:lang w:val="pl-PL"/>
        </w:rPr>
        <w:t>Wpływ poszczególnych typów regulatora na pracę układu obrazuje tabela 4.1.</w:t>
      </w:r>
    </w:p>
    <w:tbl>
      <w:tblPr>
        <w:tblStyle w:val="GridTable5Dark-Accent51"/>
        <w:tblW w:w="0" w:type="auto"/>
        <w:tblLook w:val="04A0" w:firstRow="1" w:lastRow="0" w:firstColumn="1" w:lastColumn="0" w:noHBand="0" w:noVBand="1"/>
      </w:tblPr>
      <w:tblGrid>
        <w:gridCol w:w="2155"/>
        <w:gridCol w:w="6672"/>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lastRenderedPageBreak/>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298E1A08" w14:textId="45932191" w:rsidR="00A45E3A" w:rsidRPr="001C676A" w:rsidRDefault="00FA31A7" w:rsidP="001C676A">
      <w:pPr>
        <w:jc w:val="center"/>
        <w:rPr>
          <w:i/>
          <w:lang w:val="pl-PL"/>
        </w:rPr>
      </w:pPr>
      <w:r w:rsidRPr="001C676A">
        <w:rPr>
          <w:i/>
          <w:lang w:val="pl-PL"/>
        </w:rPr>
        <w:t>Tab. 4.1. Wpływ zastosowania regulatora na przebieg sygnału</w:t>
      </w:r>
      <w:ins w:id="405" w:author="Sciga, Jakub" w:date="2018-08-18T17:29:00Z">
        <w:r w:rsidR="00947686">
          <w:rPr>
            <w:i/>
            <w:lang w:val="pl-PL"/>
          </w:rPr>
          <w:t xml:space="preserve"> [5]</w:t>
        </w:r>
      </w:ins>
    </w:p>
    <w:p w14:paraId="5CC24B81" w14:textId="10000D91" w:rsidR="00FA31A7" w:rsidRDefault="00FA31A7" w:rsidP="001C676A">
      <w:pPr>
        <w:jc w:val="both"/>
        <w:rPr>
          <w:lang w:val="pl-PL"/>
        </w:rPr>
      </w:pPr>
    </w:p>
    <w:p w14:paraId="6D152593" w14:textId="5143A3D6" w:rsidR="001C676A" w:rsidRDefault="001C676A" w:rsidP="001C676A">
      <w:pPr>
        <w:jc w:val="both"/>
        <w:rPr>
          <w:lang w:val="pl-PL"/>
        </w:rPr>
      </w:pPr>
      <w:r>
        <w:rPr>
          <w:lang w:val="pl-PL"/>
        </w:rPr>
        <w:t>Ostateczne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406" w:name="_Toc522384136"/>
      <w:r>
        <w:rPr>
          <w:lang w:val="pl-PL"/>
        </w:rPr>
        <w:t>Metody regulacji</w:t>
      </w:r>
      <w:bookmarkEnd w:id="406"/>
      <w:r>
        <w:rPr>
          <w:lang w:val="pl-PL"/>
        </w:rPr>
        <w:t xml:space="preserve"> </w:t>
      </w:r>
    </w:p>
    <w:p w14:paraId="674064CD" w14:textId="77777777" w:rsidR="00AC2324" w:rsidRDefault="00A507C7" w:rsidP="00624E56">
      <w:pPr>
        <w:ind w:firstLine="360"/>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w:t>
      </w:r>
      <w:proofErr w:type="spellStart"/>
      <w:r>
        <w:rPr>
          <w:lang w:val="pl-PL"/>
        </w:rPr>
        <w:t>Nicholsa</w:t>
      </w:r>
      <w:proofErr w:type="spellEnd"/>
      <w:r>
        <w:rPr>
          <w:lang w:val="pl-PL"/>
        </w:rPr>
        <w:t>,</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2A8DAD78" w14:textId="56B27667" w:rsidR="00A507C7" w:rsidDel="006C7AB0" w:rsidRDefault="00A507C7" w:rsidP="00624E56">
      <w:pPr>
        <w:pStyle w:val="ListParagraph"/>
        <w:numPr>
          <w:ilvl w:val="0"/>
          <w:numId w:val="13"/>
        </w:numPr>
        <w:jc w:val="both"/>
        <w:rPr>
          <w:del w:id="407" w:author="Sciga, Jakub" w:date="2018-08-18T19:17:00Z"/>
          <w:lang w:val="pl-PL"/>
        </w:rPr>
      </w:pPr>
      <w:del w:id="408" w:author="Sciga, Jakub" w:date="2018-08-18T19:17:00Z">
        <w:r w:rsidDel="006C7AB0">
          <w:rPr>
            <w:lang w:val="pl-PL"/>
          </w:rPr>
          <w:delText>Kryterium zapasu fazy,</w:delText>
        </w:r>
      </w:del>
    </w:p>
    <w:p w14:paraId="18449FAD" w14:textId="1775332C" w:rsidR="00A507C7" w:rsidDel="006C7AB0" w:rsidRDefault="00A507C7" w:rsidP="00624E56">
      <w:pPr>
        <w:pStyle w:val="ListParagraph"/>
        <w:numPr>
          <w:ilvl w:val="0"/>
          <w:numId w:val="13"/>
        </w:numPr>
        <w:jc w:val="both"/>
        <w:rPr>
          <w:del w:id="409" w:author="Sciga, Jakub" w:date="2018-08-18T19:17:00Z"/>
          <w:lang w:val="pl-PL"/>
        </w:rPr>
      </w:pPr>
      <w:del w:id="410" w:author="Sciga, Jakub" w:date="2018-08-18T19:17:00Z">
        <w:r w:rsidDel="006C7AB0">
          <w:rPr>
            <w:lang w:val="pl-PL"/>
          </w:rPr>
          <w:delText>Kryterium amplitudy rezonansowej,</w:delText>
        </w:r>
      </w:del>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411" w:name="_Toc522384137"/>
      <w:r>
        <w:rPr>
          <w:lang w:val="pl-PL"/>
        </w:rPr>
        <w:lastRenderedPageBreak/>
        <w:t>Metoda Zieglera-</w:t>
      </w:r>
      <w:proofErr w:type="spellStart"/>
      <w:r>
        <w:rPr>
          <w:lang w:val="pl-PL"/>
        </w:rPr>
        <w:t>Nicholsa</w:t>
      </w:r>
      <w:bookmarkEnd w:id="411"/>
      <w:proofErr w:type="spellEnd"/>
    </w:p>
    <w:p w14:paraId="662FA4A0" w14:textId="5F216339" w:rsidR="0031548E" w:rsidRDefault="0031548E" w:rsidP="00624E56">
      <w:pPr>
        <w:ind w:firstLine="720"/>
        <w:jc w:val="both"/>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77777777" w:rsidR="00FE754F" w:rsidRDefault="00FE754F" w:rsidP="00624E56">
      <w:pPr>
        <w:jc w:val="both"/>
        <w:rPr>
          <w:lang w:val="pl-PL"/>
        </w:rPr>
      </w:pP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25EBB42" w14:textId="0141234D" w:rsidR="001105F7" w:rsidRPr="001105F7" w:rsidRDefault="001105F7" w:rsidP="001C676A">
      <w:pPr>
        <w:jc w:val="center"/>
        <w:rPr>
          <w:i/>
          <w:lang w:val="pl-PL"/>
        </w:rPr>
      </w:pPr>
      <w:r w:rsidRPr="001105F7">
        <w:rPr>
          <w:i/>
          <w:lang w:val="pl-PL"/>
        </w:rPr>
        <w:t>Tab. 4.</w:t>
      </w:r>
      <w:r w:rsidR="00A45E3A">
        <w:rPr>
          <w:i/>
          <w:lang w:val="pl-PL"/>
        </w:rPr>
        <w:t>2</w:t>
      </w:r>
      <w:r w:rsidRPr="001105F7">
        <w:rPr>
          <w:i/>
          <w:lang w:val="pl-PL"/>
        </w:rPr>
        <w:t>. Parametry regulatora PID wg metody Zieglera-</w:t>
      </w:r>
      <w:proofErr w:type="spellStart"/>
      <w:r w:rsidRPr="001105F7">
        <w:rPr>
          <w:i/>
          <w:lang w:val="pl-PL"/>
        </w:rPr>
        <w:t>Nicholsa</w:t>
      </w:r>
      <w:proofErr w:type="spellEnd"/>
      <w:r w:rsidR="00FE754F">
        <w:rPr>
          <w:i/>
          <w:lang w:val="pl-PL"/>
        </w:rPr>
        <w:t xml:space="preserve"> [3]</w:t>
      </w:r>
    </w:p>
    <w:p w14:paraId="2742AA0C" w14:textId="77777777" w:rsidR="001105F7" w:rsidRDefault="001105F7" w:rsidP="00624E56">
      <w:pPr>
        <w:jc w:val="both"/>
        <w:rPr>
          <w:lang w:val="pl-PL"/>
        </w:rPr>
      </w:pPr>
    </w:p>
    <w:p w14:paraId="43824462" w14:textId="3AF3E7DC" w:rsidR="00FE754F" w:rsidRDefault="00FE754F" w:rsidP="00624E56">
      <w:pPr>
        <w:jc w:val="both"/>
        <w:rPr>
          <w:lang w:val="pl-PL"/>
        </w:rPr>
      </w:pPr>
      <w:r>
        <w:rPr>
          <w:lang w:val="pl-PL"/>
        </w:rPr>
        <w:t>Drugi wariant metody Zieglera-</w:t>
      </w:r>
      <w:proofErr w:type="spellStart"/>
      <w:r>
        <w:rPr>
          <w:lang w:val="pl-PL"/>
        </w:rPr>
        <w:t>Nicholsa</w:t>
      </w:r>
      <w:proofErr w:type="spellEnd"/>
      <w:r>
        <w:rPr>
          <w:lang w:val="pl-PL"/>
        </w:rPr>
        <w:t xml:space="preserve">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4.7.).</w:t>
      </w:r>
    </w:p>
    <w:p w14:paraId="77863C04" w14:textId="77777777" w:rsidR="00FE754F" w:rsidRDefault="00FE754F" w:rsidP="00D07192">
      <w:pPr>
        <w:jc w:val="center"/>
        <w:rPr>
          <w:lang w:val="pl-PL"/>
        </w:rPr>
        <w:pPrChange w:id="412" w:author="Sciga, Jakub" w:date="2018-08-18T20:03:00Z">
          <w:pPr>
            <w:jc w:val="both"/>
          </w:pPr>
        </w:pPrChange>
      </w:pPr>
      <w:r w:rsidRPr="00FE754F">
        <w:rPr>
          <w:noProof/>
        </w:rPr>
        <w:lastRenderedPageBreak/>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4A5703FF" w:rsidR="00FE754F" w:rsidRDefault="00D604B7" w:rsidP="00D07192">
      <w:pPr>
        <w:jc w:val="center"/>
        <w:rPr>
          <w:i/>
          <w:lang w:val="pl-PL"/>
        </w:rPr>
        <w:pPrChange w:id="413" w:author="Sciga, Jakub" w:date="2018-08-18T20:03:00Z">
          <w:pPr>
            <w:jc w:val="both"/>
          </w:pPr>
        </w:pPrChange>
      </w:pPr>
      <w:r w:rsidRPr="00D604B7">
        <w:rPr>
          <w:i/>
          <w:lang w:val="pl-PL"/>
        </w:rPr>
        <w:t>Rys. 4.</w:t>
      </w:r>
      <w:r w:rsidR="00FA31A7">
        <w:rPr>
          <w:i/>
          <w:lang w:val="pl-PL"/>
        </w:rPr>
        <w:t>7</w:t>
      </w:r>
      <w:r w:rsidRPr="00D604B7">
        <w:rPr>
          <w:i/>
          <w:lang w:val="pl-PL"/>
        </w:rPr>
        <w:t>. Parametry regulatora PID uzyskane z analizy odpowiedzi skokowej obiektu</w:t>
      </w:r>
    </w:p>
    <w:p w14:paraId="26AC5BC0" w14:textId="6FD8325A" w:rsidR="00DF54FE" w:rsidRDefault="00DF54FE" w:rsidP="00624E56">
      <w:pPr>
        <w:jc w:val="both"/>
        <w:rPr>
          <w:lang w:val="pl-PL"/>
        </w:rPr>
      </w:pPr>
    </w:p>
    <w:p w14:paraId="54109630" w14:textId="5BA52776" w:rsidR="001C676A" w:rsidRDefault="001C676A" w:rsidP="001C676A">
      <w:pPr>
        <w:pStyle w:val="Heading3"/>
        <w:rPr>
          <w:lang w:val="pl-PL"/>
        </w:rPr>
      </w:pPr>
      <w:bookmarkStart w:id="414" w:name="_Toc522384138"/>
      <w:r>
        <w:rPr>
          <w:lang w:val="pl-PL"/>
        </w:rPr>
        <w:t>Kryterium stabilności aperiodycznej</w:t>
      </w:r>
      <w:bookmarkEnd w:id="414"/>
    </w:p>
    <w:p w14:paraId="6740D864" w14:textId="2DA41427" w:rsidR="00947686" w:rsidRDefault="00947686" w:rsidP="00F059F0">
      <w:pPr>
        <w:ind w:firstLine="720"/>
        <w:jc w:val="both"/>
        <w:rPr>
          <w:ins w:id="415" w:author="Sciga, Jakub" w:date="2018-08-18T17:26:00Z"/>
          <w:lang w:val="pl-PL"/>
        </w:rPr>
        <w:pPrChange w:id="416" w:author="Sciga, Jakub" w:date="2018-08-18T19:22:00Z">
          <w:pPr/>
        </w:pPrChange>
      </w:pPr>
      <w:ins w:id="417" w:author="Sciga, Jakub" w:date="2018-08-18T17:23:00Z">
        <w:r>
          <w:rPr>
            <w:lang w:val="pl-PL"/>
          </w:rPr>
          <w:t>Kryterium stabilności aperiodycznej pozwala na wyznaczenie</w:t>
        </w:r>
      </w:ins>
      <w:ins w:id="418" w:author="Sciga, Jakub" w:date="2018-08-18T17:24:00Z">
        <w:r>
          <w:rPr>
            <w:lang w:val="pl-PL"/>
          </w:rPr>
          <w:t xml:space="preserve"> takiego</w:t>
        </w:r>
      </w:ins>
      <w:ins w:id="419" w:author="Sciga, Jakub" w:date="2018-08-18T17:23:00Z">
        <w:r>
          <w:rPr>
            <w:lang w:val="pl-PL"/>
          </w:rPr>
          <w:t xml:space="preserve"> wzmocnienia, </w:t>
        </w:r>
      </w:ins>
      <w:ins w:id="420" w:author="Sciga, Jakub" w:date="2018-08-18T17:24:00Z">
        <w:r>
          <w:rPr>
            <w:lang w:val="pl-PL"/>
          </w:rPr>
          <w:br/>
          <w:t>że w równaniu charakterystycznym wystąpi dominujący pierwiastek wielokrotny rzeczywisty.</w:t>
        </w:r>
      </w:ins>
      <w:ins w:id="421" w:author="Sciga, Jakub" w:date="2018-08-18T17:23:00Z">
        <w:r>
          <w:rPr>
            <w:lang w:val="pl-PL"/>
          </w:rPr>
          <w:t xml:space="preserve"> </w:t>
        </w:r>
      </w:ins>
      <w:ins w:id="422" w:author="Sciga, Jakub" w:date="2018-08-18T17:25:00Z">
        <w:r>
          <w:rPr>
            <w:lang w:val="pl-PL"/>
          </w:rPr>
          <w:t xml:space="preserve">Pierwiastek ten jest </w:t>
        </w:r>
      </w:ins>
      <w:ins w:id="423" w:author="Sciga, Jakub" w:date="2018-08-18T17:26:00Z">
        <w:r>
          <w:rPr>
            <w:lang w:val="pl-PL"/>
          </w:rPr>
          <w:t>odpowiedzialny</w:t>
        </w:r>
      </w:ins>
      <w:ins w:id="424" w:author="Sciga, Jakub" w:date="2018-08-18T17:25:00Z">
        <w:r>
          <w:rPr>
            <w:lang w:val="pl-PL"/>
          </w:rPr>
          <w:t xml:space="preserve"> za wyznaczenie odpowiedzi skokowej </w:t>
        </w:r>
      </w:ins>
      <w:ins w:id="425" w:author="Sciga, Jakub" w:date="2018-08-18T18:44:00Z">
        <w:r w:rsidR="003A7D1C">
          <w:rPr>
            <w:lang w:val="pl-PL"/>
          </w:rPr>
          <w:br/>
        </w:r>
      </w:ins>
      <w:ins w:id="426" w:author="Sciga, Jakub" w:date="2018-08-18T17:25:00Z">
        <w:r>
          <w:rPr>
            <w:lang w:val="pl-PL"/>
          </w:rPr>
          <w:t xml:space="preserve">o najkrótszym </w:t>
        </w:r>
      </w:ins>
      <w:ins w:id="427" w:author="Sciga, Jakub" w:date="2018-08-18T17:26:00Z">
        <w:r>
          <w:rPr>
            <w:lang w:val="pl-PL"/>
          </w:rPr>
          <w:t>czasie regulacji [3].</w:t>
        </w:r>
      </w:ins>
    </w:p>
    <w:p w14:paraId="6CBBB131" w14:textId="5C05CFA2" w:rsidR="00947686" w:rsidRDefault="00947686" w:rsidP="000C5F82">
      <w:pPr>
        <w:jc w:val="both"/>
        <w:rPr>
          <w:ins w:id="428" w:author="Sciga, Jakub" w:date="2018-08-18T17:31:00Z"/>
          <w:lang w:val="pl-PL"/>
        </w:rPr>
        <w:pPrChange w:id="429" w:author="Sciga, Jakub" w:date="2018-08-18T17:35:00Z">
          <w:pPr/>
        </w:pPrChange>
      </w:pPr>
      <w:ins w:id="430" w:author="Sciga, Jakub" w:date="2018-08-18T17:30:00Z">
        <w:r>
          <w:rPr>
            <w:lang w:val="pl-PL"/>
          </w:rPr>
          <w:t xml:space="preserve">W wyniku analizy </w:t>
        </w:r>
      </w:ins>
      <w:ins w:id="431" w:author="Sciga, Jakub" w:date="2018-08-18T17:31:00Z">
        <w:r>
          <w:rPr>
            <w:lang w:val="pl-PL"/>
          </w:rPr>
          <w:t>różnych</w:t>
        </w:r>
      </w:ins>
      <w:ins w:id="432" w:author="Sciga, Jakub" w:date="2018-08-18T17:30:00Z">
        <w:r>
          <w:rPr>
            <w:lang w:val="pl-PL"/>
          </w:rPr>
          <w:t xml:space="preserve"> </w:t>
        </w:r>
      </w:ins>
      <w:ins w:id="433" w:author="Sciga, Jakub" w:date="2018-08-18T17:31:00Z">
        <w:r>
          <w:rPr>
            <w:lang w:val="pl-PL"/>
          </w:rPr>
          <w:t>układów regulacji stwierdzono, że zawsze można spodziewać się co najwyżej dwukrotnego rzeczywistego pierwiastka dominującego w układzie. Wyn</w:t>
        </w:r>
        <w:r w:rsidR="000C5F82">
          <w:rPr>
            <w:lang w:val="pl-PL"/>
          </w:rPr>
          <w:t xml:space="preserve">ikają </w:t>
        </w:r>
      </w:ins>
      <w:ins w:id="434" w:author="Sciga, Jakub" w:date="2018-08-18T18:44:00Z">
        <w:r w:rsidR="003A7D1C">
          <w:rPr>
            <w:lang w:val="pl-PL"/>
          </w:rPr>
          <w:br/>
        </w:r>
      </w:ins>
      <w:ins w:id="435" w:author="Sciga, Jakub" w:date="2018-08-18T17:31:00Z">
        <w:r w:rsidR="000C5F82">
          <w:rPr>
            <w:lang w:val="pl-PL"/>
          </w:rPr>
          <w:t>z tego dwa równania [5].</w:t>
        </w:r>
      </w:ins>
    </w:p>
    <w:p w14:paraId="1A24C101" w14:textId="7823CC12" w:rsidR="00947686" w:rsidRDefault="00947686" w:rsidP="000C5F82">
      <w:pPr>
        <w:jc w:val="center"/>
        <w:rPr>
          <w:ins w:id="436" w:author="Sciga, Jakub" w:date="2018-08-18T17:32:00Z"/>
          <w:lang w:val="pl-PL"/>
        </w:rPr>
        <w:pPrChange w:id="437" w:author="Sciga, Jakub" w:date="2018-08-18T17:33:00Z">
          <w:pPr/>
        </w:pPrChange>
      </w:pPr>
      <w:ins w:id="438" w:author="Sciga, Jakub" w:date="2018-08-18T17:32:00Z">
        <w:r>
          <w:rPr>
            <w:lang w:val="pl-PL"/>
          </w:rPr>
          <w:t>1 + H(s)G(s) = 0</w:t>
        </w:r>
        <w:r>
          <w:rPr>
            <w:lang w:val="pl-PL"/>
          </w:rPr>
          <w:tab/>
        </w:r>
        <w:r>
          <w:rPr>
            <w:lang w:val="pl-PL"/>
          </w:rPr>
          <w:tab/>
        </w:r>
        <w:r>
          <w:rPr>
            <w:lang w:val="pl-PL"/>
          </w:rPr>
          <w:tab/>
        </w:r>
      </w:ins>
      <w:ins w:id="439" w:author="Sciga, Jakub" w:date="2018-08-18T17:34:00Z">
        <w:r w:rsidR="000C5F82">
          <w:rPr>
            <w:lang w:val="pl-PL"/>
          </w:rPr>
          <w:tab/>
        </w:r>
      </w:ins>
      <w:ins w:id="440" w:author="Sciga, Jakub" w:date="2018-08-18T17:32:00Z">
        <w:r>
          <w:rPr>
            <w:lang w:val="pl-PL"/>
          </w:rPr>
          <w:t>(4.9)</w:t>
        </w:r>
      </w:ins>
    </w:p>
    <w:p w14:paraId="55FCA767" w14:textId="3DC1333D" w:rsidR="00947686" w:rsidRDefault="00947686" w:rsidP="000C5F82">
      <w:pPr>
        <w:jc w:val="center"/>
        <w:rPr>
          <w:ins w:id="441" w:author="Sciga, Jakub" w:date="2018-08-18T17:33:00Z"/>
          <w:rFonts w:eastAsiaTheme="minorEastAsia"/>
          <w:lang w:val="pl-PL"/>
        </w:rPr>
        <w:pPrChange w:id="442" w:author="Sciga, Jakub" w:date="2018-08-18T17:36:00Z">
          <w:pPr/>
        </w:pPrChange>
      </w:pPr>
      <m:oMath>
        <m:f>
          <m:fPr>
            <m:ctrlPr>
              <w:ins w:id="443" w:author="Sciga, Jakub" w:date="2018-08-18T17:33:00Z">
                <w:rPr>
                  <w:rFonts w:ascii="Cambria Math" w:hAnsi="Cambria Math"/>
                  <w:lang w:val="pl-PL"/>
                </w:rPr>
              </w:ins>
            </m:ctrlPr>
          </m:fPr>
          <m:num>
            <m:r>
              <w:ins w:id="444" w:author="Sciga, Jakub" w:date="2018-08-18T17:33:00Z">
                <w:rPr>
                  <w:rFonts w:ascii="Cambria Math" w:hAnsi="Cambria Math"/>
                </w:rPr>
                <m:t>d</m:t>
              </w:ins>
            </m:r>
          </m:num>
          <m:den>
            <m:r>
              <w:ins w:id="445" w:author="Sciga, Jakub" w:date="2018-08-18T17:33:00Z">
                <m:rPr>
                  <m:sty m:val="p"/>
                </m:rPr>
                <w:rPr>
                  <w:rFonts w:ascii="Cambria Math" w:hAnsi="Cambria Math"/>
                  <w:lang w:val="pl-PL"/>
                </w:rPr>
                <m:t>d</m:t>
              </w:ins>
            </m:r>
            <m:r>
              <w:ins w:id="446" w:author="Sciga, Jakub" w:date="2018-08-18T17:33:00Z">
                <w:rPr>
                  <w:rFonts w:ascii="Cambria Math" w:hAnsi="Cambria Math"/>
                </w:rPr>
                <m:t>s</m:t>
              </w:ins>
            </m:r>
          </m:den>
        </m:f>
      </m:oMath>
      <w:ins w:id="447" w:author="Sciga, Jakub" w:date="2018-08-18T17:33:00Z">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ins>
      <w:ins w:id="448" w:author="Sciga, Jakub" w:date="2018-08-18T17:34:00Z">
        <w:r w:rsidR="000C5F82">
          <w:rPr>
            <w:rFonts w:eastAsiaTheme="minorEastAsia"/>
            <w:lang w:val="pl-PL"/>
          </w:rPr>
          <w:tab/>
        </w:r>
      </w:ins>
      <w:ins w:id="449" w:author="Sciga, Jakub" w:date="2018-08-18T17:33:00Z">
        <w:r w:rsidR="000C5F82">
          <w:rPr>
            <w:rFonts w:eastAsiaTheme="minorEastAsia"/>
            <w:lang w:val="pl-PL"/>
          </w:rPr>
          <w:t>(5.0)</w:t>
        </w:r>
      </w:ins>
    </w:p>
    <w:p w14:paraId="22116621" w14:textId="6BE043F1" w:rsidR="000C5F82" w:rsidRDefault="000C5F82" w:rsidP="001C676A">
      <w:pPr>
        <w:rPr>
          <w:ins w:id="450" w:author="Sciga, Jakub" w:date="2018-08-18T17:34:00Z"/>
          <w:lang w:val="pl-PL"/>
        </w:rPr>
      </w:pPr>
    </w:p>
    <w:p w14:paraId="159B5B35" w14:textId="7CA686BB" w:rsidR="000C5F82" w:rsidRDefault="000C5F82" w:rsidP="000C5F82">
      <w:pPr>
        <w:jc w:val="both"/>
        <w:rPr>
          <w:lang w:val="pl-PL"/>
        </w:rPr>
        <w:pPrChange w:id="451" w:author="Sciga, Jakub" w:date="2018-08-18T17:35:00Z">
          <w:pPr/>
        </w:pPrChange>
      </w:pPr>
      <w:ins w:id="452" w:author="Sciga, Jakub" w:date="2018-08-18T17:34:00Z">
        <w:r>
          <w:rPr>
            <w:lang w:val="pl-PL"/>
          </w:rPr>
          <w:t xml:space="preserve">Drugie </w:t>
        </w:r>
      </w:ins>
      <w:ins w:id="453" w:author="Sciga, Jakub" w:date="2018-08-18T17:35:00Z">
        <w:r>
          <w:rPr>
            <w:lang w:val="pl-PL"/>
          </w:rPr>
          <w:t>równanie</w:t>
        </w:r>
      </w:ins>
      <w:ins w:id="454" w:author="Sciga, Jakub" w:date="2018-08-18T17:34:00Z">
        <w:r>
          <w:rPr>
            <w:lang w:val="pl-PL"/>
          </w:rPr>
          <w:t xml:space="preserve"> (5.0) służy zazwyczaj do wyznaczenia </w:t>
        </w:r>
      </w:ins>
      <w:ins w:id="455" w:author="Sciga, Jakub" w:date="2018-08-18T17:35:00Z">
        <w:r>
          <w:rPr>
            <w:lang w:val="pl-PL"/>
          </w:rPr>
          <w:t>poszukiwanego</w:t>
        </w:r>
      </w:ins>
      <w:ins w:id="456" w:author="Sciga, Jakub" w:date="2018-08-18T17:34:00Z">
        <w:r>
          <w:rPr>
            <w:lang w:val="pl-PL"/>
          </w:rPr>
          <w:t xml:space="preserve"> pierwiastka, </w:t>
        </w:r>
      </w:ins>
      <w:ins w:id="457" w:author="Sciga, Jakub" w:date="2018-08-18T17:35:00Z">
        <w:r>
          <w:rPr>
            <w:lang w:val="pl-PL"/>
          </w:rPr>
          <w:br/>
        </w:r>
      </w:ins>
      <w:ins w:id="458" w:author="Sciga, Jakub" w:date="2018-08-18T17:34:00Z">
        <w:r>
          <w:rPr>
            <w:lang w:val="pl-PL"/>
          </w:rPr>
          <w:t>a pierwsze (4.9) do określenia wymaganego wzmocnienia.</w:t>
        </w:r>
      </w:ins>
    </w:p>
    <w:p w14:paraId="76FF6790" w14:textId="77777777" w:rsidR="001C676A" w:rsidRPr="001C676A" w:rsidRDefault="001C676A" w:rsidP="000C5F82">
      <w:pPr>
        <w:jc w:val="both"/>
        <w:rPr>
          <w:lang w:val="pl-PL"/>
        </w:rPr>
        <w:pPrChange w:id="459" w:author="Sciga, Jakub" w:date="2018-08-18T17:35:00Z">
          <w:pPr/>
        </w:pPrChange>
      </w:pPr>
    </w:p>
    <w:p w14:paraId="0E692867" w14:textId="2C3E6540" w:rsidR="001C676A" w:rsidRDefault="001C676A" w:rsidP="000C5F82">
      <w:pPr>
        <w:pStyle w:val="Heading3"/>
        <w:jc w:val="both"/>
        <w:rPr>
          <w:lang w:val="pl-PL"/>
        </w:rPr>
        <w:pPrChange w:id="460" w:author="Sciga, Jakub" w:date="2018-08-18T17:35:00Z">
          <w:pPr>
            <w:pStyle w:val="Heading3"/>
          </w:pPr>
        </w:pPrChange>
      </w:pPr>
      <w:bookmarkStart w:id="461" w:name="_Toc522384139"/>
      <w:r>
        <w:rPr>
          <w:lang w:val="pl-PL"/>
        </w:rPr>
        <w:lastRenderedPageBreak/>
        <w:t>Kryterium miejsca geometrycznego pierwiastków</w:t>
      </w:r>
      <w:bookmarkEnd w:id="461"/>
    </w:p>
    <w:p w14:paraId="70BF1ECA" w14:textId="7DE4C891" w:rsidR="001C676A" w:rsidRDefault="003A7D1C" w:rsidP="00F059F0">
      <w:pPr>
        <w:ind w:firstLine="720"/>
        <w:jc w:val="both"/>
        <w:rPr>
          <w:ins w:id="462" w:author="Sciga, Jakub" w:date="2018-08-18T18:45:00Z"/>
          <w:lang w:val="pl-PL"/>
        </w:rPr>
        <w:pPrChange w:id="463" w:author="Sciga, Jakub" w:date="2018-08-18T19:22:00Z">
          <w:pPr/>
        </w:pPrChange>
      </w:pPr>
      <w:ins w:id="464" w:author="Sciga, Jakub" w:date="2018-08-18T18:39:00Z">
        <w:r>
          <w:rPr>
            <w:lang w:val="pl-PL"/>
          </w:rPr>
          <w:t>Miejsce geometryczne pierwiastków pozwala równania charakterystycznego pozwala na wyznaczenie wymaganego</w:t>
        </w:r>
      </w:ins>
      <w:ins w:id="465" w:author="Sciga, Jakub" w:date="2018-08-18T18:40:00Z">
        <w:r>
          <w:rPr>
            <w:lang w:val="pl-PL"/>
          </w:rPr>
          <w:t xml:space="preserve"> wzmocnienia, tak aby spełnić zapas stabilności wyrażony za pomocą liczy tłumienia dominujących pierwiastków zespolonych równania </w:t>
        </w:r>
      </w:ins>
      <w:ins w:id="466" w:author="Sciga, Jakub" w:date="2018-08-18T18:43:00Z">
        <w:r>
          <w:rPr>
            <w:lang w:val="pl-PL"/>
          </w:rPr>
          <w:t>charakterystycznego</w:t>
        </w:r>
      </w:ins>
      <w:ins w:id="467" w:author="Sciga, Jakub" w:date="2018-08-18T18:40:00Z">
        <w:r>
          <w:rPr>
            <w:lang w:val="pl-PL"/>
          </w:rPr>
          <w:t xml:space="preserve"> </w:t>
        </w:r>
      </w:ins>
      <w:ins w:id="468" w:author="Sciga, Jakub" w:date="2018-08-18T18:43:00Z">
        <w:r>
          <w:rPr>
            <w:lang w:val="pl-PL"/>
          </w:rPr>
          <w:t xml:space="preserve">lub przy aperiodycznym warunku syntezy, czyli zerowym </w:t>
        </w:r>
      </w:ins>
      <w:ins w:id="469" w:author="Sciga, Jakub" w:date="2018-08-18T18:45:00Z">
        <w:r>
          <w:rPr>
            <w:lang w:val="pl-PL"/>
          </w:rPr>
          <w:t>przeregulowaniu</w:t>
        </w:r>
      </w:ins>
      <w:ins w:id="470" w:author="Sciga, Jakub" w:date="2018-08-18T18:43:00Z">
        <w:r>
          <w:rPr>
            <w:lang w:val="pl-PL"/>
          </w:rPr>
          <w:t xml:space="preserve"> </w:t>
        </w:r>
      </w:ins>
      <w:ins w:id="471" w:author="Sciga, Jakub" w:date="2018-08-18T18:45:00Z">
        <w:r>
          <w:rPr>
            <w:lang w:val="pl-PL"/>
          </w:rPr>
          <w:t>charakterystyki</w:t>
        </w:r>
      </w:ins>
      <w:ins w:id="472" w:author="Sciga, Jakub" w:date="2018-08-18T18:43:00Z">
        <w:r>
          <w:rPr>
            <w:lang w:val="pl-PL"/>
          </w:rPr>
          <w:t xml:space="preserve"> skokowej.</w:t>
        </w:r>
      </w:ins>
    </w:p>
    <w:p w14:paraId="4CEF68DF" w14:textId="74BA2FA3" w:rsidR="003A7D1C" w:rsidRDefault="003A7D1C" w:rsidP="00585B3D">
      <w:pPr>
        <w:jc w:val="both"/>
        <w:rPr>
          <w:lang w:val="pl-PL"/>
        </w:rPr>
        <w:pPrChange w:id="473" w:author="Sciga, Jakub" w:date="2018-08-18T18:52:00Z">
          <w:pPr/>
        </w:pPrChange>
      </w:pPr>
      <w:ins w:id="474" w:author="Sciga, Jakub" w:date="2018-08-18T18:45:00Z">
        <w:r>
          <w:rPr>
            <w:lang w:val="pl-PL"/>
          </w:rPr>
          <w:t>Metoda polega na zaznaczeniu na wykresie miejsca geometrycznego pierwiastków na podstawie znanej transmitancji i wyznaczeniu odpowiedniego współczynnika czułości statycznej.</w:t>
        </w:r>
      </w:ins>
    </w:p>
    <w:p w14:paraId="19E583E4" w14:textId="77777777" w:rsidR="001C676A" w:rsidRPr="001C676A" w:rsidDel="00585B3D" w:rsidRDefault="001C676A" w:rsidP="00585B3D">
      <w:pPr>
        <w:jc w:val="both"/>
        <w:rPr>
          <w:del w:id="475" w:author="Sciga, Jakub" w:date="2018-08-18T18:51:00Z"/>
          <w:lang w:val="pl-PL"/>
        </w:rPr>
        <w:pPrChange w:id="476" w:author="Sciga, Jakub" w:date="2018-08-18T18:52:00Z">
          <w:pPr/>
        </w:pPrChange>
      </w:pPr>
    </w:p>
    <w:p w14:paraId="2C1A8166" w14:textId="259BCB1C" w:rsidR="001C676A" w:rsidDel="00585B3D" w:rsidRDefault="001C676A" w:rsidP="00585B3D">
      <w:pPr>
        <w:pStyle w:val="Heading3"/>
        <w:jc w:val="both"/>
        <w:rPr>
          <w:del w:id="477" w:author="Sciga, Jakub" w:date="2018-08-18T18:51:00Z"/>
          <w:lang w:val="pl-PL"/>
        </w:rPr>
        <w:pPrChange w:id="478" w:author="Sciga, Jakub" w:date="2018-08-18T18:52:00Z">
          <w:pPr>
            <w:pStyle w:val="Heading3"/>
          </w:pPr>
        </w:pPrChange>
      </w:pPr>
      <w:del w:id="479" w:author="Sciga, Jakub" w:date="2018-08-18T18:51:00Z">
        <w:r w:rsidDel="00585B3D">
          <w:rPr>
            <w:lang w:val="pl-PL"/>
          </w:rPr>
          <w:delText>Kryterium zapasu fazy</w:delText>
        </w:r>
      </w:del>
    </w:p>
    <w:p w14:paraId="05FC55C7" w14:textId="64CBBA3A" w:rsidR="001C676A" w:rsidDel="00585B3D" w:rsidRDefault="001C676A" w:rsidP="00585B3D">
      <w:pPr>
        <w:jc w:val="both"/>
        <w:rPr>
          <w:del w:id="480" w:author="Sciga, Jakub" w:date="2018-08-18T18:51:00Z"/>
          <w:lang w:val="pl-PL"/>
        </w:rPr>
        <w:pPrChange w:id="481" w:author="Sciga, Jakub" w:date="2018-08-18T18:52:00Z">
          <w:pPr/>
        </w:pPrChange>
      </w:pPr>
    </w:p>
    <w:p w14:paraId="33746E31" w14:textId="76B420BA" w:rsidR="001C676A" w:rsidRPr="001C676A" w:rsidDel="00585B3D" w:rsidRDefault="001C676A" w:rsidP="00585B3D">
      <w:pPr>
        <w:jc w:val="both"/>
        <w:rPr>
          <w:del w:id="482" w:author="Sciga, Jakub" w:date="2018-08-18T18:51:00Z"/>
          <w:lang w:val="pl-PL"/>
        </w:rPr>
        <w:pPrChange w:id="483" w:author="Sciga, Jakub" w:date="2018-08-18T18:52:00Z">
          <w:pPr/>
        </w:pPrChange>
      </w:pPr>
    </w:p>
    <w:p w14:paraId="7DAB20DF" w14:textId="775881B8" w:rsidR="001C676A" w:rsidDel="00585B3D" w:rsidRDefault="001C676A" w:rsidP="00585B3D">
      <w:pPr>
        <w:pStyle w:val="Heading3"/>
        <w:jc w:val="both"/>
        <w:rPr>
          <w:del w:id="484" w:author="Sciga, Jakub" w:date="2018-08-18T18:51:00Z"/>
          <w:lang w:val="pl-PL"/>
        </w:rPr>
        <w:pPrChange w:id="485" w:author="Sciga, Jakub" w:date="2018-08-18T18:52:00Z">
          <w:pPr>
            <w:pStyle w:val="Heading3"/>
          </w:pPr>
        </w:pPrChange>
      </w:pPr>
      <w:del w:id="486" w:author="Sciga, Jakub" w:date="2018-08-18T18:51:00Z">
        <w:r w:rsidDel="00585B3D">
          <w:rPr>
            <w:lang w:val="pl-PL"/>
          </w:rPr>
          <w:delText>Kryterium amplitudy rezonansowej</w:delText>
        </w:r>
      </w:del>
    </w:p>
    <w:p w14:paraId="17E799BC" w14:textId="0B8BE688" w:rsidR="001C676A" w:rsidDel="00585B3D" w:rsidRDefault="001C676A" w:rsidP="00585B3D">
      <w:pPr>
        <w:jc w:val="both"/>
        <w:rPr>
          <w:del w:id="487" w:author="Sciga, Jakub" w:date="2018-08-18T18:52:00Z"/>
          <w:lang w:val="pl-PL"/>
        </w:rPr>
        <w:pPrChange w:id="488" w:author="Sciga, Jakub" w:date="2018-08-18T18:52:00Z">
          <w:pPr/>
        </w:pPrChange>
      </w:pPr>
    </w:p>
    <w:p w14:paraId="665916E3" w14:textId="77777777" w:rsidR="001C676A" w:rsidRPr="001C676A" w:rsidRDefault="001C676A" w:rsidP="00585B3D">
      <w:pPr>
        <w:jc w:val="both"/>
        <w:rPr>
          <w:lang w:val="pl-PL"/>
        </w:rPr>
        <w:pPrChange w:id="489" w:author="Sciga, Jakub" w:date="2018-08-18T18:52:00Z">
          <w:pPr/>
        </w:pPrChange>
      </w:pPr>
    </w:p>
    <w:p w14:paraId="3D938008" w14:textId="2B655A08" w:rsidR="001C676A" w:rsidRDefault="001C676A" w:rsidP="00585B3D">
      <w:pPr>
        <w:pStyle w:val="Heading3"/>
        <w:jc w:val="both"/>
        <w:rPr>
          <w:ins w:id="490" w:author="Sciga, Jakub" w:date="2018-08-18T18:52:00Z"/>
          <w:lang w:val="pl-PL"/>
        </w:rPr>
        <w:pPrChange w:id="491" w:author="Sciga, Jakub" w:date="2018-08-18T18:52:00Z">
          <w:pPr>
            <w:pStyle w:val="Heading3"/>
          </w:pPr>
        </w:pPrChange>
      </w:pPr>
      <w:bookmarkStart w:id="492" w:name="_Toc522384140"/>
      <w:r>
        <w:rPr>
          <w:lang w:val="pl-PL"/>
        </w:rPr>
        <w:t>Całkowe wskaźniki jakości</w:t>
      </w:r>
      <w:bookmarkEnd w:id="492"/>
    </w:p>
    <w:p w14:paraId="6A3BC017" w14:textId="46A14953" w:rsidR="00585B3D" w:rsidRDefault="006C7AB0" w:rsidP="00F059F0">
      <w:pPr>
        <w:ind w:firstLine="360"/>
        <w:jc w:val="both"/>
        <w:rPr>
          <w:ins w:id="493" w:author="Sciga, Jakub" w:date="2018-08-18T19:21:00Z"/>
          <w:lang w:val="pl-PL"/>
        </w:rPr>
        <w:pPrChange w:id="494" w:author="Sciga, Jakub" w:date="2018-08-18T19:22:00Z">
          <w:pPr>
            <w:pStyle w:val="Heading3"/>
          </w:pPr>
        </w:pPrChange>
      </w:pPr>
      <w:ins w:id="495" w:author="Sciga, Jakub" w:date="2018-08-18T19:17:00Z">
        <w:r>
          <w:rPr>
            <w:lang w:val="pl-PL"/>
          </w:rPr>
          <w:t xml:space="preserve">Całkowe wskaźniki jakości </w:t>
        </w:r>
      </w:ins>
      <w:ins w:id="496" w:author="Sciga, Jakub" w:date="2018-08-18T19:20:00Z">
        <w:r w:rsidR="00F059F0">
          <w:rPr>
            <w:lang w:val="pl-PL"/>
          </w:rPr>
          <w:t xml:space="preserve">służą do określenia jakości przyjętego sterowania. </w:t>
        </w:r>
      </w:ins>
      <w:ins w:id="497" w:author="Sciga, Jakub" w:date="2018-08-18T19:21:00Z">
        <w:r w:rsidR="00F059F0">
          <w:rPr>
            <w:lang w:val="pl-PL"/>
          </w:rPr>
          <w:t>Opisane niżej wskaźniki dotyczą uchybu, który reprezentuje straty energetyczne układu regulacji [3].</w:t>
        </w:r>
      </w:ins>
    </w:p>
    <w:p w14:paraId="3486D36A" w14:textId="5639D28B" w:rsidR="00F059F0" w:rsidRDefault="00C24421" w:rsidP="00585B3D">
      <w:pPr>
        <w:jc w:val="both"/>
        <w:rPr>
          <w:ins w:id="498" w:author="Sciga, Jakub" w:date="2018-08-18T19:28:00Z"/>
          <w:lang w:val="pl-PL"/>
        </w:rPr>
        <w:pPrChange w:id="499" w:author="Sciga, Jakub" w:date="2018-08-18T18:52:00Z">
          <w:pPr>
            <w:pStyle w:val="Heading3"/>
          </w:pPr>
        </w:pPrChange>
      </w:pPr>
      <w:ins w:id="500" w:author="Sciga, Jakub" w:date="2018-08-18T19:34:00Z">
        <w:r>
          <w:rPr>
            <w:lang w:val="pl-PL"/>
          </w:rPr>
          <w:t>P</w:t>
        </w:r>
      </w:ins>
      <w:ins w:id="501" w:author="Sciga, Jakub" w:date="2018-08-18T19:28:00Z">
        <w:r w:rsidR="00F059F0">
          <w:rPr>
            <w:lang w:val="pl-PL"/>
          </w:rPr>
          <w:t>odstawowy</w:t>
        </w:r>
      </w:ins>
      <w:ins w:id="502" w:author="Sciga, Jakub" w:date="2018-08-18T19:34:00Z">
        <w:r>
          <w:rPr>
            <w:lang w:val="pl-PL"/>
          </w:rPr>
          <w:t>mi</w:t>
        </w:r>
      </w:ins>
      <w:ins w:id="503" w:author="Sciga, Jakub" w:date="2018-08-18T19:28:00Z">
        <w:r w:rsidR="00F059F0">
          <w:rPr>
            <w:lang w:val="pl-PL"/>
          </w:rPr>
          <w:t xml:space="preserve"> </w:t>
        </w:r>
        <w:r>
          <w:rPr>
            <w:lang w:val="pl-PL"/>
          </w:rPr>
          <w:t>wskaźnikami całkow</w:t>
        </w:r>
      </w:ins>
      <w:ins w:id="504" w:author="Sciga, Jakub" w:date="2018-08-18T19:34:00Z">
        <w:r>
          <w:rPr>
            <w:lang w:val="pl-PL"/>
          </w:rPr>
          <w:t>ymi są</w:t>
        </w:r>
      </w:ins>
      <w:ins w:id="505" w:author="Sciga, Jakub" w:date="2018-08-18T19:28:00Z">
        <w:r w:rsidR="00F059F0">
          <w:rPr>
            <w:lang w:val="pl-PL"/>
          </w:rPr>
          <w:t>:</w:t>
        </w:r>
      </w:ins>
    </w:p>
    <w:p w14:paraId="4A50EC51" w14:textId="61F1F749" w:rsidR="00F059F0" w:rsidRDefault="00C24421" w:rsidP="00F059F0">
      <w:pPr>
        <w:pStyle w:val="ListParagraph"/>
        <w:numPr>
          <w:ilvl w:val="0"/>
          <w:numId w:val="36"/>
        </w:numPr>
        <w:jc w:val="both"/>
        <w:rPr>
          <w:ins w:id="506" w:author="Sciga, Jakub" w:date="2018-08-18T19:39:00Z"/>
          <w:lang w:val="pl-PL"/>
        </w:rPr>
        <w:pPrChange w:id="507" w:author="Sciga, Jakub" w:date="2018-08-18T19:29:00Z">
          <w:pPr>
            <w:pStyle w:val="Heading3"/>
          </w:pPr>
        </w:pPrChange>
      </w:pPr>
      <w:ins w:id="508" w:author="Sciga, Jakub" w:date="2018-08-18T19:34:00Z">
        <w:r>
          <w:rPr>
            <w:lang w:val="pl-PL"/>
          </w:rPr>
          <w:t xml:space="preserve">Całka z sygnału uchybu </w:t>
        </w:r>
      </w:ins>
      <w:ins w:id="509" w:author="Sciga, Jakub" w:date="2018-08-18T19:35:00Z">
        <w:r>
          <w:rPr>
            <w:lang w:val="pl-PL"/>
          </w:rPr>
          <w:t>–</w:t>
        </w:r>
      </w:ins>
      <w:ins w:id="510" w:author="Sciga, Jakub" w:date="2018-08-18T19:34:00Z">
        <w:r>
          <w:rPr>
            <w:lang w:val="pl-PL"/>
          </w:rPr>
          <w:t xml:space="preserve"> stosowana,</w:t>
        </w:r>
      </w:ins>
      <w:ins w:id="511" w:author="Sciga, Jakub" w:date="2018-08-18T19:35:00Z">
        <w:r>
          <w:rPr>
            <w:lang w:val="pl-PL"/>
          </w:rPr>
          <w:t xml:space="preserve"> </w:t>
        </w:r>
      </w:ins>
      <w:ins w:id="512" w:author="Sciga, Jakub" w:date="2018-08-18T19:39:00Z">
        <w:r>
          <w:rPr>
            <w:lang w:val="pl-PL"/>
          </w:rPr>
          <w:t>gdy</w:t>
        </w:r>
      </w:ins>
      <w:ins w:id="513" w:author="Sciga, Jakub" w:date="2018-08-18T19:35:00Z">
        <w:r>
          <w:rPr>
            <w:lang w:val="pl-PL"/>
          </w:rPr>
          <w:t xml:space="preserve"> uchyb nie zmienia znaku, a straty są proporcjonalne do uchybu</w:t>
        </w:r>
      </w:ins>
    </w:p>
    <w:p w14:paraId="1AA8A62E" w14:textId="137ED426" w:rsidR="00C24421" w:rsidRPr="00660BB1" w:rsidRDefault="00660BB1" w:rsidP="00660BB1">
      <w:pPr>
        <w:jc w:val="center"/>
        <w:rPr>
          <w:ins w:id="514" w:author="Sciga, Jakub" w:date="2018-08-18T19:43:00Z"/>
          <w:rFonts w:eastAsiaTheme="minorEastAsia"/>
          <w:rPrChange w:id="515" w:author="Sciga, Jakub" w:date="2018-08-18T19:43:00Z">
            <w:rPr>
              <w:ins w:id="516" w:author="Sciga, Jakub" w:date="2018-08-18T19:43:00Z"/>
              <w:rFonts w:ascii="Cambria Math" w:hAnsi="Cambria Math"/>
              <w:i/>
            </w:rPr>
          </w:rPrChange>
        </w:rPr>
        <w:pPrChange w:id="517" w:author="Sciga, Jakub" w:date="2018-08-18T19:44:00Z">
          <w:pPr>
            <w:pStyle w:val="Heading3"/>
          </w:pPr>
        </w:pPrChange>
      </w:pPr>
      <m:oMath>
        <m:sSub>
          <m:sSubPr>
            <m:ctrlPr>
              <w:ins w:id="518" w:author="Sciga, Jakub" w:date="2018-08-18T19:42:00Z">
                <w:rPr>
                  <w:rFonts w:ascii="Cambria Math" w:hAnsi="Cambria Math"/>
                  <w:i/>
                </w:rPr>
              </w:ins>
            </m:ctrlPr>
          </m:sSubPr>
          <m:e>
            <m:r>
              <w:ins w:id="519" w:author="Sciga, Jakub" w:date="2018-08-18T19:42:00Z">
                <w:rPr>
                  <w:rFonts w:ascii="Cambria Math" w:hAnsi="Cambria Math"/>
                </w:rPr>
                <m:t>I</m:t>
              </w:ins>
            </m:r>
          </m:e>
          <m:sub>
            <m:r>
              <w:ins w:id="520" w:author="Sciga, Jakub" w:date="2018-08-18T19:43:00Z">
                <w:rPr>
                  <w:rFonts w:ascii="Cambria Math" w:hAnsi="Cambria Math"/>
                </w:rPr>
                <m:t>I</m:t>
              </w:ins>
            </m:r>
          </m:sub>
        </m:sSub>
        <m:r>
          <w:ins w:id="521" w:author="Sciga, Jakub" w:date="2018-08-18T19:43:00Z">
            <w:rPr>
              <w:rFonts w:ascii="Cambria Math" w:hAnsi="Cambria Math"/>
            </w:rPr>
            <m:t>=</m:t>
          </w:ins>
        </m:r>
        <m:nary>
          <m:naryPr>
            <m:ctrlPr>
              <w:ins w:id="522" w:author="Sciga, Jakub" w:date="2018-08-18T19:41:00Z">
                <w:rPr>
                  <w:rFonts w:ascii="Cambria Math" w:hAnsi="Cambria Math"/>
                  <w:i/>
                </w:rPr>
              </w:ins>
            </m:ctrlPr>
          </m:naryPr>
          <m:sub>
            <m:r>
              <w:ins w:id="523" w:author="Sciga, Jakub" w:date="2018-08-18T19:42:00Z">
                <w:rPr>
                  <w:rFonts w:ascii="Cambria Math" w:hAnsi="Cambria Math"/>
                </w:rPr>
                <m:t>0</m:t>
              </w:ins>
            </m:r>
          </m:sub>
          <m:sup>
            <m:r>
              <w:ins w:id="524" w:author="Sciga, Jakub" w:date="2018-08-18T19:41:00Z">
                <w:rPr>
                  <w:rFonts w:ascii="Cambria Math" w:hAnsi="Cambria Math"/>
                </w:rPr>
                <m:t>∞</m:t>
              </w:ins>
            </m:r>
          </m:sup>
          <m:e>
            <m:sSub>
              <m:sSubPr>
                <m:ctrlPr>
                  <w:ins w:id="525" w:author="Sciga, Jakub" w:date="2018-08-18T19:43:00Z">
                    <w:rPr>
                      <w:rFonts w:ascii="Cambria Math" w:hAnsi="Cambria Math"/>
                      <w:i/>
                    </w:rPr>
                  </w:ins>
                </m:ctrlPr>
              </m:sSubPr>
              <m:e>
                <m:r>
                  <w:ins w:id="526" w:author="Sciga, Jakub" w:date="2018-08-18T19:43:00Z">
                    <w:rPr>
                      <w:rFonts w:ascii="Cambria Math" w:hAnsi="Cambria Math"/>
                    </w:rPr>
                    <m:t>ε</m:t>
                  </w:ins>
                </m:r>
              </m:e>
              <m:sub>
                <m:r>
                  <w:ins w:id="527" w:author="Sciga, Jakub" w:date="2018-08-18T19:44:00Z">
                    <w:rPr>
                      <w:rFonts w:ascii="Cambria Math" w:hAnsi="Cambria Math"/>
                    </w:rPr>
                    <m:t>p</m:t>
                  </w:ins>
                </m:r>
              </m:sub>
            </m:sSub>
            <m:r>
              <w:ins w:id="528" w:author="Sciga, Jakub" w:date="2018-08-18T19:44:00Z">
                <w:rPr>
                  <w:rFonts w:ascii="Cambria Math" w:hAnsi="Cambria Math"/>
                </w:rPr>
                <m:t>(t)</m:t>
              </w:ins>
            </m:r>
            <m:r>
              <w:ins w:id="529" w:author="Sciga, Jakub" w:date="2018-08-18T19:43:00Z">
                <w:rPr>
                  <w:rFonts w:ascii="Cambria Math" w:hAnsi="Cambria Math"/>
                </w:rPr>
                <m:t>dt</m:t>
              </w:ins>
            </m:r>
          </m:e>
        </m:nary>
      </m:oMath>
      <w:ins w:id="530" w:author="Sciga, Jakub" w:date="2018-08-18T19:44:00Z">
        <w:r>
          <w:rPr>
            <w:rFonts w:eastAsiaTheme="minorEastAsia"/>
          </w:rPr>
          <w:tab/>
        </w:r>
        <w:r>
          <w:rPr>
            <w:rFonts w:eastAsiaTheme="minorEastAsia"/>
          </w:rPr>
          <w:tab/>
        </w:r>
        <w:r>
          <w:rPr>
            <w:rFonts w:eastAsiaTheme="minorEastAsia"/>
          </w:rPr>
          <w:tab/>
        </w:r>
        <w:r>
          <w:rPr>
            <w:rFonts w:eastAsiaTheme="minorEastAsia"/>
          </w:rPr>
          <w:tab/>
          <w:t>(5.1)</w:t>
        </w:r>
      </w:ins>
    </w:p>
    <w:p w14:paraId="321ED2DD" w14:textId="77777777" w:rsidR="00660BB1" w:rsidRPr="00660BB1" w:rsidRDefault="00660BB1" w:rsidP="00660BB1">
      <w:pPr>
        <w:rPr>
          <w:ins w:id="531" w:author="Sciga, Jakub" w:date="2018-08-18T19:35:00Z"/>
          <w:rFonts w:eastAsiaTheme="minorEastAsia"/>
          <w:lang w:val="pl-PL"/>
          <w:rPrChange w:id="532" w:author="Sciga, Jakub" w:date="2018-08-18T19:43:00Z">
            <w:rPr>
              <w:ins w:id="533" w:author="Sciga, Jakub" w:date="2018-08-18T19:35:00Z"/>
              <w:lang w:val="pl-PL"/>
            </w:rPr>
          </w:rPrChange>
        </w:rPr>
        <w:pPrChange w:id="534" w:author="Sciga, Jakub" w:date="2018-08-18T19:43:00Z">
          <w:pPr>
            <w:pStyle w:val="Heading3"/>
          </w:pPr>
        </w:pPrChange>
      </w:pPr>
    </w:p>
    <w:p w14:paraId="604CA91E" w14:textId="692DB82B" w:rsidR="00660BB1" w:rsidRPr="00660BB1" w:rsidRDefault="00C24421" w:rsidP="00660BB1">
      <w:pPr>
        <w:pStyle w:val="ListParagraph"/>
        <w:numPr>
          <w:ilvl w:val="0"/>
          <w:numId w:val="36"/>
        </w:numPr>
        <w:jc w:val="both"/>
        <w:rPr>
          <w:ins w:id="535" w:author="Sciga, Jakub" w:date="2018-08-18T19:39:00Z"/>
          <w:lang w:val="pl-PL"/>
          <w:rPrChange w:id="536" w:author="Sciga, Jakub" w:date="2018-08-18T19:45:00Z">
            <w:rPr>
              <w:ins w:id="537" w:author="Sciga, Jakub" w:date="2018-08-18T19:39:00Z"/>
              <w:lang w:val="pl-PL"/>
            </w:rPr>
          </w:rPrChange>
        </w:rPr>
        <w:pPrChange w:id="538" w:author="Sciga, Jakub" w:date="2018-08-18T19:45:00Z">
          <w:pPr>
            <w:pStyle w:val="Heading3"/>
          </w:pPr>
        </w:pPrChange>
      </w:pPr>
      <w:ins w:id="539" w:author="Sciga, Jakub" w:date="2018-08-18T19:35:00Z">
        <w:r>
          <w:rPr>
            <w:lang w:val="pl-PL"/>
          </w:rPr>
          <w:t xml:space="preserve">Całka z sygnału uchybu pomnożonego przez czas </w:t>
        </w:r>
      </w:ins>
      <w:ins w:id="540" w:author="Sciga, Jakub" w:date="2018-08-18T19:36:00Z">
        <w:r>
          <w:rPr>
            <w:lang w:val="pl-PL"/>
          </w:rPr>
          <w:t>–</w:t>
        </w:r>
      </w:ins>
      <w:ins w:id="541" w:author="Sciga, Jakub" w:date="2018-08-18T19:35:00Z">
        <w:r>
          <w:rPr>
            <w:lang w:val="pl-PL"/>
          </w:rPr>
          <w:t xml:space="preserve"> stosowana, kiedy uchyb nie zmienia znaku, a straty są proporcjonalne do uchybu </w:t>
        </w:r>
      </w:ins>
      <w:ins w:id="542" w:author="Sciga, Jakub" w:date="2018-08-18T19:37:00Z">
        <w:r>
          <w:rPr>
            <w:lang w:val="pl-PL"/>
          </w:rPr>
          <w:t>i</w:t>
        </w:r>
      </w:ins>
      <w:ins w:id="543" w:author="Sciga, Jakub" w:date="2018-08-18T19:35:00Z">
        <w:r>
          <w:rPr>
            <w:lang w:val="pl-PL"/>
          </w:rPr>
          <w:t xml:space="preserve"> czasu</w:t>
        </w:r>
      </w:ins>
    </w:p>
    <w:p w14:paraId="488E2F7B" w14:textId="1F501375" w:rsidR="00660BB1" w:rsidRPr="00F653A4" w:rsidRDefault="00660BB1" w:rsidP="00660BB1">
      <w:pPr>
        <w:jc w:val="center"/>
        <w:rPr>
          <w:ins w:id="544" w:author="Sciga, Jakub" w:date="2018-08-18T19:45:00Z"/>
          <w:rFonts w:eastAsiaTheme="minorEastAsia"/>
        </w:rPr>
      </w:pPr>
      <m:oMath>
        <m:sSub>
          <m:sSubPr>
            <m:ctrlPr>
              <w:ins w:id="545" w:author="Sciga, Jakub" w:date="2018-08-18T19:45:00Z">
                <w:rPr>
                  <w:rFonts w:ascii="Cambria Math" w:hAnsi="Cambria Math"/>
                  <w:i/>
                </w:rPr>
              </w:ins>
            </m:ctrlPr>
          </m:sSubPr>
          <m:e>
            <m:r>
              <w:ins w:id="546" w:author="Sciga, Jakub" w:date="2018-08-18T19:45:00Z">
                <w:rPr>
                  <w:rFonts w:ascii="Cambria Math" w:hAnsi="Cambria Math"/>
                </w:rPr>
                <m:t>I</m:t>
              </w:ins>
            </m:r>
          </m:e>
          <m:sub>
            <m:r>
              <w:ins w:id="547" w:author="Sciga, Jakub" w:date="2018-08-18T19:45:00Z">
                <w:rPr>
                  <w:rFonts w:ascii="Cambria Math" w:hAnsi="Cambria Math"/>
                </w:rPr>
                <m:t>I</m:t>
              </w:ins>
            </m:r>
            <m:r>
              <w:ins w:id="548" w:author="Sciga, Jakub" w:date="2018-08-18T19:48:00Z">
                <w:rPr>
                  <w:rFonts w:ascii="Cambria Math" w:hAnsi="Cambria Math"/>
                </w:rPr>
                <m:t>t</m:t>
              </w:ins>
            </m:r>
          </m:sub>
        </m:sSub>
        <m:r>
          <w:ins w:id="549" w:author="Sciga, Jakub" w:date="2018-08-18T19:45:00Z">
            <w:rPr>
              <w:rFonts w:ascii="Cambria Math" w:hAnsi="Cambria Math"/>
            </w:rPr>
            <m:t>=</m:t>
          </w:ins>
        </m:r>
        <m:nary>
          <m:naryPr>
            <m:ctrlPr>
              <w:ins w:id="550" w:author="Sciga, Jakub" w:date="2018-08-18T19:45:00Z">
                <w:rPr>
                  <w:rFonts w:ascii="Cambria Math" w:hAnsi="Cambria Math"/>
                  <w:i/>
                </w:rPr>
              </w:ins>
            </m:ctrlPr>
          </m:naryPr>
          <m:sub>
            <m:r>
              <w:ins w:id="551" w:author="Sciga, Jakub" w:date="2018-08-18T19:45:00Z">
                <w:rPr>
                  <w:rFonts w:ascii="Cambria Math" w:hAnsi="Cambria Math"/>
                </w:rPr>
                <m:t>0</m:t>
              </w:ins>
            </m:r>
          </m:sub>
          <m:sup>
            <m:r>
              <w:ins w:id="552" w:author="Sciga, Jakub" w:date="2018-08-18T19:45:00Z">
                <w:rPr>
                  <w:rFonts w:ascii="Cambria Math" w:hAnsi="Cambria Math"/>
                </w:rPr>
                <m:t>∞</m:t>
              </w:ins>
            </m:r>
          </m:sup>
          <m:e>
            <m:sSub>
              <m:sSubPr>
                <m:ctrlPr>
                  <w:ins w:id="553" w:author="Sciga, Jakub" w:date="2018-08-18T19:45:00Z">
                    <w:rPr>
                      <w:rFonts w:ascii="Cambria Math" w:hAnsi="Cambria Math"/>
                      <w:i/>
                    </w:rPr>
                  </w:ins>
                </m:ctrlPr>
              </m:sSubPr>
              <m:e>
                <m:r>
                  <w:ins w:id="554" w:author="Sciga, Jakub" w:date="2018-08-18T19:45:00Z">
                    <w:rPr>
                      <w:rFonts w:ascii="Cambria Math" w:hAnsi="Cambria Math"/>
                    </w:rPr>
                    <m:t>ε</m:t>
                  </w:ins>
                </m:r>
              </m:e>
              <m:sub>
                <m:r>
                  <w:ins w:id="555" w:author="Sciga, Jakub" w:date="2018-08-18T19:45:00Z">
                    <w:rPr>
                      <w:rFonts w:ascii="Cambria Math" w:hAnsi="Cambria Math"/>
                    </w:rPr>
                    <m:t>p</m:t>
                  </w:ins>
                </m:r>
              </m:sub>
            </m:sSub>
            <m:d>
              <m:dPr>
                <m:ctrlPr>
                  <w:ins w:id="556" w:author="Sciga, Jakub" w:date="2018-08-18T19:45:00Z">
                    <w:rPr>
                      <w:rFonts w:ascii="Cambria Math" w:hAnsi="Cambria Math"/>
                      <w:i/>
                    </w:rPr>
                  </w:ins>
                </m:ctrlPr>
              </m:dPr>
              <m:e>
                <m:r>
                  <w:ins w:id="557" w:author="Sciga, Jakub" w:date="2018-08-18T19:45:00Z">
                    <w:rPr>
                      <w:rFonts w:ascii="Cambria Math" w:hAnsi="Cambria Math"/>
                    </w:rPr>
                    <m:t>t</m:t>
                  </w:ins>
                </m:r>
              </m:e>
            </m:d>
            <m:r>
              <w:ins w:id="558" w:author="Sciga, Jakub" w:date="2018-08-18T19:45:00Z">
                <w:rPr>
                  <w:rFonts w:ascii="Cambria Math" w:hAnsi="Cambria Math"/>
                </w:rPr>
                <m:t xml:space="preserve">t </m:t>
              </w:ins>
            </m:r>
            <m:r>
              <w:ins w:id="559" w:author="Sciga, Jakub" w:date="2018-08-18T19:45:00Z">
                <w:rPr>
                  <w:rFonts w:ascii="Cambria Math" w:hAnsi="Cambria Math"/>
                </w:rPr>
                <m:t>dt</m:t>
              </w:ins>
            </m:r>
          </m:e>
        </m:nary>
      </m:oMath>
      <w:ins w:id="560" w:author="Sciga, Jakub" w:date="2018-08-18T19:45:00Z">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5.2</w:t>
        </w:r>
        <w:r>
          <w:rPr>
            <w:rFonts w:eastAsiaTheme="minorEastAsia"/>
          </w:rPr>
          <w:t>)</w:t>
        </w:r>
      </w:ins>
    </w:p>
    <w:p w14:paraId="3C0B0CB0" w14:textId="468C31B3" w:rsidR="00C24421" w:rsidRPr="00C24421" w:rsidRDefault="00C24421" w:rsidP="00C24421">
      <w:pPr>
        <w:jc w:val="both"/>
        <w:rPr>
          <w:ins w:id="561" w:author="Sciga, Jakub" w:date="2018-08-18T19:35:00Z"/>
          <w:lang w:val="pl-PL"/>
          <w:rPrChange w:id="562" w:author="Sciga, Jakub" w:date="2018-08-18T19:39:00Z">
            <w:rPr>
              <w:ins w:id="563" w:author="Sciga, Jakub" w:date="2018-08-18T19:35:00Z"/>
              <w:lang w:val="pl-PL"/>
            </w:rPr>
          </w:rPrChange>
        </w:rPr>
        <w:pPrChange w:id="564" w:author="Sciga, Jakub" w:date="2018-08-18T19:39:00Z">
          <w:pPr>
            <w:pStyle w:val="Heading3"/>
          </w:pPr>
        </w:pPrChange>
      </w:pPr>
    </w:p>
    <w:p w14:paraId="0CD6BD03" w14:textId="5D2D98AF" w:rsidR="00C24421" w:rsidRDefault="00C24421" w:rsidP="00F059F0">
      <w:pPr>
        <w:pStyle w:val="ListParagraph"/>
        <w:numPr>
          <w:ilvl w:val="0"/>
          <w:numId w:val="36"/>
        </w:numPr>
        <w:jc w:val="both"/>
        <w:rPr>
          <w:ins w:id="565" w:author="Sciga, Jakub" w:date="2018-08-18T19:39:00Z"/>
          <w:lang w:val="pl-PL"/>
        </w:rPr>
        <w:pPrChange w:id="566" w:author="Sciga, Jakub" w:date="2018-08-18T19:29:00Z">
          <w:pPr>
            <w:pStyle w:val="Heading3"/>
          </w:pPr>
        </w:pPrChange>
      </w:pPr>
      <w:ins w:id="567" w:author="Sciga, Jakub" w:date="2018-08-18T19:36:00Z">
        <w:r>
          <w:rPr>
            <w:lang w:val="pl-PL"/>
          </w:rPr>
          <w:t>Całka z bezwzględnej wartości</w:t>
        </w:r>
      </w:ins>
      <w:ins w:id="568" w:author="Sciga, Jakub" w:date="2018-08-18T19:38:00Z">
        <w:r>
          <w:rPr>
            <w:lang w:val="pl-PL"/>
          </w:rPr>
          <w:t xml:space="preserve"> sygnału</w:t>
        </w:r>
      </w:ins>
      <w:ins w:id="569" w:author="Sciga, Jakub" w:date="2018-08-18T19:36:00Z">
        <w:r>
          <w:rPr>
            <w:lang w:val="pl-PL"/>
          </w:rPr>
          <w:t xml:space="preserve"> uchybu – stosowana, </w:t>
        </w:r>
      </w:ins>
      <w:ins w:id="570" w:author="Sciga, Jakub" w:date="2018-08-18T19:39:00Z">
        <w:r>
          <w:rPr>
            <w:lang w:val="pl-PL"/>
          </w:rPr>
          <w:t>gdy</w:t>
        </w:r>
      </w:ins>
      <w:ins w:id="571" w:author="Sciga, Jakub" w:date="2018-08-18T19:36:00Z">
        <w:r>
          <w:rPr>
            <w:lang w:val="pl-PL"/>
          </w:rPr>
          <w:t xml:space="preserve"> uchyb zmienia znak, a straty są proporcjonalne do uchybu</w:t>
        </w:r>
      </w:ins>
    </w:p>
    <w:p w14:paraId="6F0CA4A2" w14:textId="660E3BB9" w:rsidR="00660BB1" w:rsidRPr="00F653A4" w:rsidRDefault="00660BB1" w:rsidP="00660BB1">
      <w:pPr>
        <w:jc w:val="center"/>
        <w:rPr>
          <w:ins w:id="572" w:author="Sciga, Jakub" w:date="2018-08-18T19:45:00Z"/>
          <w:rFonts w:eastAsiaTheme="minorEastAsia"/>
        </w:rPr>
      </w:pPr>
      <m:oMath>
        <m:sSub>
          <m:sSubPr>
            <m:ctrlPr>
              <w:ins w:id="573" w:author="Sciga, Jakub" w:date="2018-08-18T19:45:00Z">
                <w:rPr>
                  <w:rFonts w:ascii="Cambria Math" w:hAnsi="Cambria Math"/>
                  <w:i/>
                </w:rPr>
              </w:ins>
            </m:ctrlPr>
          </m:sSubPr>
          <m:e>
            <m:r>
              <w:ins w:id="574" w:author="Sciga, Jakub" w:date="2018-08-18T19:45:00Z">
                <w:rPr>
                  <w:rFonts w:ascii="Cambria Math" w:hAnsi="Cambria Math"/>
                </w:rPr>
                <m:t>I</m:t>
              </w:ins>
            </m:r>
          </m:e>
          <m:sub>
            <m:r>
              <w:ins w:id="575" w:author="Sciga, Jakub" w:date="2018-08-18T19:45:00Z">
                <w:rPr>
                  <w:rFonts w:ascii="Cambria Math" w:hAnsi="Cambria Math"/>
                </w:rPr>
                <m:t>I</m:t>
              </w:ins>
            </m:r>
            <m:r>
              <w:ins w:id="576" w:author="Sciga, Jakub" w:date="2018-08-18T19:48:00Z">
                <w:rPr>
                  <w:rFonts w:ascii="Cambria Math" w:hAnsi="Cambria Math"/>
                </w:rPr>
                <m:t>m</m:t>
              </w:ins>
            </m:r>
          </m:sub>
        </m:sSub>
        <m:r>
          <w:ins w:id="577" w:author="Sciga, Jakub" w:date="2018-08-18T19:45:00Z">
            <w:rPr>
              <w:rFonts w:ascii="Cambria Math" w:hAnsi="Cambria Math"/>
            </w:rPr>
            <m:t>=</m:t>
          </w:ins>
        </m:r>
        <m:nary>
          <m:naryPr>
            <m:ctrlPr>
              <w:ins w:id="578" w:author="Sciga, Jakub" w:date="2018-08-18T19:45:00Z">
                <w:rPr>
                  <w:rFonts w:ascii="Cambria Math" w:hAnsi="Cambria Math"/>
                  <w:i/>
                </w:rPr>
              </w:ins>
            </m:ctrlPr>
          </m:naryPr>
          <m:sub>
            <m:r>
              <w:ins w:id="579" w:author="Sciga, Jakub" w:date="2018-08-18T19:45:00Z">
                <w:rPr>
                  <w:rFonts w:ascii="Cambria Math" w:hAnsi="Cambria Math"/>
                </w:rPr>
                <m:t>0</m:t>
              </w:ins>
            </m:r>
          </m:sub>
          <m:sup>
            <m:r>
              <w:ins w:id="580" w:author="Sciga, Jakub" w:date="2018-08-18T19:45:00Z">
                <w:rPr>
                  <w:rFonts w:ascii="Cambria Math" w:hAnsi="Cambria Math"/>
                </w:rPr>
                <m:t>∞</m:t>
              </w:ins>
            </m:r>
          </m:sup>
          <m:e>
            <m:sSub>
              <m:sSubPr>
                <m:ctrlPr>
                  <w:ins w:id="581" w:author="Sciga, Jakub" w:date="2018-08-18T19:45:00Z">
                    <w:rPr>
                      <w:rFonts w:ascii="Cambria Math" w:hAnsi="Cambria Math"/>
                      <w:i/>
                    </w:rPr>
                  </w:ins>
                </m:ctrlPr>
              </m:sSubPr>
              <m:e>
                <m:r>
                  <w:ins w:id="582" w:author="Sciga, Jakub" w:date="2018-08-18T19:46:00Z">
                    <w:rPr>
                      <w:rFonts w:ascii="Cambria Math" w:hAnsi="Cambria Math"/>
                    </w:rPr>
                    <m:t>|</m:t>
                  </w:ins>
                </m:r>
                <m:r>
                  <w:ins w:id="583" w:author="Sciga, Jakub" w:date="2018-08-18T19:45:00Z">
                    <w:rPr>
                      <w:rFonts w:ascii="Cambria Math" w:hAnsi="Cambria Math"/>
                    </w:rPr>
                    <m:t>ε</m:t>
                  </w:ins>
                </m:r>
              </m:e>
              <m:sub>
                <m:r>
                  <w:ins w:id="584" w:author="Sciga, Jakub" w:date="2018-08-18T19:45:00Z">
                    <w:rPr>
                      <w:rFonts w:ascii="Cambria Math" w:hAnsi="Cambria Math"/>
                    </w:rPr>
                    <m:t>p</m:t>
                  </w:ins>
                </m:r>
              </m:sub>
            </m:sSub>
            <m:d>
              <m:dPr>
                <m:ctrlPr>
                  <w:ins w:id="585" w:author="Sciga, Jakub" w:date="2018-08-18T19:45:00Z">
                    <w:rPr>
                      <w:rFonts w:ascii="Cambria Math" w:hAnsi="Cambria Math"/>
                      <w:i/>
                    </w:rPr>
                  </w:ins>
                </m:ctrlPr>
              </m:dPr>
              <m:e>
                <m:r>
                  <w:ins w:id="586" w:author="Sciga, Jakub" w:date="2018-08-18T19:45:00Z">
                    <w:rPr>
                      <w:rFonts w:ascii="Cambria Math" w:hAnsi="Cambria Math"/>
                    </w:rPr>
                    <m:t>t</m:t>
                  </w:ins>
                </m:r>
              </m:e>
            </m:d>
            <m:r>
              <w:ins w:id="587" w:author="Sciga, Jakub" w:date="2018-08-18T19:46:00Z">
                <w:rPr>
                  <w:rFonts w:ascii="Cambria Math" w:hAnsi="Cambria Math"/>
                </w:rPr>
                <m:t>|</m:t>
              </w:ins>
            </m:r>
            <m:r>
              <w:ins w:id="588" w:author="Sciga, Jakub" w:date="2018-08-18T19:45:00Z">
                <w:rPr>
                  <w:rFonts w:ascii="Cambria Math" w:hAnsi="Cambria Math"/>
                </w:rPr>
                <m:t>dt</m:t>
              </w:ins>
            </m:r>
          </m:e>
        </m:nary>
      </m:oMath>
      <w:ins w:id="589" w:author="Sciga, Jakub" w:date="2018-08-18T19:45:00Z">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5.3</w:t>
        </w:r>
        <w:r>
          <w:rPr>
            <w:rFonts w:eastAsiaTheme="minorEastAsia"/>
          </w:rPr>
          <w:t>)</w:t>
        </w:r>
      </w:ins>
    </w:p>
    <w:p w14:paraId="3EA3A0D4" w14:textId="5E5EC5FD" w:rsidR="00660BB1" w:rsidRPr="00660BB1" w:rsidRDefault="00C24421" w:rsidP="00660BB1">
      <w:pPr>
        <w:pStyle w:val="ListParagraph"/>
        <w:numPr>
          <w:ilvl w:val="0"/>
          <w:numId w:val="36"/>
        </w:numPr>
        <w:jc w:val="both"/>
        <w:rPr>
          <w:ins w:id="590" w:author="Sciga, Jakub" w:date="2018-08-18T19:46:00Z"/>
          <w:lang w:val="pl-PL"/>
          <w:rPrChange w:id="591" w:author="Sciga, Jakub" w:date="2018-08-18T19:46:00Z">
            <w:rPr>
              <w:ins w:id="592" w:author="Sciga, Jakub" w:date="2018-08-18T19:46:00Z"/>
              <w:lang w:val="pl-PL"/>
            </w:rPr>
          </w:rPrChange>
        </w:rPr>
        <w:pPrChange w:id="593" w:author="Sciga, Jakub" w:date="2018-08-18T19:46:00Z">
          <w:pPr>
            <w:pStyle w:val="ListParagraph"/>
            <w:numPr>
              <w:numId w:val="36"/>
            </w:numPr>
            <w:ind w:hanging="360"/>
            <w:jc w:val="both"/>
          </w:pPr>
        </w:pPrChange>
      </w:pPr>
      <w:ins w:id="594" w:author="Sciga, Jakub" w:date="2018-08-18T19:37:00Z">
        <w:r>
          <w:rPr>
            <w:lang w:val="pl-PL"/>
          </w:rPr>
          <w:lastRenderedPageBreak/>
          <w:t>Całka z bezwzględnej wartości</w:t>
        </w:r>
      </w:ins>
      <w:ins w:id="595" w:author="Sciga, Jakub" w:date="2018-08-18T19:38:00Z">
        <w:r>
          <w:rPr>
            <w:lang w:val="pl-PL"/>
          </w:rPr>
          <w:t xml:space="preserve"> sygnału</w:t>
        </w:r>
      </w:ins>
      <w:ins w:id="596" w:author="Sciga, Jakub" w:date="2018-08-18T19:37:00Z">
        <w:r>
          <w:rPr>
            <w:lang w:val="pl-PL"/>
          </w:rPr>
          <w:t xml:space="preserve"> uchybu pomnożonego przez czas – stosowana, kiedy uchyb zmienia znak, a straty są proporcjonalne do uchybu i czasu</w:t>
        </w:r>
      </w:ins>
    </w:p>
    <w:p w14:paraId="5FD77819" w14:textId="73E0A788" w:rsidR="00660BB1" w:rsidRPr="00660BB1" w:rsidRDefault="00660BB1" w:rsidP="00660BB1">
      <w:pPr>
        <w:jc w:val="center"/>
        <w:rPr>
          <w:ins w:id="597" w:author="Sciga, Jakub" w:date="2018-08-18T19:41:00Z"/>
          <w:rFonts w:eastAsiaTheme="minorEastAsia"/>
          <w:rPrChange w:id="598" w:author="Sciga, Jakub" w:date="2018-08-18T19:46:00Z">
            <w:rPr>
              <w:ins w:id="599" w:author="Sciga, Jakub" w:date="2018-08-18T19:41:00Z"/>
              <w:lang w:val="pl-PL"/>
            </w:rPr>
          </w:rPrChange>
        </w:rPr>
        <w:pPrChange w:id="600" w:author="Sciga, Jakub" w:date="2018-08-18T19:46:00Z">
          <w:pPr>
            <w:pStyle w:val="ListParagraph"/>
            <w:numPr>
              <w:numId w:val="36"/>
            </w:numPr>
            <w:ind w:hanging="360"/>
            <w:jc w:val="both"/>
          </w:pPr>
        </w:pPrChange>
      </w:pPr>
      <m:oMath>
        <m:sSub>
          <m:sSubPr>
            <m:ctrlPr>
              <w:ins w:id="601" w:author="Sciga, Jakub" w:date="2018-08-18T19:46:00Z">
                <w:rPr>
                  <w:rFonts w:ascii="Cambria Math" w:hAnsi="Cambria Math"/>
                  <w:i/>
                </w:rPr>
              </w:ins>
            </m:ctrlPr>
          </m:sSubPr>
          <m:e>
            <m:r>
              <w:ins w:id="602" w:author="Sciga, Jakub" w:date="2018-08-18T19:46:00Z">
                <w:rPr>
                  <w:rFonts w:ascii="Cambria Math" w:hAnsi="Cambria Math"/>
                </w:rPr>
                <m:t>I</m:t>
              </w:ins>
            </m:r>
          </m:e>
          <m:sub>
            <m:r>
              <w:ins w:id="603" w:author="Sciga, Jakub" w:date="2018-08-18T19:46:00Z">
                <w:rPr>
                  <w:rFonts w:ascii="Cambria Math" w:hAnsi="Cambria Math"/>
                </w:rPr>
                <m:t>I</m:t>
              </w:ins>
            </m:r>
            <m:r>
              <w:ins w:id="604" w:author="Sciga, Jakub" w:date="2018-08-18T19:48:00Z">
                <w:rPr>
                  <w:rFonts w:ascii="Cambria Math" w:hAnsi="Cambria Math"/>
                </w:rPr>
                <m:t>tm</m:t>
              </w:ins>
            </m:r>
          </m:sub>
        </m:sSub>
        <m:r>
          <w:ins w:id="605" w:author="Sciga, Jakub" w:date="2018-08-18T19:46:00Z">
            <w:rPr>
              <w:rFonts w:ascii="Cambria Math" w:hAnsi="Cambria Math"/>
            </w:rPr>
            <m:t>=</m:t>
          </w:ins>
        </m:r>
        <m:nary>
          <m:naryPr>
            <m:ctrlPr>
              <w:ins w:id="606" w:author="Sciga, Jakub" w:date="2018-08-18T19:46:00Z">
                <w:rPr>
                  <w:rFonts w:ascii="Cambria Math" w:hAnsi="Cambria Math"/>
                  <w:i/>
                </w:rPr>
              </w:ins>
            </m:ctrlPr>
          </m:naryPr>
          <m:sub>
            <m:r>
              <w:ins w:id="607" w:author="Sciga, Jakub" w:date="2018-08-18T19:46:00Z">
                <w:rPr>
                  <w:rFonts w:ascii="Cambria Math" w:hAnsi="Cambria Math"/>
                </w:rPr>
                <m:t>0</m:t>
              </w:ins>
            </m:r>
          </m:sub>
          <m:sup>
            <m:r>
              <w:ins w:id="608" w:author="Sciga, Jakub" w:date="2018-08-18T19:46:00Z">
                <w:rPr>
                  <w:rFonts w:ascii="Cambria Math" w:hAnsi="Cambria Math"/>
                </w:rPr>
                <m:t>∞</m:t>
              </w:ins>
            </m:r>
          </m:sup>
          <m:e>
            <m:sSub>
              <m:sSubPr>
                <m:ctrlPr>
                  <w:ins w:id="609" w:author="Sciga, Jakub" w:date="2018-08-18T19:46:00Z">
                    <w:rPr>
                      <w:rFonts w:ascii="Cambria Math" w:hAnsi="Cambria Math"/>
                      <w:i/>
                    </w:rPr>
                  </w:ins>
                </m:ctrlPr>
              </m:sSubPr>
              <m:e>
                <m:r>
                  <w:ins w:id="610" w:author="Sciga, Jakub" w:date="2018-08-18T19:46:00Z">
                    <w:rPr>
                      <w:rFonts w:ascii="Cambria Math" w:hAnsi="Cambria Math"/>
                    </w:rPr>
                    <m:t>|</m:t>
                  </w:ins>
                </m:r>
                <m:r>
                  <w:ins w:id="611" w:author="Sciga, Jakub" w:date="2018-08-18T19:46:00Z">
                    <w:rPr>
                      <w:rFonts w:ascii="Cambria Math" w:hAnsi="Cambria Math"/>
                    </w:rPr>
                    <m:t>ε</m:t>
                  </w:ins>
                </m:r>
              </m:e>
              <m:sub>
                <m:r>
                  <w:ins w:id="612" w:author="Sciga, Jakub" w:date="2018-08-18T19:46:00Z">
                    <w:rPr>
                      <w:rFonts w:ascii="Cambria Math" w:hAnsi="Cambria Math"/>
                    </w:rPr>
                    <m:t>p</m:t>
                  </w:ins>
                </m:r>
              </m:sub>
            </m:sSub>
            <m:d>
              <m:dPr>
                <m:ctrlPr>
                  <w:ins w:id="613" w:author="Sciga, Jakub" w:date="2018-08-18T19:46:00Z">
                    <w:rPr>
                      <w:rFonts w:ascii="Cambria Math" w:hAnsi="Cambria Math"/>
                      <w:i/>
                    </w:rPr>
                  </w:ins>
                </m:ctrlPr>
              </m:dPr>
              <m:e>
                <m:r>
                  <w:ins w:id="614" w:author="Sciga, Jakub" w:date="2018-08-18T19:46:00Z">
                    <w:rPr>
                      <w:rFonts w:ascii="Cambria Math" w:hAnsi="Cambria Math"/>
                    </w:rPr>
                    <m:t>t</m:t>
                  </w:ins>
                </m:r>
              </m:e>
            </m:d>
            <m:r>
              <w:ins w:id="615" w:author="Sciga, Jakub" w:date="2018-08-18T19:46:00Z">
                <w:rPr>
                  <w:rFonts w:ascii="Cambria Math" w:hAnsi="Cambria Math"/>
                </w:rPr>
                <m:t xml:space="preserve">|t </m:t>
              </w:ins>
            </m:r>
            <m:r>
              <w:ins w:id="616" w:author="Sciga, Jakub" w:date="2018-08-18T19:46:00Z">
                <w:rPr>
                  <w:rFonts w:ascii="Cambria Math" w:hAnsi="Cambria Math"/>
                </w:rPr>
                <m:t>dt</m:t>
              </w:ins>
            </m:r>
          </m:e>
        </m:nary>
      </m:oMath>
      <w:ins w:id="617" w:author="Sciga, Jakub" w:date="2018-08-18T19:46:00Z">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5.4</w:t>
        </w:r>
        <w:r>
          <w:rPr>
            <w:rFonts w:eastAsiaTheme="minorEastAsia"/>
          </w:rPr>
          <w:t>)</w:t>
        </w:r>
      </w:ins>
    </w:p>
    <w:p w14:paraId="5A30BB9B" w14:textId="77777777" w:rsidR="00C24421" w:rsidRPr="00C24421" w:rsidRDefault="00C24421" w:rsidP="00C24421">
      <w:pPr>
        <w:jc w:val="both"/>
        <w:rPr>
          <w:ins w:id="618" w:author="Sciga, Jakub" w:date="2018-08-18T19:38:00Z"/>
          <w:lang w:val="pl-PL"/>
          <w:rPrChange w:id="619" w:author="Sciga, Jakub" w:date="2018-08-18T19:41:00Z">
            <w:rPr>
              <w:ins w:id="620" w:author="Sciga, Jakub" w:date="2018-08-18T19:38:00Z"/>
              <w:lang w:val="pl-PL"/>
            </w:rPr>
          </w:rPrChange>
        </w:rPr>
        <w:pPrChange w:id="621" w:author="Sciga, Jakub" w:date="2018-08-18T19:41:00Z">
          <w:pPr>
            <w:pStyle w:val="ListParagraph"/>
            <w:numPr>
              <w:numId w:val="36"/>
            </w:numPr>
            <w:ind w:hanging="360"/>
            <w:jc w:val="both"/>
          </w:pPr>
        </w:pPrChange>
      </w:pPr>
    </w:p>
    <w:p w14:paraId="1B08E4B8" w14:textId="305F61BE" w:rsidR="00660BB1" w:rsidRPr="00660BB1" w:rsidRDefault="00C24421" w:rsidP="00660BB1">
      <w:pPr>
        <w:pStyle w:val="ListParagraph"/>
        <w:numPr>
          <w:ilvl w:val="0"/>
          <w:numId w:val="36"/>
        </w:numPr>
        <w:jc w:val="both"/>
        <w:rPr>
          <w:ins w:id="622" w:author="Sciga, Jakub" w:date="2018-08-18T19:46:00Z"/>
          <w:lang w:val="pl-PL"/>
          <w:rPrChange w:id="623" w:author="Sciga, Jakub" w:date="2018-08-18T19:47:00Z">
            <w:rPr>
              <w:ins w:id="624" w:author="Sciga, Jakub" w:date="2018-08-18T19:46:00Z"/>
              <w:lang w:val="pl-PL"/>
            </w:rPr>
          </w:rPrChange>
        </w:rPr>
        <w:pPrChange w:id="625" w:author="Sciga, Jakub" w:date="2018-08-18T19:46:00Z">
          <w:pPr>
            <w:pStyle w:val="ListParagraph"/>
            <w:numPr>
              <w:numId w:val="36"/>
            </w:numPr>
            <w:ind w:hanging="360"/>
            <w:jc w:val="both"/>
          </w:pPr>
        </w:pPrChange>
      </w:pPr>
      <w:ins w:id="626" w:author="Sciga, Jakub" w:date="2018-08-18T19:38:00Z">
        <w:r>
          <w:rPr>
            <w:lang w:val="pl-PL"/>
          </w:rPr>
          <w:t>Całka z kwadratu sygnału uchybu – stosowana niezależnie</w:t>
        </w:r>
        <w:r w:rsidR="00D07192">
          <w:rPr>
            <w:lang w:val="pl-PL"/>
          </w:rPr>
          <w:t xml:space="preserve"> od zmian znaku uchy</w:t>
        </w:r>
      </w:ins>
      <w:ins w:id="627" w:author="Sciga, Jakub" w:date="2018-08-18T19:54:00Z">
        <w:r w:rsidR="00D07192">
          <w:rPr>
            <w:lang w:val="pl-PL"/>
          </w:rPr>
          <w:t>bu</w:t>
        </w:r>
      </w:ins>
      <w:ins w:id="628" w:author="Sciga, Jakub" w:date="2018-08-18T19:38:00Z">
        <w:r>
          <w:rPr>
            <w:lang w:val="pl-PL"/>
          </w:rPr>
          <w:t xml:space="preserve">, gdy straty są </w:t>
        </w:r>
      </w:ins>
      <w:ins w:id="629" w:author="Sciga, Jakub" w:date="2018-08-18T19:39:00Z">
        <w:r>
          <w:rPr>
            <w:lang w:val="pl-PL"/>
          </w:rPr>
          <w:t>proporcjonalne</w:t>
        </w:r>
      </w:ins>
      <w:ins w:id="630" w:author="Sciga, Jakub" w:date="2018-08-18T19:38:00Z">
        <w:r>
          <w:rPr>
            <w:lang w:val="pl-PL"/>
          </w:rPr>
          <w:t xml:space="preserve"> do kwadratu uchybu</w:t>
        </w:r>
      </w:ins>
    </w:p>
    <w:p w14:paraId="2C5C0B6A" w14:textId="5289BBB5" w:rsidR="00660BB1" w:rsidRPr="00660BB1" w:rsidRDefault="00660BB1" w:rsidP="00660BB1">
      <w:pPr>
        <w:jc w:val="center"/>
        <w:rPr>
          <w:ins w:id="631" w:author="Sciga, Jakub" w:date="2018-08-18T19:46:00Z"/>
          <w:rFonts w:eastAsiaTheme="minorEastAsia"/>
          <w:lang w:val="pl-PL"/>
          <w:rPrChange w:id="632" w:author="Sciga, Jakub" w:date="2018-08-18T19:49:00Z">
            <w:rPr>
              <w:ins w:id="633" w:author="Sciga, Jakub" w:date="2018-08-18T19:46:00Z"/>
              <w:rFonts w:eastAsiaTheme="minorEastAsia"/>
            </w:rPr>
          </w:rPrChange>
        </w:rPr>
      </w:pPr>
      <m:oMath>
        <m:sSub>
          <m:sSubPr>
            <m:ctrlPr>
              <w:ins w:id="634" w:author="Sciga, Jakub" w:date="2018-08-18T19:46:00Z">
                <w:rPr>
                  <w:rFonts w:ascii="Cambria Math" w:hAnsi="Cambria Math"/>
                  <w:i/>
                </w:rPr>
              </w:ins>
            </m:ctrlPr>
          </m:sSubPr>
          <m:e>
            <m:r>
              <w:ins w:id="635" w:author="Sciga, Jakub" w:date="2018-08-18T19:46:00Z">
                <w:rPr>
                  <w:rFonts w:ascii="Cambria Math" w:hAnsi="Cambria Math"/>
                </w:rPr>
                <m:t>I</m:t>
              </w:ins>
            </m:r>
          </m:e>
          <m:sub>
            <m:r>
              <w:ins w:id="636" w:author="Sciga, Jakub" w:date="2018-08-18T19:47:00Z">
                <w:rPr>
                  <w:rFonts w:ascii="Cambria Math" w:hAnsi="Cambria Math"/>
                </w:rPr>
                <m:t>2</m:t>
              </w:ins>
            </m:r>
          </m:sub>
        </m:sSub>
        <m:r>
          <w:ins w:id="637" w:author="Sciga, Jakub" w:date="2018-08-18T19:46:00Z">
            <w:rPr>
              <w:rFonts w:ascii="Cambria Math" w:hAnsi="Cambria Math"/>
            </w:rPr>
            <m:t>=</m:t>
          </w:ins>
        </m:r>
        <m:nary>
          <m:naryPr>
            <m:ctrlPr>
              <w:ins w:id="638" w:author="Sciga, Jakub" w:date="2018-08-18T19:46:00Z">
                <w:rPr>
                  <w:rFonts w:ascii="Cambria Math" w:hAnsi="Cambria Math"/>
                  <w:i/>
                </w:rPr>
              </w:ins>
            </m:ctrlPr>
          </m:naryPr>
          <m:sub>
            <m:r>
              <w:ins w:id="639" w:author="Sciga, Jakub" w:date="2018-08-18T19:46:00Z">
                <w:rPr>
                  <w:rFonts w:ascii="Cambria Math" w:hAnsi="Cambria Math"/>
                </w:rPr>
                <m:t>0</m:t>
              </w:ins>
            </m:r>
          </m:sub>
          <m:sup>
            <m:r>
              <w:ins w:id="640" w:author="Sciga, Jakub" w:date="2018-08-18T19:46:00Z">
                <w:rPr>
                  <w:rFonts w:ascii="Cambria Math" w:hAnsi="Cambria Math"/>
                </w:rPr>
                <m:t>∞</m:t>
              </w:ins>
            </m:r>
          </m:sup>
          <m:e>
            <m:sSubSup>
              <m:sSubSupPr>
                <m:ctrlPr>
                  <w:ins w:id="641" w:author="Sciga, Jakub" w:date="2018-08-18T19:47:00Z">
                    <w:rPr>
                      <w:rFonts w:ascii="Cambria Math" w:hAnsi="Cambria Math"/>
                      <w:i/>
                    </w:rPr>
                  </w:ins>
                </m:ctrlPr>
              </m:sSubSupPr>
              <m:e>
                <m:r>
                  <w:ins w:id="642" w:author="Sciga, Jakub" w:date="2018-08-18T19:47:00Z">
                    <w:rPr>
                      <w:rFonts w:ascii="Cambria Math" w:hAnsi="Cambria Math"/>
                    </w:rPr>
                    <m:t>ε</m:t>
                  </w:ins>
                </m:r>
              </m:e>
              <m:sub>
                <m:r>
                  <w:ins w:id="643" w:author="Sciga, Jakub" w:date="2018-08-18T19:47:00Z">
                    <w:rPr>
                      <w:rFonts w:ascii="Cambria Math" w:hAnsi="Cambria Math"/>
                    </w:rPr>
                    <m:t>p</m:t>
                  </w:ins>
                </m:r>
              </m:sub>
              <m:sup>
                <m:r>
                  <w:ins w:id="644" w:author="Sciga, Jakub" w:date="2018-08-18T19:47:00Z">
                    <w:rPr>
                      <w:rFonts w:ascii="Cambria Math" w:hAnsi="Cambria Math"/>
                    </w:rPr>
                    <m:t>2</m:t>
                  </w:ins>
                </m:r>
              </m:sup>
            </m:sSubSup>
            <m:r>
              <w:ins w:id="645" w:author="Sciga, Jakub" w:date="2018-08-18T19:46:00Z">
                <w:rPr>
                  <w:rFonts w:ascii="Cambria Math" w:hAnsi="Cambria Math"/>
                </w:rPr>
                <m:t>(t)dt</m:t>
              </w:ins>
            </m:r>
          </m:e>
        </m:nary>
      </m:oMath>
      <w:ins w:id="646" w:author="Sciga, Jakub" w:date="2018-08-18T19:46:00Z">
        <w:r>
          <w:rPr>
            <w:rFonts w:eastAsiaTheme="minorEastAsia"/>
          </w:rPr>
          <w:tab/>
        </w:r>
        <w:r>
          <w:rPr>
            <w:rFonts w:eastAsiaTheme="minorEastAsia"/>
          </w:rPr>
          <w:tab/>
        </w:r>
        <w:r>
          <w:rPr>
            <w:rFonts w:eastAsiaTheme="minorEastAsia"/>
          </w:rPr>
          <w:tab/>
        </w:r>
        <w:r>
          <w:rPr>
            <w:rFonts w:eastAsiaTheme="minorEastAsia"/>
          </w:rPr>
          <w:tab/>
        </w:r>
        <w:r w:rsidRPr="00660BB1">
          <w:rPr>
            <w:rFonts w:eastAsiaTheme="minorEastAsia"/>
            <w:lang w:val="pl-PL"/>
            <w:rPrChange w:id="647" w:author="Sciga, Jakub" w:date="2018-08-18T19:49:00Z">
              <w:rPr>
                <w:rFonts w:eastAsiaTheme="minorEastAsia"/>
              </w:rPr>
            </w:rPrChange>
          </w:rPr>
          <w:t>(</w:t>
        </w:r>
        <w:r w:rsidRPr="00660BB1">
          <w:rPr>
            <w:rFonts w:eastAsiaTheme="minorEastAsia"/>
            <w:lang w:val="pl-PL"/>
            <w:rPrChange w:id="648" w:author="Sciga, Jakub" w:date="2018-08-18T19:49:00Z">
              <w:rPr>
                <w:rFonts w:eastAsiaTheme="minorEastAsia"/>
              </w:rPr>
            </w:rPrChange>
          </w:rPr>
          <w:t>5.5</w:t>
        </w:r>
        <w:r w:rsidRPr="00660BB1">
          <w:rPr>
            <w:rFonts w:eastAsiaTheme="minorEastAsia"/>
            <w:lang w:val="pl-PL"/>
            <w:rPrChange w:id="649" w:author="Sciga, Jakub" w:date="2018-08-18T19:49:00Z">
              <w:rPr>
                <w:rFonts w:eastAsiaTheme="minorEastAsia"/>
              </w:rPr>
            </w:rPrChange>
          </w:rPr>
          <w:t>)</w:t>
        </w:r>
      </w:ins>
    </w:p>
    <w:p w14:paraId="6AFE3203" w14:textId="77777777" w:rsidR="00660BB1" w:rsidRDefault="00660BB1" w:rsidP="00585B3D">
      <w:pPr>
        <w:spacing w:line="259" w:lineRule="auto"/>
        <w:jc w:val="both"/>
        <w:rPr>
          <w:ins w:id="650" w:author="Sciga, Jakub" w:date="2018-08-18T19:52:00Z"/>
          <w:lang w:val="pl-PL"/>
        </w:rPr>
        <w:pPrChange w:id="651" w:author="Sciga, Jakub" w:date="2018-08-18T18:52:00Z">
          <w:pPr>
            <w:spacing w:line="259" w:lineRule="auto"/>
          </w:pPr>
        </w:pPrChange>
      </w:pPr>
    </w:p>
    <w:p w14:paraId="18A18649" w14:textId="0A058F8F" w:rsidR="00C24421" w:rsidDel="00D07192" w:rsidRDefault="00D07192" w:rsidP="00585B3D">
      <w:pPr>
        <w:spacing w:line="259" w:lineRule="auto"/>
        <w:jc w:val="both"/>
        <w:rPr>
          <w:del w:id="652" w:author="Sciga, Jakub" w:date="2018-08-18T19:37:00Z"/>
          <w:lang w:val="pl-PL"/>
        </w:rPr>
        <w:pPrChange w:id="653" w:author="Sciga, Jakub" w:date="2018-08-18T18:52:00Z">
          <w:pPr>
            <w:spacing w:line="259" w:lineRule="auto"/>
          </w:pPr>
        </w:pPrChange>
      </w:pPr>
      <w:ins w:id="654" w:author="Sciga, Jakub" w:date="2018-08-18T19:55:00Z">
        <w:r>
          <w:rPr>
            <w:lang w:val="pl-PL"/>
          </w:rPr>
          <w:t>Stosowanie wskaźników całkowych niesie ze sobą sporo niedogodności:</w:t>
        </w:r>
      </w:ins>
    </w:p>
    <w:p w14:paraId="12611BD9" w14:textId="00FB184B" w:rsidR="00D07192" w:rsidRDefault="00D07192" w:rsidP="00660BB1">
      <w:pPr>
        <w:jc w:val="both"/>
        <w:rPr>
          <w:ins w:id="655" w:author="Sciga, Jakub" w:date="2018-08-18T19:56:00Z"/>
          <w:lang w:val="pl-PL"/>
        </w:rPr>
        <w:pPrChange w:id="656" w:author="Sciga, Jakub" w:date="2018-08-18T19:51:00Z">
          <w:pPr>
            <w:pStyle w:val="Heading3"/>
          </w:pPr>
        </w:pPrChange>
      </w:pPr>
    </w:p>
    <w:p w14:paraId="3BDFA7C0" w14:textId="4C9B84F7" w:rsidR="00D07192" w:rsidRDefault="00D07192" w:rsidP="00D07192">
      <w:pPr>
        <w:pStyle w:val="ListParagraph"/>
        <w:numPr>
          <w:ilvl w:val="0"/>
          <w:numId w:val="36"/>
        </w:numPr>
        <w:jc w:val="both"/>
        <w:rPr>
          <w:ins w:id="657" w:author="Sciga, Jakub" w:date="2018-08-18T19:56:00Z"/>
          <w:lang w:val="pl-PL"/>
        </w:rPr>
        <w:pPrChange w:id="658" w:author="Sciga, Jakub" w:date="2018-08-18T19:56:00Z">
          <w:pPr>
            <w:pStyle w:val="Heading3"/>
          </w:pPr>
        </w:pPrChange>
      </w:pPr>
      <w:ins w:id="659" w:author="Sciga, Jakub" w:date="2018-08-18T19:56:00Z">
        <w:r>
          <w:rPr>
            <w:lang w:val="pl-PL"/>
          </w:rPr>
          <w:t xml:space="preserve">Całki z sygnału uchybu są często bardzo </w:t>
        </w:r>
      </w:ins>
      <w:ins w:id="660" w:author="Sciga, Jakub" w:date="2018-08-18T19:57:00Z">
        <w:r>
          <w:rPr>
            <w:lang w:val="pl-PL"/>
          </w:rPr>
          <w:t>skomplikowane</w:t>
        </w:r>
      </w:ins>
      <w:ins w:id="661" w:author="Sciga, Jakub" w:date="2018-08-18T19:56:00Z">
        <w:r>
          <w:rPr>
            <w:lang w:val="pl-PL"/>
          </w:rPr>
          <w:t>, co powoduje trudności rachunkowe i problemy z minimalizacją;</w:t>
        </w:r>
      </w:ins>
    </w:p>
    <w:p w14:paraId="016222DE" w14:textId="4ECA5447" w:rsidR="00D07192" w:rsidRDefault="00D07192" w:rsidP="00D07192">
      <w:pPr>
        <w:pStyle w:val="ListParagraph"/>
        <w:numPr>
          <w:ilvl w:val="0"/>
          <w:numId w:val="36"/>
        </w:numPr>
        <w:jc w:val="both"/>
        <w:rPr>
          <w:ins w:id="662" w:author="Sciga, Jakub" w:date="2018-08-18T19:58:00Z"/>
          <w:lang w:val="pl-PL"/>
        </w:rPr>
        <w:pPrChange w:id="663" w:author="Sciga, Jakub" w:date="2018-08-18T19:56:00Z">
          <w:pPr>
            <w:pStyle w:val="Heading3"/>
          </w:pPr>
        </w:pPrChange>
      </w:pPr>
      <w:ins w:id="664" w:author="Sciga, Jakub" w:date="2018-08-18T19:57:00Z">
        <w:r>
          <w:rPr>
            <w:lang w:val="pl-PL"/>
          </w:rPr>
          <w:t>Znalezione wzmocnienie regulatora</w:t>
        </w:r>
      </w:ins>
      <w:ins w:id="665" w:author="Sciga, Jakub" w:date="2018-08-18T19:58:00Z">
        <w:r>
          <w:rPr>
            <w:lang w:val="pl-PL"/>
          </w:rPr>
          <w:t xml:space="preserve"> może znaleźć się poza zakresem stabilności układu;</w:t>
        </w:r>
      </w:ins>
    </w:p>
    <w:p w14:paraId="4310102B" w14:textId="710D0753" w:rsidR="00D07192" w:rsidRDefault="00D07192" w:rsidP="00D07192">
      <w:pPr>
        <w:pStyle w:val="ListParagraph"/>
        <w:numPr>
          <w:ilvl w:val="0"/>
          <w:numId w:val="36"/>
        </w:numPr>
        <w:jc w:val="both"/>
        <w:rPr>
          <w:ins w:id="666" w:author="Sciga, Jakub" w:date="2018-08-18T19:58:00Z"/>
          <w:lang w:val="pl-PL"/>
        </w:rPr>
        <w:pPrChange w:id="667" w:author="Sciga, Jakub" w:date="2018-08-18T19:56:00Z">
          <w:pPr>
            <w:pStyle w:val="Heading3"/>
          </w:pPr>
        </w:pPrChange>
      </w:pPr>
      <w:ins w:id="668" w:author="Sciga, Jakub" w:date="2018-08-18T19:58:00Z">
        <w:r>
          <w:rPr>
            <w:lang w:val="pl-PL"/>
          </w:rPr>
          <w:t>Układy projektowane wg całkowych wskaźników jakości posiadają spore przeregulowania, sięgające do 60% [3].</w:t>
        </w:r>
      </w:ins>
    </w:p>
    <w:p w14:paraId="1BDEEFF8" w14:textId="77777777" w:rsidR="00D07192" w:rsidRPr="00D07192" w:rsidRDefault="00D07192" w:rsidP="00D07192">
      <w:pPr>
        <w:jc w:val="both"/>
        <w:rPr>
          <w:ins w:id="669" w:author="Sciga, Jakub" w:date="2018-08-18T19:56:00Z"/>
          <w:lang w:val="pl-PL"/>
          <w:rPrChange w:id="670" w:author="Sciga, Jakub" w:date="2018-08-18T19:59:00Z">
            <w:rPr>
              <w:ins w:id="671" w:author="Sciga, Jakub" w:date="2018-08-18T19:56:00Z"/>
              <w:lang w:val="pl-PL"/>
            </w:rPr>
          </w:rPrChange>
        </w:rPr>
        <w:pPrChange w:id="672" w:author="Sciga, Jakub" w:date="2018-08-18T19:59:00Z">
          <w:pPr>
            <w:pStyle w:val="Heading3"/>
          </w:pPr>
        </w:pPrChange>
      </w:pPr>
    </w:p>
    <w:p w14:paraId="3D48A2E7" w14:textId="074118F2" w:rsidR="009A15D9" w:rsidDel="00660BB1" w:rsidRDefault="009A15D9" w:rsidP="00585B3D">
      <w:pPr>
        <w:spacing w:line="259" w:lineRule="auto"/>
        <w:jc w:val="both"/>
        <w:rPr>
          <w:del w:id="673" w:author="Sciga, Jakub" w:date="2018-08-18T19:48:00Z"/>
          <w:rFonts w:eastAsiaTheme="majorEastAsia" w:cstheme="majorBidi"/>
          <w:b/>
          <w:sz w:val="32"/>
          <w:szCs w:val="32"/>
          <w:lang w:val="pl-PL"/>
        </w:rPr>
        <w:pPrChange w:id="674" w:author="Sciga, Jakub" w:date="2018-08-18T18:52:00Z">
          <w:pPr>
            <w:spacing w:line="259" w:lineRule="auto"/>
            <w:jc w:val="both"/>
          </w:pPr>
        </w:pPrChange>
      </w:pPr>
    </w:p>
    <w:p w14:paraId="39165EA5" w14:textId="77777777" w:rsidR="001C676A" w:rsidRDefault="001C676A" w:rsidP="00585B3D">
      <w:pPr>
        <w:spacing w:line="259" w:lineRule="auto"/>
        <w:jc w:val="both"/>
        <w:rPr>
          <w:rFonts w:eastAsiaTheme="majorEastAsia" w:cstheme="majorBidi"/>
          <w:b/>
          <w:sz w:val="32"/>
          <w:szCs w:val="32"/>
          <w:lang w:val="pl-PL"/>
        </w:rPr>
        <w:pPrChange w:id="675" w:author="Sciga, Jakub" w:date="2018-08-18T18:52:00Z">
          <w:pPr>
            <w:spacing w:line="259" w:lineRule="auto"/>
          </w:pPr>
        </w:pPrChange>
      </w:pPr>
      <w:del w:id="676" w:author="Sciga, Jakub" w:date="2018-08-18T19:48:00Z">
        <w:r w:rsidDel="00660BB1">
          <w:rPr>
            <w:lang w:val="pl-PL"/>
          </w:rPr>
          <w:br w:type="page"/>
        </w:r>
      </w:del>
    </w:p>
    <w:p w14:paraId="4507E24A" w14:textId="77777777" w:rsidR="00660BB1" w:rsidRDefault="00660BB1">
      <w:pPr>
        <w:spacing w:line="259" w:lineRule="auto"/>
        <w:rPr>
          <w:ins w:id="677" w:author="Sciga, Jakub" w:date="2018-08-18T19:48:00Z"/>
          <w:rFonts w:eastAsiaTheme="majorEastAsia" w:cstheme="majorBidi"/>
          <w:b/>
          <w:sz w:val="32"/>
          <w:szCs w:val="32"/>
          <w:lang w:val="pl-PL"/>
        </w:rPr>
      </w:pPr>
      <w:bookmarkStart w:id="678" w:name="_Toc522384141"/>
      <w:ins w:id="679" w:author="Sciga, Jakub" w:date="2018-08-18T19:48:00Z">
        <w:r>
          <w:rPr>
            <w:lang w:val="pl-PL"/>
          </w:rPr>
          <w:br w:type="page"/>
        </w:r>
      </w:ins>
    </w:p>
    <w:p w14:paraId="269E3CB4" w14:textId="3FAC0350" w:rsidR="00793EA2" w:rsidRDefault="00793EA2" w:rsidP="00624E56">
      <w:pPr>
        <w:pStyle w:val="Heading1"/>
        <w:jc w:val="both"/>
        <w:rPr>
          <w:lang w:val="pl-PL"/>
        </w:rPr>
      </w:pPr>
      <w:r>
        <w:rPr>
          <w:lang w:val="pl-PL"/>
        </w:rPr>
        <w:lastRenderedPageBreak/>
        <w:t>Sterowniki PLC</w:t>
      </w:r>
      <w:bookmarkEnd w:id="678"/>
    </w:p>
    <w:p w14:paraId="5102D841" w14:textId="35913C62" w:rsidR="00D07192" w:rsidRDefault="00793EA2" w:rsidP="00624E56">
      <w:pPr>
        <w:ind w:firstLine="360"/>
        <w:jc w:val="both"/>
        <w:rPr>
          <w:ins w:id="680" w:author="Sciga, Jakub" w:date="2018-08-18T20:02:00Z"/>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14:paraId="1FC63DB1" w14:textId="4050810E" w:rsidR="00D07192" w:rsidRDefault="00D07192" w:rsidP="00D07192">
      <w:pPr>
        <w:jc w:val="center"/>
        <w:rPr>
          <w:ins w:id="681" w:author="Sciga, Jakub" w:date="2018-08-18T20:02:00Z"/>
          <w:lang w:val="pl-PL"/>
        </w:rPr>
        <w:pPrChange w:id="682" w:author="Sciga, Jakub" w:date="2018-08-18T20:02:00Z">
          <w:pPr>
            <w:ind w:firstLine="360"/>
            <w:jc w:val="both"/>
          </w:pPr>
        </w:pPrChange>
      </w:pPr>
      <w:ins w:id="683" w:author="Sciga, Jakub" w:date="2018-08-18T20:02:00Z">
        <w:r>
          <w:rPr>
            <w:noProof/>
          </w:rPr>
          <w:drawing>
            <wp:inline distT="0" distB="0" distL="0" distR="0" wp14:anchorId="4BB80F85" wp14:editId="75CFDB23">
              <wp:extent cx="3333750" cy="2209800"/>
              <wp:effectExtent l="0" t="0" r="0" b="0"/>
              <wp:docPr id="20"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ins>
    </w:p>
    <w:p w14:paraId="6B73BDF1" w14:textId="353E06A5" w:rsidR="00D07192" w:rsidRDefault="00D07192" w:rsidP="00D07192">
      <w:pPr>
        <w:jc w:val="center"/>
        <w:rPr>
          <w:ins w:id="684" w:author="Sciga, Jakub" w:date="2018-08-18T20:03:00Z"/>
          <w:i/>
          <w:lang w:val="pl-PL"/>
        </w:rPr>
        <w:pPrChange w:id="685" w:author="Sciga, Jakub" w:date="2018-08-18T20:02:00Z">
          <w:pPr>
            <w:ind w:firstLine="360"/>
            <w:jc w:val="both"/>
          </w:pPr>
        </w:pPrChange>
      </w:pPr>
      <w:ins w:id="686" w:author="Sciga, Jakub" w:date="2018-08-18T20:02:00Z">
        <w:r w:rsidRPr="00D07192">
          <w:rPr>
            <w:i/>
            <w:lang w:val="pl-PL"/>
            <w:rPrChange w:id="687" w:author="Sciga, Jakub" w:date="2018-08-18T20:02:00Z">
              <w:rPr>
                <w:lang w:val="pl-PL"/>
              </w:rPr>
            </w:rPrChange>
          </w:rPr>
          <w:t>Rys. 5.1. Sterownik firmy WAGO z podpiętymi modułami</w:t>
        </w:r>
      </w:ins>
    </w:p>
    <w:p w14:paraId="2791C71A" w14:textId="77777777" w:rsidR="00D07192" w:rsidRPr="00D07192" w:rsidRDefault="00D07192" w:rsidP="00D07192">
      <w:pPr>
        <w:jc w:val="center"/>
        <w:rPr>
          <w:ins w:id="688" w:author="Sciga, Jakub" w:date="2018-08-18T19:59:00Z"/>
          <w:i/>
          <w:lang w:val="pl-PL"/>
          <w:rPrChange w:id="689" w:author="Sciga, Jakub" w:date="2018-08-18T20:02:00Z">
            <w:rPr>
              <w:ins w:id="690" w:author="Sciga, Jakub" w:date="2018-08-18T19:59:00Z"/>
              <w:lang w:val="pl-PL"/>
            </w:rPr>
          </w:rPrChange>
        </w:rPr>
        <w:pPrChange w:id="691" w:author="Sciga, Jakub" w:date="2018-08-18T20:02:00Z">
          <w:pPr>
            <w:ind w:firstLine="360"/>
            <w:jc w:val="both"/>
          </w:pPr>
        </w:pPrChange>
      </w:pPr>
      <w:bookmarkStart w:id="692" w:name="_GoBack"/>
      <w:bookmarkEnd w:id="692"/>
    </w:p>
    <w:p w14:paraId="23465B6A" w14:textId="215B9228" w:rsidR="00DC0330" w:rsidRDefault="009D3E63" w:rsidP="00624E56">
      <w:pPr>
        <w:ind w:firstLine="360"/>
        <w:jc w:val="both"/>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693" w:name="_Toc522384142"/>
      <w:r w:rsidRPr="00846980">
        <w:rPr>
          <w:lang w:val="pl-PL"/>
        </w:rPr>
        <w:lastRenderedPageBreak/>
        <w:t>Budowa stanowiska</w:t>
      </w:r>
      <w:bookmarkEnd w:id="693"/>
    </w:p>
    <w:p w14:paraId="6EF2F0ED" w14:textId="205EB68F"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4E2CF8">
        <w:rPr>
          <w:lang w:val="pl-PL"/>
        </w:rPr>
        <w:t xml:space="preserve">Akademii Górniczo-Hutniczej </w:t>
      </w:r>
      <w:r w:rsidR="004E2CF8">
        <w:rPr>
          <w:lang w:val="pl-PL"/>
        </w:rPr>
        <w:br/>
        <w:t>w Krakowie</w:t>
      </w:r>
      <w:r>
        <w:rPr>
          <w:lang w:val="pl-PL"/>
        </w:rPr>
        <w:t>.</w:t>
      </w:r>
    </w:p>
    <w:p w14:paraId="7911A23D" w14:textId="69C7344C" w:rsidR="006D6321" w:rsidRDefault="004E2CF8" w:rsidP="00624E56">
      <w:pPr>
        <w:jc w:val="both"/>
        <w:rPr>
          <w:lang w:val="pl-PL"/>
        </w:rPr>
      </w:pPr>
      <w:r>
        <w:rPr>
          <w:lang w:val="pl-PL"/>
        </w:rPr>
        <w:t>Budowa stanowiska została przedstawiona</w:t>
      </w:r>
      <w:r w:rsidR="006D6321">
        <w:rPr>
          <w:lang w:val="pl-PL"/>
        </w:rPr>
        <w:t xml:space="preserve"> na rysunku </w:t>
      </w:r>
      <w:r>
        <w:rPr>
          <w:lang w:val="pl-PL"/>
        </w:rPr>
        <w:t>6.1.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624E56">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624E56">
      <w:pPr>
        <w:jc w:val="both"/>
        <w:rPr>
          <w:lang w:val="pl-PL"/>
        </w:rPr>
      </w:pPr>
    </w:p>
    <w:p w14:paraId="36E7C6EE" w14:textId="77777777"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252D92C7" w:rsidR="005A6A89" w:rsidRPr="005A6A89" w:rsidRDefault="00D31ABC" w:rsidP="00624E56">
      <w:pPr>
        <w:jc w:val="center"/>
        <w:rPr>
          <w:i/>
          <w:lang w:val="pl-PL"/>
        </w:rPr>
      </w:pPr>
      <w:r>
        <w:rPr>
          <w:i/>
          <w:lang w:val="pl-PL"/>
        </w:rPr>
        <w:t>Rys. 6.2</w:t>
      </w:r>
      <w:r w:rsidR="005A6A89" w:rsidRPr="005A6A89">
        <w:rPr>
          <w:i/>
          <w:lang w:val="pl-PL"/>
        </w:rPr>
        <w:t>. Roz</w:t>
      </w:r>
      <w:r w:rsidR="002440CA">
        <w:rPr>
          <w:i/>
          <w:lang w:val="pl-PL"/>
        </w:rPr>
        <w:t>m</w:t>
      </w:r>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624E56">
      <w:pPr>
        <w:jc w:val="center"/>
        <w:rPr>
          <w:i/>
          <w:lang w:val="pl-PL"/>
        </w:rPr>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694" w:name="_Toc522384143"/>
      <w:r>
        <w:rPr>
          <w:lang w:val="pl-PL"/>
        </w:rPr>
        <w:lastRenderedPageBreak/>
        <w:t>Konfiguracja środowiska</w:t>
      </w:r>
      <w:bookmarkEnd w:id="694"/>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1A2E49D6" w:rsidR="00A95D1A" w:rsidRDefault="00A34E29" w:rsidP="00624E56">
      <w:pPr>
        <w:ind w:firstLine="576"/>
        <w:jc w:val="both"/>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 xml:space="preserve">Na rysunku </w:t>
      </w:r>
      <w:r w:rsidR="004E2CF8">
        <w:rPr>
          <w:lang w:val="pl-PL"/>
        </w:rPr>
        <w:t xml:space="preserve">6.4. </w:t>
      </w:r>
      <w:r w:rsidR="00A95D1A">
        <w:rPr>
          <w:lang w:val="pl-PL"/>
        </w:rPr>
        <w:t>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624E56">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624E56">
      <w:pPr>
        <w:jc w:val="both"/>
        <w:rPr>
          <w:lang w:val="pl-PL"/>
        </w:rPr>
      </w:pPr>
    </w:p>
    <w:p w14:paraId="054AE7D5" w14:textId="7CD364BD" w:rsidR="000F485C" w:rsidRDefault="00A95D1A" w:rsidP="00624E56">
      <w:pPr>
        <w:jc w:val="both"/>
        <w:rPr>
          <w:lang w:val="pl-PL"/>
        </w:rPr>
      </w:pPr>
      <w:r>
        <w:rPr>
          <w:lang w:val="pl-PL"/>
        </w:rPr>
        <w:t xml:space="preserve">Drugą opcją jest skorzystanie z osobnej aplikacji a nazwie „WAGO Ethernet </w:t>
      </w:r>
      <w:proofErr w:type="spellStart"/>
      <w:r>
        <w:rPr>
          <w:lang w:val="pl-PL"/>
        </w:rPr>
        <w:t>Settings</w:t>
      </w:r>
      <w:proofErr w:type="spellEnd"/>
      <w:r>
        <w:rPr>
          <w:lang w:val="pl-PL"/>
        </w:rPr>
        <w:t>”, która jest dostarczana rzez producenta razem ze środowiskiem do programowania.</w:t>
      </w:r>
      <w:r w:rsidR="000F485C">
        <w:rPr>
          <w:lang w:val="pl-PL"/>
        </w:rPr>
        <w:t xml:space="preserve"> Jest to osobny program, służący do konfiguracji połączeń ze sterownikiem. Na rysunku </w:t>
      </w:r>
      <w:r w:rsidR="004E2CF8">
        <w:rPr>
          <w:lang w:val="pl-PL"/>
        </w:rPr>
        <w:t xml:space="preserve">6.5.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624E56">
      <w:pPr>
        <w:jc w:val="center"/>
        <w:rPr>
          <w:i/>
          <w:lang w:val="pl-PL"/>
        </w:rPr>
      </w:pPr>
      <w:r>
        <w:rPr>
          <w:i/>
          <w:lang w:val="pl-PL"/>
        </w:rPr>
        <w:t>Rys. 6.5</w:t>
      </w:r>
      <w:r w:rsidR="000F485C" w:rsidRPr="000F485C">
        <w:rPr>
          <w:i/>
          <w:lang w:val="pl-PL"/>
        </w:rPr>
        <w:t xml:space="preserve">. Zmiana adresu IP przez program „Ethernet </w:t>
      </w:r>
      <w:proofErr w:type="spellStart"/>
      <w:r w:rsidR="000F485C" w:rsidRPr="000F485C">
        <w:rPr>
          <w:i/>
          <w:lang w:val="pl-PL"/>
        </w:rPr>
        <w:t>settings</w:t>
      </w:r>
      <w:proofErr w:type="spellEnd"/>
      <w:r w:rsidR="000F485C" w:rsidRPr="000F485C">
        <w:rPr>
          <w:i/>
          <w:lang w:val="pl-PL"/>
        </w:rPr>
        <w:t>”</w:t>
      </w:r>
    </w:p>
    <w:p w14:paraId="55EB196A" w14:textId="77777777" w:rsidR="000F485C" w:rsidRDefault="000F485C" w:rsidP="00624E56">
      <w:pPr>
        <w:jc w:val="both"/>
        <w:rPr>
          <w:lang w:val="pl-PL"/>
        </w:rPr>
      </w:pPr>
    </w:p>
    <w:p w14:paraId="373ADC5D" w14:textId="54CCAA3C" w:rsidR="000F485C" w:rsidRDefault="000F485C" w:rsidP="00624E56">
      <w:pPr>
        <w:jc w:val="both"/>
        <w:rPr>
          <w:lang w:val="pl-PL"/>
        </w:rPr>
      </w:pPr>
      <w:r>
        <w:rPr>
          <w:lang w:val="pl-PL"/>
        </w:rPr>
        <w:t xml:space="preserve">Trzecim narzędziem, które dostarcza firma </w:t>
      </w:r>
      <w:proofErr w:type="spellStart"/>
      <w:r>
        <w:rPr>
          <w:lang w:val="pl-PL"/>
        </w:rPr>
        <w:t>WAGo</w:t>
      </w:r>
      <w:proofErr w:type="spellEnd"/>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r w:rsidR="004E2CF8">
        <w:rPr>
          <w:lang w:val="pl-PL"/>
        </w:rPr>
        <w:t xml:space="preserve"> (Rys 6.6.).</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624E56">
      <w:pPr>
        <w:jc w:val="center"/>
        <w:rPr>
          <w:i/>
          <w:lang w:val="pl-PL"/>
        </w:rPr>
      </w:pPr>
      <w:r>
        <w:rPr>
          <w:i/>
          <w:lang w:val="pl-PL"/>
        </w:rPr>
        <w:t>Rys. 6.6</w:t>
      </w:r>
      <w:r w:rsidR="00DC54B9" w:rsidRPr="00DC54B9">
        <w:rPr>
          <w:i/>
          <w:lang w:val="pl-PL"/>
        </w:rPr>
        <w:t xml:space="preserve">. Podgląd modułów sterownika w programie „I/O </w:t>
      </w:r>
      <w:proofErr w:type="spellStart"/>
      <w:r w:rsidR="00DC54B9" w:rsidRPr="00DC54B9">
        <w:rPr>
          <w:i/>
          <w:lang w:val="pl-PL"/>
        </w:rPr>
        <w:t>Check</w:t>
      </w:r>
      <w:proofErr w:type="spellEnd"/>
      <w:r w:rsidR="00DC54B9" w:rsidRPr="00DC54B9">
        <w:rPr>
          <w:i/>
          <w:lang w:val="pl-PL"/>
        </w:rPr>
        <w:t>”</w:t>
      </w:r>
    </w:p>
    <w:p w14:paraId="7B0DE824" w14:textId="77777777" w:rsidR="00DC54B9" w:rsidRDefault="00DC54B9" w:rsidP="00624E56">
      <w:pPr>
        <w:jc w:val="both"/>
        <w:rPr>
          <w:lang w:val="pl-PL"/>
        </w:rPr>
      </w:pPr>
    </w:p>
    <w:p w14:paraId="26C38BCC" w14:textId="591A3F0A" w:rsidR="0051755D" w:rsidRDefault="00DC54B9" w:rsidP="00624E56">
      <w:pPr>
        <w:jc w:val="both"/>
        <w:rPr>
          <w:lang w:val="pl-PL"/>
        </w:rPr>
      </w:pPr>
      <w:r>
        <w:rPr>
          <w:lang w:val="pl-PL"/>
        </w:rPr>
        <w:t xml:space="preserve">Na powyższym rysunku widać panel programu „I/O </w:t>
      </w:r>
      <w:proofErr w:type="spellStart"/>
      <w:r>
        <w:rPr>
          <w:lang w:val="pl-PL"/>
        </w:rPr>
        <w:t>Check</w:t>
      </w:r>
      <w:proofErr w:type="spellEnd"/>
      <w:r>
        <w:rPr>
          <w:lang w:val="pl-PL"/>
        </w:rPr>
        <w:t>”.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w:t>
      </w:r>
      <w:proofErr w:type="spellStart"/>
      <w:r w:rsidR="0051755D">
        <w:rPr>
          <w:lang w:val="pl-PL"/>
        </w:rPr>
        <w:t>Mode</w:t>
      </w:r>
      <w:proofErr w:type="spellEnd"/>
      <w:r w:rsidR="0051755D">
        <w:rPr>
          <w:lang w:val="pl-PL"/>
        </w:rPr>
        <w:t>. Do zmiany trybu działania służy górny panel programu. Działanie drugiej opcji przedstawia rysunek 6.</w:t>
      </w:r>
      <w:r w:rsidR="004E2CF8">
        <w:rPr>
          <w:lang w:val="pl-PL"/>
        </w:rPr>
        <w:t>7</w:t>
      </w:r>
      <w:r w:rsidR="0051755D">
        <w:rPr>
          <w:lang w:val="pl-PL"/>
        </w:rPr>
        <w:t>.</w:t>
      </w:r>
    </w:p>
    <w:p w14:paraId="36D6E062" w14:textId="42E90CB4" w:rsidR="00DC54B9" w:rsidRPr="0051755D" w:rsidRDefault="00306286" w:rsidP="00624E56">
      <w:pPr>
        <w:jc w:val="both"/>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51755D">
        <w:rPr>
          <w:lang w:val="pl-PL"/>
        </w:rPr>
        <w:t xml:space="preserve"> </w:t>
      </w:r>
      <w:r w:rsidR="00DC54B9">
        <w:rPr>
          <w:lang w:val="pl-PL"/>
        </w:rPr>
        <w:br/>
      </w:r>
      <w:r w:rsidR="00D31ABC">
        <w:rPr>
          <w:i/>
          <w:lang w:val="pl-PL"/>
        </w:rPr>
        <w:t>Rys. 6.7</w:t>
      </w:r>
      <w:r w:rsidR="0051755D" w:rsidRPr="0051755D">
        <w:rPr>
          <w:i/>
          <w:lang w:val="pl-PL"/>
        </w:rPr>
        <w:t xml:space="preserve">. Wpisywanie wartości do wyjść modułów w programie „I/O </w:t>
      </w:r>
      <w:proofErr w:type="spellStart"/>
      <w:r w:rsidR="0051755D" w:rsidRPr="0051755D">
        <w:rPr>
          <w:i/>
          <w:lang w:val="pl-PL"/>
        </w:rPr>
        <w:t>Check</w:t>
      </w:r>
      <w:proofErr w:type="spellEnd"/>
      <w:r w:rsidR="0051755D" w:rsidRPr="0051755D">
        <w:rPr>
          <w:i/>
          <w:lang w:val="pl-PL"/>
        </w:rPr>
        <w:t>”</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 xml:space="preserve">Korzystanie z narzędzia „I/O </w:t>
      </w:r>
      <w:proofErr w:type="spellStart"/>
      <w:r w:rsidR="00C42AEC">
        <w:rPr>
          <w:lang w:val="pl-PL"/>
        </w:rPr>
        <w:t>check</w:t>
      </w:r>
      <w:proofErr w:type="spellEnd"/>
      <w:r w:rsidR="00C42AEC">
        <w:rPr>
          <w:lang w:val="pl-PL"/>
        </w:rPr>
        <w:t xml:space="preserve">” nie jest możliwe przy równoczesnym korzystaniu z programu </w:t>
      </w:r>
      <w:proofErr w:type="spellStart"/>
      <w:r w:rsidR="00C42AEC">
        <w:rPr>
          <w:lang w:val="pl-PL"/>
        </w:rPr>
        <w:t>e!COCKPIT</w:t>
      </w:r>
      <w:proofErr w:type="spellEnd"/>
      <w:r w:rsidR="00C42AEC">
        <w:rPr>
          <w:lang w:val="pl-PL"/>
        </w:rPr>
        <w:t xml:space="preserve">. Jego wykorzystanie </w:t>
      </w:r>
      <w:proofErr w:type="spellStart"/>
      <w:r w:rsidR="00C42AEC">
        <w:rPr>
          <w:lang w:val="pl-PL"/>
        </w:rPr>
        <w:t>sprwadza</w:t>
      </w:r>
      <w:proofErr w:type="spellEnd"/>
      <w:r w:rsidR="00C42AEC">
        <w:rPr>
          <w:lang w:val="pl-PL"/>
        </w:rPr>
        <w:t xml:space="preserve">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695" w:name="_Toc522384144"/>
      <w:r>
        <w:rPr>
          <w:lang w:val="pl-PL"/>
        </w:rPr>
        <w:lastRenderedPageBreak/>
        <w:t>Działanie programu</w:t>
      </w:r>
      <w:bookmarkEnd w:id="695"/>
    </w:p>
    <w:p w14:paraId="71C1FDC0" w14:textId="77777777" w:rsidR="00F130E3" w:rsidRDefault="00D31ABC" w:rsidP="00624E56">
      <w:pPr>
        <w:jc w:val="both"/>
        <w:rPr>
          <w:lang w:val="pl-PL"/>
        </w:rPr>
      </w:pPr>
      <w:r>
        <w:rPr>
          <w:lang w:val="pl-PL"/>
        </w:rPr>
        <w:t>Program</w:t>
      </w:r>
    </w:p>
    <w:p w14:paraId="3A30B64C" w14:textId="77777777" w:rsidR="00D31ABC" w:rsidRDefault="00D31ABC" w:rsidP="00624E56">
      <w:pPr>
        <w:jc w:val="both"/>
        <w:rPr>
          <w:lang w:val="pl-PL"/>
        </w:rPr>
      </w:pPr>
    </w:p>
    <w:p w14:paraId="79CE4BB6" w14:textId="77777777" w:rsidR="00D31ABC" w:rsidRPr="001E2064" w:rsidRDefault="00D31ABC" w:rsidP="00624E56">
      <w:pPr>
        <w:jc w:val="both"/>
        <w:rPr>
          <w:lang w:val="pl-PL"/>
        </w:rPr>
      </w:pPr>
    </w:p>
    <w:p w14:paraId="7A3B779B" w14:textId="77777777" w:rsidR="009E2E3F" w:rsidRDefault="00846980" w:rsidP="00624E56">
      <w:pPr>
        <w:pStyle w:val="Heading2"/>
        <w:jc w:val="both"/>
        <w:rPr>
          <w:lang w:val="pl-PL"/>
        </w:rPr>
      </w:pPr>
      <w:bookmarkStart w:id="696" w:name="_Toc522384145"/>
      <w:r>
        <w:rPr>
          <w:lang w:val="pl-PL"/>
        </w:rPr>
        <w:t>Wyniki symulacji</w:t>
      </w:r>
      <w:bookmarkEnd w:id="696"/>
    </w:p>
    <w:p w14:paraId="56686420" w14:textId="77777777" w:rsidR="00D31ABC" w:rsidRDefault="00D31ABC" w:rsidP="00624E56">
      <w:pPr>
        <w:jc w:val="both"/>
        <w:rPr>
          <w:lang w:val="pl-PL"/>
        </w:rPr>
      </w:pPr>
    </w:p>
    <w:p w14:paraId="7DD61256" w14:textId="77777777" w:rsidR="00D31ABC" w:rsidRDefault="00D31ABC" w:rsidP="00624E56">
      <w:pPr>
        <w:jc w:val="both"/>
        <w:rPr>
          <w:lang w:val="pl-PL"/>
        </w:rPr>
      </w:pPr>
    </w:p>
    <w:p w14:paraId="188A70F8" w14:textId="77777777" w:rsidR="00D31ABC" w:rsidRPr="00D31ABC" w:rsidRDefault="00D31ABC" w:rsidP="00624E56">
      <w:pPr>
        <w:jc w:val="both"/>
        <w:rPr>
          <w:lang w:val="pl-PL"/>
        </w:rPr>
      </w:pPr>
    </w:p>
    <w:p w14:paraId="121C9A29" w14:textId="77777777" w:rsidR="00846980" w:rsidRPr="009E2E3F" w:rsidRDefault="00846980" w:rsidP="00624E56">
      <w:pPr>
        <w:pStyle w:val="Heading2"/>
        <w:jc w:val="both"/>
        <w:rPr>
          <w:lang w:val="pl-PL"/>
        </w:rPr>
      </w:pPr>
      <w:bookmarkStart w:id="697" w:name="_Toc522384146"/>
      <w:r w:rsidRPr="009E2E3F">
        <w:rPr>
          <w:lang w:val="pl-PL"/>
        </w:rPr>
        <w:t>Wnioski</w:t>
      </w:r>
      <w:bookmarkEnd w:id="697"/>
    </w:p>
    <w:p w14:paraId="6E52D5FB" w14:textId="77777777" w:rsidR="001430BE" w:rsidRDefault="001430BE" w:rsidP="00624E56">
      <w:pPr>
        <w:spacing w:line="259" w:lineRule="auto"/>
        <w:jc w:val="both"/>
        <w:rPr>
          <w:rFonts w:eastAsiaTheme="majorEastAsia" w:cstheme="majorBidi"/>
          <w:b/>
          <w:sz w:val="32"/>
          <w:szCs w:val="32"/>
          <w:lang w:val="pl-PL"/>
        </w:rPr>
      </w:pPr>
      <w:bookmarkStart w:id="698" w:name="_Toc518139314"/>
      <w:r>
        <w:rPr>
          <w:lang w:val="pl-PL"/>
        </w:rPr>
        <w:br w:type="page"/>
      </w:r>
    </w:p>
    <w:p w14:paraId="7AE7FC23" w14:textId="77777777" w:rsidR="00846980" w:rsidRDefault="00846980" w:rsidP="00624E56">
      <w:pPr>
        <w:pStyle w:val="Heading1"/>
        <w:jc w:val="both"/>
        <w:rPr>
          <w:lang w:val="pl-PL"/>
        </w:rPr>
      </w:pPr>
      <w:bookmarkStart w:id="699" w:name="_Toc522384147"/>
      <w:r>
        <w:rPr>
          <w:lang w:val="pl-PL"/>
        </w:rPr>
        <w:lastRenderedPageBreak/>
        <w:t>Zakończenie</w:t>
      </w:r>
      <w:bookmarkEnd w:id="698"/>
      <w:bookmarkEnd w:id="699"/>
    </w:p>
    <w:p w14:paraId="30C0B198" w14:textId="77777777" w:rsidR="00202306" w:rsidRDefault="00202306" w:rsidP="00624E56">
      <w:pPr>
        <w:jc w:val="both"/>
        <w:rPr>
          <w:rFonts w:eastAsiaTheme="majorEastAsia" w:cstheme="majorBidi"/>
          <w:b/>
          <w:sz w:val="32"/>
          <w:szCs w:val="32"/>
          <w:lang w:val="pl-PL"/>
        </w:rPr>
      </w:pPr>
      <w:r>
        <w:rPr>
          <w:lang w:val="pl-PL"/>
        </w:rPr>
        <w:br w:type="page"/>
      </w:r>
    </w:p>
    <w:p w14:paraId="6B69D6D4" w14:textId="77777777" w:rsidR="00C17221" w:rsidRDefault="00846980" w:rsidP="00624E56">
      <w:pPr>
        <w:pStyle w:val="Heading1"/>
        <w:jc w:val="both"/>
        <w:rPr>
          <w:lang w:val="pl-PL"/>
        </w:rPr>
      </w:pPr>
      <w:bookmarkStart w:id="700" w:name="_Toc522384148"/>
      <w:r w:rsidRPr="00C17221">
        <w:rPr>
          <w:lang w:val="pl-PL"/>
        </w:rPr>
        <w:lastRenderedPageBreak/>
        <w:t>Bibliografia</w:t>
      </w:r>
      <w:bookmarkEnd w:id="700"/>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proofErr w:type="spellStart"/>
      <w:r w:rsidRPr="00202306">
        <w:rPr>
          <w:rFonts w:cs="Times New Roman"/>
          <w:i/>
          <w:szCs w:val="24"/>
          <w:lang w:val="pl-PL"/>
        </w:rPr>
        <w:t>przmeysłowe</w:t>
      </w:r>
      <w:proofErr w:type="spellEnd"/>
      <w:r w:rsidRPr="00202306">
        <w:rPr>
          <w:rFonts w:cs="Times New Roman"/>
          <w:i/>
          <w:szCs w:val="24"/>
          <w:lang w:val="pl-PL"/>
        </w:rPr>
        <w:t xml:space="preserv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47" w:author="Dominik Paszkowski" w:date="2018-08-17T21:18:00Z" w:initials="DP">
    <w:p w14:paraId="1D1A5E1A" w14:textId="77777777" w:rsidR="00C24421" w:rsidRPr="00DC0330" w:rsidRDefault="00C24421" w:rsidP="00BF7AFD">
      <w:pPr>
        <w:pStyle w:val="CommentText"/>
        <w:rPr>
          <w:lang w:val="pl-PL"/>
        </w:rPr>
      </w:pPr>
      <w:r>
        <w:rPr>
          <w:rStyle w:val="CommentReference"/>
        </w:rPr>
        <w:annotationRef/>
      </w:r>
      <w:r w:rsidRPr="00DC0330">
        <w:rPr>
          <w:lang w:val="pl-PL"/>
        </w:rPr>
        <w:t xml:space="preserve">to zdanie przeformułować bo </w:t>
      </w:r>
      <w:proofErr w:type="spellStart"/>
      <w:r w:rsidRPr="00DC0330">
        <w:rPr>
          <w:lang w:val="pl-PL"/>
        </w:rPr>
        <w:t>troche</w:t>
      </w:r>
      <w:proofErr w:type="spellEnd"/>
      <w:r w:rsidRPr="00DC0330">
        <w:rPr>
          <w:lang w:val="pl-PL"/>
        </w:rPr>
        <w:t xml:space="preserve"> niezgrabnie wychodzi </w:t>
      </w:r>
      <w:proofErr w:type="spellStart"/>
      <w:r w:rsidRPr="00DC0330">
        <w:rPr>
          <w:lang w:val="pl-PL"/>
        </w:rPr>
        <w:t>zpoprzendim</w:t>
      </w:r>
      <w:proofErr w:type="spellEnd"/>
    </w:p>
  </w:comment>
  <w:comment w:id="348" w:author="Sciga, Jakub" w:date="2018-08-18T12:16:00Z" w:initials="SJ">
    <w:p w14:paraId="1798D1CE" w14:textId="77777777" w:rsidR="00C24421" w:rsidRPr="00BF7AFD" w:rsidRDefault="00C24421"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349" w:author="Sciga, Jakub" w:date="2018-08-18T12:21:00Z" w:initials="SJ">
    <w:p w14:paraId="5CB594D1" w14:textId="77777777" w:rsidR="00C24421" w:rsidRPr="00306286" w:rsidRDefault="00C24421">
      <w:pPr>
        <w:pStyle w:val="CommentText"/>
        <w:rPr>
          <w:lang w:val="pl-PL"/>
        </w:rPr>
      </w:pPr>
      <w:r>
        <w:rPr>
          <w:rStyle w:val="CommentReference"/>
        </w:rPr>
        <w:annotationRef/>
      </w:r>
      <w:r w:rsidRPr="00306286">
        <w:rPr>
          <w:lang w:val="pl-PL"/>
        </w:rPr>
        <w:t xml:space="preserve">Dobra, średnio wyszło. Wrócę do tego zdania, </w:t>
      </w:r>
      <w:proofErr w:type="spellStart"/>
      <w:r w:rsidRPr="00306286">
        <w:rPr>
          <w:lang w:val="pl-PL"/>
        </w:rPr>
        <w:t>poźniej</w:t>
      </w:r>
      <w:proofErr w:type="spellEnd"/>
      <w:r w:rsidRPr="00306286">
        <w:rPr>
          <w:lang w:val="pl-PL"/>
        </w:rPr>
        <w:t xml:space="preserve"> ;)</w:t>
      </w:r>
    </w:p>
  </w:comment>
  <w:comment w:id="350" w:author="Dominik Paszkowski" w:date="2018-08-17T21:23:00Z" w:initials="DP">
    <w:p w14:paraId="3D1AEC9E" w14:textId="77777777" w:rsidR="00C24421" w:rsidRPr="00DC0330" w:rsidRDefault="00C24421">
      <w:pPr>
        <w:pStyle w:val="CommentText"/>
        <w:rPr>
          <w:lang w:val="pl-PL"/>
        </w:rPr>
      </w:pPr>
      <w:r>
        <w:rPr>
          <w:rStyle w:val="CommentReference"/>
        </w:rPr>
        <w:annotationRef/>
      </w:r>
      <w:r w:rsidRPr="00DC0330">
        <w:rPr>
          <w:lang w:val="pl-PL"/>
        </w:rPr>
        <w:t>WINCYJ ZDAŃ</w:t>
      </w:r>
    </w:p>
  </w:comment>
  <w:comment w:id="351" w:author="Sciga, Jakub" w:date="2018-08-18T12:14:00Z" w:initials="SJ">
    <w:p w14:paraId="4CF4494E" w14:textId="77777777" w:rsidR="00C24421" w:rsidRPr="00BF7AFD" w:rsidRDefault="00C24421">
      <w:pPr>
        <w:pStyle w:val="CommentText"/>
        <w:rPr>
          <w:lang w:val="pl-PL"/>
        </w:rPr>
      </w:pPr>
      <w:r>
        <w:rPr>
          <w:rStyle w:val="CommentReference"/>
        </w:rPr>
        <w:annotationRef/>
      </w:r>
      <w:r w:rsidRPr="00BF7AFD">
        <w:rPr>
          <w:lang w:val="pl-PL"/>
        </w:rPr>
        <w:t xml:space="preserve">Wiem, tylko nie wiem o </w:t>
      </w:r>
      <w:proofErr w:type="spellStart"/>
      <w:r w:rsidRPr="00BF7AFD">
        <w:rPr>
          <w:lang w:val="pl-PL"/>
        </w:rPr>
        <w:t>czymw</w:t>
      </w:r>
      <w:proofErr w:type="spellEnd"/>
      <w:r w:rsidRPr="00BF7AFD">
        <w:rPr>
          <w:lang w:val="pl-PL"/>
        </w:rPr>
        <w:t xml:space="preserve">  tym </w:t>
      </w:r>
      <w:proofErr w:type="spellStart"/>
      <w:r w:rsidRPr="00BF7AFD">
        <w:rPr>
          <w:lang w:val="pl-PL"/>
        </w:rPr>
        <w:t>wstepnie</w:t>
      </w:r>
      <w:proofErr w:type="spellEnd"/>
      <w:r w:rsidRPr="00BF7AFD">
        <w:rPr>
          <w:lang w:val="pl-PL"/>
        </w:rPr>
        <w:t xml:space="preserve"> pisać. </w:t>
      </w:r>
      <w:r>
        <w:rPr>
          <w:lang w:val="pl-PL"/>
        </w:rPr>
        <w:t>Chcę o to zapytać promotora</w:t>
      </w:r>
    </w:p>
  </w:comment>
  <w:comment w:id="353" w:author="Dominik Paszkowski" w:date="2018-08-17T21:26:00Z" w:initials="DP">
    <w:p w14:paraId="52AD225B" w14:textId="77777777" w:rsidR="00C24421" w:rsidRPr="00DC0330" w:rsidRDefault="00C24421">
      <w:pPr>
        <w:pStyle w:val="CommentText"/>
        <w:rPr>
          <w:lang w:val="pl-PL"/>
        </w:rPr>
      </w:pPr>
      <w:r>
        <w:rPr>
          <w:rStyle w:val="CommentReference"/>
        </w:rPr>
        <w:annotationRef/>
      </w:r>
      <w:r w:rsidRPr="00DC0330">
        <w:rPr>
          <w:lang w:val="pl-PL"/>
        </w:rPr>
        <w:t>W ogóle nie wiem po co jest tu ten cytat</w:t>
      </w:r>
    </w:p>
  </w:comment>
  <w:comment w:id="354" w:author="Sciga, Jakub" w:date="2018-08-18T12:14:00Z" w:initials="SJ">
    <w:p w14:paraId="570BE1E9" w14:textId="77777777" w:rsidR="00C24421" w:rsidRDefault="00C24421">
      <w:pPr>
        <w:pStyle w:val="CommentText"/>
      </w:pPr>
      <w:r>
        <w:rPr>
          <w:rStyle w:val="CommentReference"/>
        </w:rPr>
        <w:annotationRef/>
      </w:r>
      <w:proofErr w:type="spellStart"/>
      <w:r>
        <w:t>Chciałem</w:t>
      </w:r>
      <w:proofErr w:type="spellEnd"/>
      <w:r>
        <w:t xml:space="preserve"> </w:t>
      </w:r>
      <w:proofErr w:type="spellStart"/>
      <w:r>
        <w:t>ładnie</w:t>
      </w:r>
      <w:proofErr w:type="spellEnd"/>
      <w:r>
        <w:t xml:space="preserve"> </w:t>
      </w:r>
      <w:proofErr w:type="spellStart"/>
      <w:r>
        <w:t>zacząć</w:t>
      </w:r>
      <w:proofErr w:type="spellEnd"/>
      <w:r>
        <w:t xml:space="preserve"> </w:t>
      </w:r>
      <w:proofErr w:type="spellStart"/>
      <w:r>
        <w:t>rozdział</w:t>
      </w:r>
      <w:proofErr w:type="spellEnd"/>
    </w:p>
  </w:comment>
  <w:comment w:id="360" w:author="Dominik Paszkowski" w:date="2018-08-17T21:39:00Z" w:initials="DP">
    <w:p w14:paraId="7DE69436" w14:textId="77777777" w:rsidR="00C24421" w:rsidRPr="00DC0330" w:rsidRDefault="00C24421">
      <w:pPr>
        <w:pStyle w:val="CommentText"/>
        <w:rPr>
          <w:lang w:val="pl-PL"/>
        </w:rPr>
      </w:pPr>
      <w:r>
        <w:rPr>
          <w:rStyle w:val="CommentReference"/>
        </w:rPr>
        <w:annotationRef/>
      </w:r>
      <w:r w:rsidRPr="00DC0330">
        <w:rPr>
          <w:lang w:val="pl-PL"/>
        </w:rPr>
        <w:t>inaczej bo nie ma sensu</w:t>
      </w:r>
    </w:p>
  </w:comment>
  <w:comment w:id="361" w:author="Sciga, Jakub" w:date="2018-08-18T12:11:00Z" w:initials="SJ">
    <w:p w14:paraId="11D0E364" w14:textId="77777777" w:rsidR="00C24421" w:rsidRDefault="00C24421">
      <w:pPr>
        <w:pStyle w:val="CommentText"/>
      </w:pPr>
      <w:r>
        <w:rPr>
          <w:rStyle w:val="CommentReference"/>
        </w:rPr>
        <w:annotationRef/>
      </w:r>
      <w:r>
        <w:t>done</w:t>
      </w:r>
    </w:p>
  </w:comment>
  <w:comment w:id="362" w:author="Dominik Paszkowski" w:date="2018-08-17T21:41:00Z" w:initials="DP">
    <w:p w14:paraId="15B02BE7" w14:textId="77777777" w:rsidR="00C24421" w:rsidRPr="00DC0330" w:rsidRDefault="00C24421">
      <w:pPr>
        <w:pStyle w:val="CommentText"/>
        <w:rPr>
          <w:lang w:val="pl-PL"/>
        </w:rPr>
      </w:pPr>
      <w:r>
        <w:rPr>
          <w:rStyle w:val="CommentReference"/>
        </w:rPr>
        <w:annotationRef/>
      </w:r>
      <w:r w:rsidRPr="00DC0330">
        <w:rPr>
          <w:lang w:val="pl-PL"/>
        </w:rPr>
        <w:t xml:space="preserve">ja nie wiem czy to prawda ale </w:t>
      </w:r>
      <w:proofErr w:type="spellStart"/>
      <w:r w:rsidRPr="00DC0330">
        <w:rPr>
          <w:lang w:val="pl-PL"/>
        </w:rPr>
        <w:t>wczesniej</w:t>
      </w:r>
      <w:proofErr w:type="spellEnd"/>
      <w:r w:rsidRPr="00DC0330">
        <w:rPr>
          <w:lang w:val="pl-PL"/>
        </w:rPr>
        <w:t xml:space="preserve"> </w:t>
      </w:r>
      <w:proofErr w:type="spellStart"/>
      <w:r w:rsidRPr="00DC0330">
        <w:rPr>
          <w:lang w:val="pl-PL"/>
        </w:rPr>
        <w:t>brzmialo</w:t>
      </w:r>
      <w:proofErr w:type="spellEnd"/>
      <w:r w:rsidRPr="00DC0330">
        <w:rPr>
          <w:lang w:val="pl-PL"/>
        </w:rPr>
        <w:t xml:space="preserve"> dziwnie</w:t>
      </w:r>
    </w:p>
  </w:comment>
  <w:comment w:id="363" w:author="Sciga, Jakub" w:date="2018-08-18T12:09:00Z" w:initials="SJ">
    <w:p w14:paraId="2290F5B7" w14:textId="77777777" w:rsidR="00C24421" w:rsidRDefault="00C24421">
      <w:pPr>
        <w:pStyle w:val="CommentText"/>
      </w:pPr>
      <w:r>
        <w:rPr>
          <w:rStyle w:val="CommentReference"/>
        </w:rPr>
        <w:annotationRef/>
      </w:r>
      <w:proofErr w:type="spellStart"/>
      <w:r>
        <w:t>tak</w:t>
      </w:r>
      <w:proofErr w:type="spellEnd"/>
      <w:r>
        <w:t xml:space="preserve"> </w:t>
      </w:r>
      <w:proofErr w:type="spellStart"/>
      <w:r>
        <w:t>było</w:t>
      </w:r>
      <w:proofErr w:type="spellEnd"/>
      <w:r>
        <w:t xml:space="preserve"> w </w:t>
      </w:r>
      <w:proofErr w:type="spellStart"/>
      <w:r>
        <w:t>ksiązce</w:t>
      </w:r>
      <w:proofErr w:type="spellEnd"/>
    </w:p>
    <w:p w14:paraId="2E2F3B2F" w14:textId="77777777" w:rsidR="00C24421" w:rsidRDefault="00C24421">
      <w:pPr>
        <w:pStyle w:val="CommentText"/>
      </w:pPr>
    </w:p>
  </w:comment>
  <w:comment w:id="385" w:author="Dominik Paszkowski" w:date="2018-08-17T21:55:00Z" w:initials="DP">
    <w:p w14:paraId="64FE3B69" w14:textId="77777777" w:rsidR="00C24421" w:rsidRPr="00DC0330" w:rsidRDefault="00C24421">
      <w:pPr>
        <w:pStyle w:val="CommentText"/>
        <w:rPr>
          <w:lang w:val="pl-PL"/>
        </w:rPr>
      </w:pPr>
      <w:r>
        <w:rPr>
          <w:rStyle w:val="CommentReference"/>
        </w:rPr>
        <w:annotationRef/>
      </w:r>
      <w:r w:rsidRPr="00DC0330">
        <w:rPr>
          <w:lang w:val="pl-PL"/>
        </w:rPr>
        <w:t xml:space="preserve">no czad ale jedno takie krótkie zdanie to </w:t>
      </w:r>
      <w:proofErr w:type="spellStart"/>
      <w:r w:rsidRPr="00DC0330">
        <w:rPr>
          <w:lang w:val="pl-PL"/>
        </w:rPr>
        <w:t>słąbo</w:t>
      </w:r>
      <w:proofErr w:type="spell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1A5E1A" w15:done="0"/>
  <w15:commentEx w15:paraId="1798D1CE" w15:paraIdParent="1D1A5E1A" w15:done="0"/>
  <w15:commentEx w15:paraId="5CB594D1" w15:paraIdParent="1D1A5E1A" w15:done="0"/>
  <w15:commentEx w15:paraId="3D1AEC9E" w15:done="0"/>
  <w15:commentEx w15:paraId="4CF4494E" w15:paraIdParent="3D1AEC9E" w15:done="0"/>
  <w15:commentEx w15:paraId="52AD225B" w15:done="0"/>
  <w15:commentEx w15:paraId="570BE1E9" w15:paraIdParent="52AD225B" w15:done="0"/>
  <w15:commentEx w15:paraId="7DE69436" w15:done="0"/>
  <w15:commentEx w15:paraId="11D0E364" w15:paraIdParent="7DE69436" w15:done="0"/>
  <w15:commentEx w15:paraId="15B02BE7" w15:done="0"/>
  <w15:commentEx w15:paraId="2E2F3B2F" w15:paraIdParent="15B02BE7" w15:done="0"/>
  <w15:commentEx w15:paraId="64FE3B6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A3FA02" w14:textId="77777777" w:rsidR="00546D1F" w:rsidRDefault="00546D1F" w:rsidP="000D3CE9">
      <w:pPr>
        <w:spacing w:after="0" w:line="240" w:lineRule="auto"/>
      </w:pPr>
      <w:r>
        <w:separator/>
      </w:r>
    </w:p>
  </w:endnote>
  <w:endnote w:type="continuationSeparator" w:id="0">
    <w:p w14:paraId="03941339" w14:textId="77777777" w:rsidR="00546D1F" w:rsidRDefault="00546D1F"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C24421" w:rsidRDefault="00C24421">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C24421" w:rsidRDefault="00C24421">
                                <w:pPr>
                                  <w:jc w:val="right"/>
                                  <w:rPr>
                                    <w:color w:val="7F7F7F" w:themeColor="text1" w:themeTint="80"/>
                                  </w:rPr>
                                </w:pPr>
                                <w:r>
                                  <w:rPr>
                                    <w:color w:val="7F7F7F" w:themeColor="text1" w:themeTint="80"/>
                                  </w:rPr>
                                  <w:t xml:space="preserve">     </w:t>
                                </w:r>
                              </w:p>
                            </w:sdtContent>
                          </w:sdt>
                          <w:p w14:paraId="0A197BCE" w14:textId="77777777" w:rsidR="00C24421" w:rsidRDefault="00C2442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C24421" w:rsidRDefault="00C24421">
                          <w:pPr>
                            <w:jc w:val="right"/>
                            <w:rPr>
                              <w:color w:val="7F7F7F" w:themeColor="text1" w:themeTint="80"/>
                            </w:rPr>
                          </w:pPr>
                          <w:r>
                            <w:rPr>
                              <w:color w:val="7F7F7F" w:themeColor="text1" w:themeTint="80"/>
                            </w:rPr>
                            <w:t xml:space="preserve">     </w:t>
                          </w:r>
                        </w:p>
                      </w:sdtContent>
                    </w:sdt>
                    <w:p w14:paraId="0A197BCE" w14:textId="77777777" w:rsidR="00C24421" w:rsidRDefault="00C24421">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7B5A29DA" w:rsidR="00C24421" w:rsidRDefault="00C2442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07192">
                            <w:rPr>
                              <w:noProof/>
                              <w:color w:val="FFFFFF" w:themeColor="background1"/>
                              <w:sz w:val="28"/>
                              <w:szCs w:val="28"/>
                            </w:rPr>
                            <w:t>54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7B5A29DA" w:rsidR="00C24421" w:rsidRDefault="00C2442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07192">
                      <w:rPr>
                        <w:noProof/>
                        <w:color w:val="FFFFFF" w:themeColor="background1"/>
                        <w:sz w:val="28"/>
                        <w:szCs w:val="28"/>
                      </w:rPr>
                      <w:t>54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961C57" w14:textId="77777777" w:rsidR="00546D1F" w:rsidRDefault="00546D1F" w:rsidP="000D3CE9">
      <w:pPr>
        <w:spacing w:after="0" w:line="240" w:lineRule="auto"/>
      </w:pPr>
      <w:r>
        <w:separator/>
      </w:r>
    </w:p>
  </w:footnote>
  <w:footnote w:type="continuationSeparator" w:id="0">
    <w:p w14:paraId="707E169C" w14:textId="77777777" w:rsidR="00546D1F" w:rsidRDefault="00546D1F"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4"/>
      <w:gridCol w:w="4623"/>
    </w:tblGrid>
    <w:tr w:rsidR="00C24421" w:rsidRPr="00201FC8" w14:paraId="5F9ED4D7" w14:textId="77777777" w:rsidTr="003D6273">
      <w:tc>
        <w:tcPr>
          <w:tcW w:w="4204" w:type="dxa"/>
          <w:tcBorders>
            <w:top w:val="nil"/>
            <w:left w:val="nil"/>
            <w:bottom w:val="single" w:sz="12" w:space="0" w:color="auto"/>
            <w:right w:val="single" w:sz="12" w:space="0" w:color="auto"/>
          </w:tcBorders>
        </w:tcPr>
        <w:p w14:paraId="2F25C3A3" w14:textId="77777777" w:rsidR="00C24421" w:rsidRPr="00201FC8" w:rsidRDefault="00C24421"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14:paraId="56CF0926" w14:textId="14F95B4C" w:rsidR="00C24421" w:rsidRPr="00A37F8B" w:rsidRDefault="00C24421"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Pr>
              <w:sz w:val="28"/>
              <w:szCs w:val="28"/>
              <w:lang w:val="pl-PL"/>
            </w:rPr>
            <w:fldChar w:fldCharType="separate"/>
          </w:r>
          <w:r w:rsidR="00D07192">
            <w:rPr>
              <w:noProof/>
              <w:sz w:val="28"/>
              <w:szCs w:val="28"/>
              <w:lang w:val="pl-PL"/>
            </w:rPr>
            <w:t>Budowa stanowiska</w:t>
          </w:r>
          <w:r w:rsidRPr="00A37F8B">
            <w:rPr>
              <w:sz w:val="28"/>
              <w:szCs w:val="28"/>
              <w:lang w:val="pl-PL"/>
            </w:rPr>
            <w:fldChar w:fldCharType="end"/>
          </w:r>
        </w:p>
      </w:tc>
    </w:tr>
  </w:tbl>
  <w:p w14:paraId="6B58145E" w14:textId="77777777" w:rsidR="00C24421" w:rsidRPr="00201FC8" w:rsidRDefault="00C24421"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1"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20"/>
  </w:num>
  <w:num w:numId="4">
    <w:abstractNumId w:val="20"/>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7"/>
  </w:num>
  <w:num w:numId="6">
    <w:abstractNumId w:val="10"/>
  </w:num>
  <w:num w:numId="7">
    <w:abstractNumId w:val="29"/>
  </w:num>
  <w:num w:numId="8">
    <w:abstractNumId w:val="13"/>
  </w:num>
  <w:num w:numId="9">
    <w:abstractNumId w:val="14"/>
  </w:num>
  <w:num w:numId="10">
    <w:abstractNumId w:val="15"/>
  </w:num>
  <w:num w:numId="11">
    <w:abstractNumId w:val="17"/>
  </w:num>
  <w:num w:numId="12">
    <w:abstractNumId w:val="24"/>
  </w:num>
  <w:num w:numId="13">
    <w:abstractNumId w:val="0"/>
  </w:num>
  <w:num w:numId="14">
    <w:abstractNumId w:val="9"/>
  </w:num>
  <w:num w:numId="15">
    <w:abstractNumId w:val="8"/>
  </w:num>
  <w:num w:numId="16">
    <w:abstractNumId w:val="22"/>
  </w:num>
  <w:num w:numId="17">
    <w:abstractNumId w:val="11"/>
  </w:num>
  <w:num w:numId="18">
    <w:abstractNumId w:val="16"/>
  </w:num>
  <w:num w:numId="19">
    <w:abstractNumId w:val="18"/>
  </w:num>
  <w:num w:numId="20">
    <w:abstractNumId w:val="3"/>
  </w:num>
  <w:num w:numId="21">
    <w:abstractNumId w:val="21"/>
  </w:num>
  <w:num w:numId="22">
    <w:abstractNumId w:val="25"/>
  </w:num>
  <w:num w:numId="23">
    <w:abstractNumId w:val="4"/>
  </w:num>
  <w:num w:numId="24">
    <w:abstractNumId w:val="12"/>
  </w:num>
  <w:num w:numId="25">
    <w:abstractNumId w:val="34"/>
  </w:num>
  <w:num w:numId="26">
    <w:abstractNumId w:val="26"/>
  </w:num>
  <w:num w:numId="27">
    <w:abstractNumId w:val="30"/>
  </w:num>
  <w:num w:numId="28">
    <w:abstractNumId w:val="1"/>
  </w:num>
  <w:num w:numId="29">
    <w:abstractNumId w:val="33"/>
  </w:num>
  <w:num w:numId="30">
    <w:abstractNumId w:val="6"/>
  </w:num>
  <w:num w:numId="31">
    <w:abstractNumId w:val="28"/>
  </w:num>
  <w:num w:numId="32">
    <w:abstractNumId w:val="31"/>
  </w:num>
  <w:num w:numId="33">
    <w:abstractNumId w:val="5"/>
  </w:num>
  <w:num w:numId="34">
    <w:abstractNumId w:val="7"/>
  </w:num>
  <w:num w:numId="35">
    <w:abstractNumId w:val="23"/>
  </w:num>
  <w:num w:numId="36">
    <w:abstractNumId w:val="3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95854"/>
    <w:rsid w:val="000C5F82"/>
    <w:rsid w:val="000D3CE9"/>
    <w:rsid w:val="000E694C"/>
    <w:rsid w:val="000F2D75"/>
    <w:rsid w:val="000F485C"/>
    <w:rsid w:val="000F4BB5"/>
    <w:rsid w:val="001057B9"/>
    <w:rsid w:val="001105F7"/>
    <w:rsid w:val="001430BE"/>
    <w:rsid w:val="00165F0C"/>
    <w:rsid w:val="001675B2"/>
    <w:rsid w:val="001A44E6"/>
    <w:rsid w:val="001C676A"/>
    <w:rsid w:val="001E1CD3"/>
    <w:rsid w:val="001E2064"/>
    <w:rsid w:val="001E46B6"/>
    <w:rsid w:val="001E50F7"/>
    <w:rsid w:val="001F7C24"/>
    <w:rsid w:val="002010D7"/>
    <w:rsid w:val="00201FC8"/>
    <w:rsid w:val="00202306"/>
    <w:rsid w:val="002440CA"/>
    <w:rsid w:val="00260BAA"/>
    <w:rsid w:val="00271E53"/>
    <w:rsid w:val="0027291D"/>
    <w:rsid w:val="002820F0"/>
    <w:rsid w:val="00290F2F"/>
    <w:rsid w:val="002A49CE"/>
    <w:rsid w:val="002A69F0"/>
    <w:rsid w:val="002A7541"/>
    <w:rsid w:val="002B70B0"/>
    <w:rsid w:val="002C4491"/>
    <w:rsid w:val="002C5504"/>
    <w:rsid w:val="00306286"/>
    <w:rsid w:val="00306E94"/>
    <w:rsid w:val="00306EF8"/>
    <w:rsid w:val="0031548E"/>
    <w:rsid w:val="003674C0"/>
    <w:rsid w:val="00383949"/>
    <w:rsid w:val="00394C03"/>
    <w:rsid w:val="003A271A"/>
    <w:rsid w:val="003A7D1C"/>
    <w:rsid w:val="003C3AA5"/>
    <w:rsid w:val="003C7E3A"/>
    <w:rsid w:val="003D6273"/>
    <w:rsid w:val="004057F5"/>
    <w:rsid w:val="00413631"/>
    <w:rsid w:val="0044214B"/>
    <w:rsid w:val="00462298"/>
    <w:rsid w:val="0049168C"/>
    <w:rsid w:val="004C5A70"/>
    <w:rsid w:val="004E2CF8"/>
    <w:rsid w:val="00516172"/>
    <w:rsid w:val="0051755D"/>
    <w:rsid w:val="00524F80"/>
    <w:rsid w:val="00546D1F"/>
    <w:rsid w:val="00585B3D"/>
    <w:rsid w:val="005A26DD"/>
    <w:rsid w:val="005A6A89"/>
    <w:rsid w:val="005A7B36"/>
    <w:rsid w:val="005D01E6"/>
    <w:rsid w:val="005D0AC2"/>
    <w:rsid w:val="00615E7C"/>
    <w:rsid w:val="00624E56"/>
    <w:rsid w:val="00651FF2"/>
    <w:rsid w:val="00660BB1"/>
    <w:rsid w:val="00671F2D"/>
    <w:rsid w:val="006B3889"/>
    <w:rsid w:val="006C7AB0"/>
    <w:rsid w:val="006D6321"/>
    <w:rsid w:val="006E3AE0"/>
    <w:rsid w:val="00715A54"/>
    <w:rsid w:val="007248A9"/>
    <w:rsid w:val="00735D72"/>
    <w:rsid w:val="00780777"/>
    <w:rsid w:val="00793EA2"/>
    <w:rsid w:val="007940B3"/>
    <w:rsid w:val="007A0893"/>
    <w:rsid w:val="007D141D"/>
    <w:rsid w:val="007D15F6"/>
    <w:rsid w:val="007F4E73"/>
    <w:rsid w:val="00846980"/>
    <w:rsid w:val="00855302"/>
    <w:rsid w:val="0086010D"/>
    <w:rsid w:val="00863F8F"/>
    <w:rsid w:val="00872900"/>
    <w:rsid w:val="00874FA8"/>
    <w:rsid w:val="0088007D"/>
    <w:rsid w:val="00893A21"/>
    <w:rsid w:val="008E0283"/>
    <w:rsid w:val="00920EA3"/>
    <w:rsid w:val="009346C6"/>
    <w:rsid w:val="00945AF6"/>
    <w:rsid w:val="00947686"/>
    <w:rsid w:val="00963F05"/>
    <w:rsid w:val="00974052"/>
    <w:rsid w:val="009A07FE"/>
    <w:rsid w:val="009A15D9"/>
    <w:rsid w:val="009C135B"/>
    <w:rsid w:val="009D3E63"/>
    <w:rsid w:val="009E2E3F"/>
    <w:rsid w:val="009E6C46"/>
    <w:rsid w:val="009F5902"/>
    <w:rsid w:val="00A20E51"/>
    <w:rsid w:val="00A24F07"/>
    <w:rsid w:val="00A27B3A"/>
    <w:rsid w:val="00A34E29"/>
    <w:rsid w:val="00A37F8B"/>
    <w:rsid w:val="00A436E8"/>
    <w:rsid w:val="00A45CAE"/>
    <w:rsid w:val="00A45E3A"/>
    <w:rsid w:val="00A507C7"/>
    <w:rsid w:val="00A66272"/>
    <w:rsid w:val="00A66FDB"/>
    <w:rsid w:val="00A949E2"/>
    <w:rsid w:val="00A95D1A"/>
    <w:rsid w:val="00AC0940"/>
    <w:rsid w:val="00AC2324"/>
    <w:rsid w:val="00AF436A"/>
    <w:rsid w:val="00B10544"/>
    <w:rsid w:val="00B256F8"/>
    <w:rsid w:val="00B50508"/>
    <w:rsid w:val="00B77147"/>
    <w:rsid w:val="00B80635"/>
    <w:rsid w:val="00B87541"/>
    <w:rsid w:val="00BB4FFA"/>
    <w:rsid w:val="00BD50DC"/>
    <w:rsid w:val="00BF7AFD"/>
    <w:rsid w:val="00C16782"/>
    <w:rsid w:val="00C17221"/>
    <w:rsid w:val="00C24421"/>
    <w:rsid w:val="00C42A92"/>
    <w:rsid w:val="00C42AEC"/>
    <w:rsid w:val="00C76E5B"/>
    <w:rsid w:val="00C91B6C"/>
    <w:rsid w:val="00C95D79"/>
    <w:rsid w:val="00CC5821"/>
    <w:rsid w:val="00CD4D22"/>
    <w:rsid w:val="00CE5FF1"/>
    <w:rsid w:val="00CF7C56"/>
    <w:rsid w:val="00D07192"/>
    <w:rsid w:val="00D172B8"/>
    <w:rsid w:val="00D31ABC"/>
    <w:rsid w:val="00D33CC8"/>
    <w:rsid w:val="00D47779"/>
    <w:rsid w:val="00D604B7"/>
    <w:rsid w:val="00D626D6"/>
    <w:rsid w:val="00D64744"/>
    <w:rsid w:val="00D76D2C"/>
    <w:rsid w:val="00DC0330"/>
    <w:rsid w:val="00DC54B9"/>
    <w:rsid w:val="00DE1F51"/>
    <w:rsid w:val="00DF54FE"/>
    <w:rsid w:val="00E04E12"/>
    <w:rsid w:val="00E13861"/>
    <w:rsid w:val="00E146BB"/>
    <w:rsid w:val="00E2314F"/>
    <w:rsid w:val="00E25417"/>
    <w:rsid w:val="00E467BB"/>
    <w:rsid w:val="00E5426A"/>
    <w:rsid w:val="00E70137"/>
    <w:rsid w:val="00E851E2"/>
    <w:rsid w:val="00E85EC5"/>
    <w:rsid w:val="00E86562"/>
    <w:rsid w:val="00EB344A"/>
    <w:rsid w:val="00EE6CEA"/>
    <w:rsid w:val="00EF0F3D"/>
    <w:rsid w:val="00EF7ED1"/>
    <w:rsid w:val="00F04282"/>
    <w:rsid w:val="00F059F0"/>
    <w:rsid w:val="00F130E3"/>
    <w:rsid w:val="00F15CCD"/>
    <w:rsid w:val="00F21A35"/>
    <w:rsid w:val="00F42204"/>
    <w:rsid w:val="00F5691D"/>
    <w:rsid w:val="00F80241"/>
    <w:rsid w:val="00F84A60"/>
    <w:rsid w:val="00FA31A7"/>
    <w:rsid w:val="00FA3A11"/>
    <w:rsid w:val="00FD0627"/>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20.emf"/><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9.emf"/><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oleObject" Target="embeddings/oleObject5.bin"/><Relationship Id="rId35" Type="http://schemas.openxmlformats.org/officeDocument/2006/relationships/image" Target="media/image18.emf"/><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BD5F-0B41-4ACD-8140-9908B1088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8954</Words>
  <Characters>51043</Characters>
  <Application>Microsoft Office Word</Application>
  <DocSecurity>0</DocSecurity>
  <Lines>425</Lines>
  <Paragraphs>119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10</cp:revision>
  <cp:lastPrinted>2018-08-18T10:42:00Z</cp:lastPrinted>
  <dcterms:created xsi:type="dcterms:W3CDTF">2018-08-18T10:41:00Z</dcterms:created>
  <dcterms:modified xsi:type="dcterms:W3CDTF">2018-08-18T18:03:00Z</dcterms:modified>
</cp:coreProperties>
</file>